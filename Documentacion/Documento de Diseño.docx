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48661098" w:rsidP="48661098" w:rsidRDefault="48661098" w14:paraId="729B82E6" w14:textId="63D75FD6">
      <w:pPr>
        <w:tabs>
          <w:tab w:val="right" w:leader="dot" w:pos="9360"/>
        </w:tabs>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UNIVERSIDAD DE COSTA RICA</w:t>
      </w:r>
    </w:p>
    <w:p w:rsidR="48661098" w:rsidP="48661098" w:rsidRDefault="48661098" w14:paraId="5E14D302" w14:textId="403D2FC0">
      <w:pPr>
        <w:tabs>
          <w:tab w:val="right" w:leader="dot" w:pos="9360"/>
        </w:tabs>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SEDE DEL CARIBE</w:t>
      </w:r>
    </w:p>
    <w:p w:rsidR="48661098" w:rsidP="48661098" w:rsidRDefault="48661098" w14:paraId="10A6076D" w14:textId="07822044">
      <w:pPr>
        <w:tabs>
          <w:tab w:val="right" w:leader="dot" w:pos="9360"/>
        </w:tabs>
        <w:jc w:val="center"/>
        <w:rPr>
          <w:rFonts w:eastAsia="Times New Roman" w:cs="Times New Roman"/>
          <w:color w:val="000000" w:themeColor="text1"/>
          <w:szCs w:val="24"/>
          <w:lang w:val="es-MX"/>
        </w:rPr>
      </w:pPr>
      <w:r>
        <w:rPr>
          <w:noProof/>
        </w:rPr>
        <w:drawing>
          <wp:inline distT="0" distB="0" distL="0" distR="0" wp14:anchorId="16FE4ECA" wp14:editId="46724174">
            <wp:extent cx="1990725" cy="1981200"/>
            <wp:effectExtent l="0" t="0" r="0" b="0"/>
            <wp:docPr id="353143810" name="Imagen 35314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90725" cy="1981200"/>
                    </a:xfrm>
                    <a:prstGeom prst="rect">
                      <a:avLst/>
                    </a:prstGeom>
                  </pic:spPr>
                </pic:pic>
              </a:graphicData>
            </a:graphic>
          </wp:inline>
        </w:drawing>
      </w:r>
    </w:p>
    <w:p w:rsidR="48661098" w:rsidP="48661098" w:rsidRDefault="48661098" w14:paraId="0954677D" w14:textId="39D27DB2">
      <w:pPr>
        <w:tabs>
          <w:tab w:val="right" w:leader="dot" w:pos="9360"/>
        </w:tabs>
        <w:ind w:left="440"/>
        <w:jc w:val="center"/>
        <w:rPr>
          <w:rFonts w:eastAsia="Times New Roman" w:cs="Times New Roman"/>
          <w:color w:val="000000" w:themeColor="text1"/>
          <w:szCs w:val="24"/>
          <w:lang w:val="es-MX"/>
        </w:rPr>
      </w:pPr>
    </w:p>
    <w:p w:rsidR="48661098" w:rsidP="48661098" w:rsidRDefault="48661098" w14:paraId="6CB22E41" w14:textId="008505DD">
      <w:pPr>
        <w:tabs>
          <w:tab w:val="right" w:leader="dot" w:pos="9360"/>
        </w:tabs>
        <w:ind w:left="440"/>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INFORMÁTICA EMPRESARIAL</w:t>
      </w:r>
    </w:p>
    <w:p w:rsidR="48661098" w:rsidP="48661098" w:rsidRDefault="48661098" w14:paraId="58DCA403" w14:textId="653B07C8">
      <w:pPr>
        <w:tabs>
          <w:tab w:val="right" w:leader="dot" w:pos="9360"/>
        </w:tabs>
        <w:ind w:left="440"/>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 xml:space="preserve"> </w:t>
      </w:r>
    </w:p>
    <w:p w:rsidR="48661098" w:rsidP="48661098" w:rsidRDefault="48661098" w14:paraId="22B774CD" w14:textId="48E6987B">
      <w:pPr>
        <w:tabs>
          <w:tab w:val="right" w:leader="dot" w:pos="9360"/>
        </w:tabs>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IF-7100 INGENIERÍA DE SOFTWARE</w:t>
      </w:r>
    </w:p>
    <w:p w:rsidR="48661098" w:rsidP="48661098" w:rsidRDefault="48661098" w14:paraId="4E622387" w14:textId="15B6D7FB">
      <w:pPr>
        <w:tabs>
          <w:tab w:val="right" w:leader="dot" w:pos="9360"/>
        </w:tabs>
        <w:ind w:left="440"/>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 xml:space="preserve"> </w:t>
      </w:r>
    </w:p>
    <w:p w:rsidR="48661098" w:rsidP="48661098" w:rsidRDefault="48661098" w14:paraId="25B68170" w14:textId="33171712">
      <w:pPr>
        <w:tabs>
          <w:tab w:val="right" w:leader="dot" w:pos="9360"/>
        </w:tabs>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TEMA:</w:t>
      </w:r>
    </w:p>
    <w:p w:rsidR="48661098" w:rsidP="48661098" w:rsidRDefault="48661098" w14:paraId="24AC92D7" w14:textId="3F5E4186">
      <w:pPr>
        <w:tabs>
          <w:tab w:val="right" w:leader="dot" w:pos="9360"/>
        </w:tabs>
        <w:ind w:left="440"/>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“DOCUMENTO DE DISEÑO”</w:t>
      </w:r>
    </w:p>
    <w:p w:rsidR="48661098" w:rsidP="48661098" w:rsidRDefault="48661098" w14:paraId="410CC576" w14:textId="02E2BF58">
      <w:pPr>
        <w:tabs>
          <w:tab w:val="right" w:leader="dot" w:pos="9360"/>
        </w:tabs>
        <w:rPr>
          <w:rFonts w:eastAsia="Times New Roman" w:cs="Times New Roman"/>
          <w:color w:val="000000" w:themeColor="text1"/>
          <w:szCs w:val="24"/>
          <w:lang w:val="es-MX"/>
        </w:rPr>
      </w:pPr>
    </w:p>
    <w:p w:rsidR="48661098" w:rsidP="48661098" w:rsidRDefault="48661098" w14:paraId="6186FFE2" w14:textId="501864F2">
      <w:pPr>
        <w:tabs>
          <w:tab w:val="right" w:leader="dot" w:pos="9360"/>
        </w:tabs>
        <w:ind w:left="440"/>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 xml:space="preserve">  </w:t>
      </w:r>
    </w:p>
    <w:p w:rsidR="48661098" w:rsidP="48661098" w:rsidRDefault="48661098" w14:paraId="4C51A0E3" w14:textId="72E4EF6E">
      <w:pPr>
        <w:tabs>
          <w:tab w:val="right" w:leader="dot" w:pos="9360"/>
        </w:tabs>
        <w:ind w:left="80"/>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ELABORADO POR:</w:t>
      </w:r>
    </w:p>
    <w:p w:rsidR="48661098" w:rsidP="48661098" w:rsidRDefault="48661098" w14:paraId="4EE8B173" w14:textId="2EC0D531">
      <w:pPr>
        <w:tabs>
          <w:tab w:val="right" w:leader="dot" w:pos="9360"/>
        </w:tabs>
        <w:rPr>
          <w:rFonts w:eastAsia="Times New Roman" w:cs="Times New Roman"/>
          <w:color w:val="000000" w:themeColor="text1"/>
          <w:szCs w:val="24"/>
          <w:lang w:val="es-MX"/>
        </w:rPr>
      </w:pPr>
    </w:p>
    <w:p w:rsidR="48661098" w:rsidP="48661098" w:rsidRDefault="48661098" w14:paraId="6DCD8C83" w14:textId="1C7DC30E">
      <w:pPr>
        <w:tabs>
          <w:tab w:val="right" w:leader="dot" w:pos="9360"/>
        </w:tabs>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Carlos Morales Castro</w:t>
      </w:r>
    </w:p>
    <w:p w:rsidR="48661098" w:rsidP="48661098" w:rsidRDefault="48661098" w14:paraId="0DB62B41" w14:textId="4923FDFF">
      <w:pPr>
        <w:jc w:val="center"/>
        <w:rPr>
          <w:rFonts w:eastAsia="Times New Roman" w:cs="Times New Roman"/>
          <w:color w:val="000000" w:themeColor="text1"/>
          <w:szCs w:val="24"/>
          <w:lang w:val="es-MX"/>
        </w:rPr>
      </w:pPr>
      <w:proofErr w:type="spellStart"/>
      <w:r w:rsidRPr="48661098">
        <w:rPr>
          <w:rFonts w:eastAsia="Times New Roman" w:cs="Times New Roman"/>
          <w:b/>
          <w:bCs/>
          <w:color w:val="000000" w:themeColor="text1"/>
          <w:szCs w:val="24"/>
          <w:lang w:val="es-MX"/>
        </w:rPr>
        <w:t>Jhonny</w:t>
      </w:r>
      <w:proofErr w:type="spellEnd"/>
      <w:r w:rsidRPr="48661098">
        <w:rPr>
          <w:rFonts w:eastAsia="Times New Roman" w:cs="Times New Roman"/>
          <w:b/>
          <w:bCs/>
          <w:color w:val="000000" w:themeColor="text1"/>
          <w:szCs w:val="24"/>
          <w:lang w:val="es-MX"/>
        </w:rPr>
        <w:t xml:space="preserve"> David Solano Varga </w:t>
      </w:r>
    </w:p>
    <w:p w:rsidR="48661098" w:rsidP="48661098" w:rsidRDefault="48661098" w14:paraId="7EE269CD" w14:textId="3AF6C28A">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Ismael Alexander Valverde Gómez </w:t>
      </w:r>
    </w:p>
    <w:p w:rsidR="48661098" w:rsidP="48661098" w:rsidRDefault="48661098" w14:paraId="1F91C54B" w14:textId="4C9BC439">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Julio Moisés Jarquín Muñoz </w:t>
      </w:r>
    </w:p>
    <w:p w:rsidR="48661098" w:rsidP="48661098" w:rsidRDefault="48661098" w14:paraId="74A4F385" w14:textId="39EDBEDE">
      <w:pPr>
        <w:jc w:val="center"/>
        <w:rPr>
          <w:rFonts w:eastAsia="Times New Roman" w:cs="Times New Roman"/>
          <w:color w:val="000000" w:themeColor="text1"/>
          <w:szCs w:val="24"/>
          <w:lang w:val="es-MX"/>
        </w:rPr>
      </w:pPr>
      <w:proofErr w:type="spellStart"/>
      <w:r w:rsidRPr="48661098">
        <w:rPr>
          <w:rFonts w:eastAsia="Times New Roman" w:cs="Times New Roman"/>
          <w:b/>
          <w:bCs/>
          <w:color w:val="000000" w:themeColor="text1"/>
          <w:szCs w:val="24"/>
          <w:lang w:val="es-MX"/>
        </w:rPr>
        <w:t>Kijan</w:t>
      </w:r>
      <w:proofErr w:type="spellEnd"/>
      <w:r w:rsidRPr="48661098">
        <w:rPr>
          <w:rFonts w:eastAsia="Times New Roman" w:cs="Times New Roman"/>
          <w:b/>
          <w:bCs/>
          <w:color w:val="000000" w:themeColor="text1"/>
          <w:szCs w:val="24"/>
          <w:lang w:val="es-MX"/>
        </w:rPr>
        <w:t xml:space="preserve"> Acuna Medrano </w:t>
      </w:r>
    </w:p>
    <w:p w:rsidR="48661098" w:rsidP="48661098" w:rsidRDefault="48661098" w14:paraId="3436E284" w14:textId="0519FC49">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Hadji Dejan Loaiciga Herrera </w:t>
      </w:r>
    </w:p>
    <w:p w:rsidR="48661098" w:rsidP="48661098" w:rsidRDefault="48661098" w14:paraId="055F0EB2" w14:textId="6CF169AA">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Saul Córdoba Solís </w:t>
      </w:r>
    </w:p>
    <w:p w:rsidR="48661098" w:rsidP="48661098" w:rsidRDefault="48661098" w14:paraId="6DA1DC7E" w14:textId="77AD7B51">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Dillan Rodrigo Bermúdez González </w:t>
      </w:r>
    </w:p>
    <w:p w:rsidR="48661098" w:rsidP="48661098" w:rsidRDefault="48661098" w14:paraId="6946CDA7" w14:textId="0D461988">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Lisbeth Ramírez Jiménez </w:t>
      </w:r>
    </w:p>
    <w:p w:rsidR="48661098" w:rsidP="48661098" w:rsidRDefault="48661098" w14:paraId="1D07F01A" w14:textId="03AAC635">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Michael Arauz Torrez </w:t>
      </w:r>
    </w:p>
    <w:p w:rsidR="48661098" w:rsidP="48661098" w:rsidRDefault="48661098" w14:paraId="44B5DA43" w14:textId="5234F520">
      <w:pPr>
        <w:jc w:val="center"/>
        <w:rPr>
          <w:rFonts w:eastAsia="Times New Roman" w:cs="Times New Roman"/>
          <w:color w:val="000000" w:themeColor="text1"/>
          <w:szCs w:val="24"/>
          <w:lang w:val="es-MX"/>
        </w:rPr>
      </w:pPr>
      <w:proofErr w:type="spellStart"/>
      <w:r w:rsidRPr="48661098">
        <w:rPr>
          <w:rFonts w:eastAsia="Times New Roman" w:cs="Times New Roman"/>
          <w:b/>
          <w:bCs/>
          <w:color w:val="000000" w:themeColor="text1"/>
          <w:szCs w:val="24"/>
          <w:lang w:val="es-MX"/>
        </w:rPr>
        <w:t>Tishary</w:t>
      </w:r>
      <w:proofErr w:type="spellEnd"/>
      <w:r w:rsidRPr="48661098">
        <w:rPr>
          <w:rFonts w:eastAsia="Times New Roman" w:cs="Times New Roman"/>
          <w:b/>
          <w:bCs/>
          <w:color w:val="000000" w:themeColor="text1"/>
          <w:szCs w:val="24"/>
          <w:lang w:val="es-MX"/>
        </w:rPr>
        <w:t xml:space="preserve"> Sallar Foster Blake </w:t>
      </w:r>
    </w:p>
    <w:p w:rsidR="48661098" w:rsidP="48661098" w:rsidRDefault="48661098" w14:paraId="420C95F0" w14:textId="6B2F4720">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Génesis Sequeira Navarro </w:t>
      </w:r>
    </w:p>
    <w:p w:rsidR="48661098" w:rsidP="48661098" w:rsidRDefault="48661098" w14:paraId="3CD0375F" w14:textId="49EBACA1">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Ronny Salgado Moraga </w:t>
      </w:r>
    </w:p>
    <w:p w:rsidR="48661098" w:rsidP="48661098" w:rsidRDefault="48661098" w14:paraId="42D02140" w14:textId="064F366A">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Dillan Guzmán </w:t>
      </w:r>
      <w:proofErr w:type="spellStart"/>
      <w:r w:rsidRPr="48661098">
        <w:rPr>
          <w:rFonts w:eastAsia="Times New Roman" w:cs="Times New Roman"/>
          <w:b/>
          <w:bCs/>
          <w:color w:val="000000" w:themeColor="text1"/>
          <w:szCs w:val="24"/>
          <w:lang w:val="es-MX"/>
        </w:rPr>
        <w:t>On</w:t>
      </w:r>
      <w:proofErr w:type="spellEnd"/>
      <w:r w:rsidRPr="48661098">
        <w:rPr>
          <w:rFonts w:eastAsia="Times New Roman" w:cs="Times New Roman"/>
          <w:b/>
          <w:bCs/>
          <w:color w:val="000000" w:themeColor="text1"/>
          <w:szCs w:val="24"/>
          <w:lang w:val="es-MX"/>
        </w:rPr>
        <w:t xml:space="preserve"> </w:t>
      </w:r>
    </w:p>
    <w:p w:rsidR="48661098" w:rsidP="48661098" w:rsidRDefault="48661098" w14:paraId="3F843AB1" w14:textId="37B29266">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 xml:space="preserve">Kendall Barrantes Paniagua </w:t>
      </w:r>
    </w:p>
    <w:p w:rsidR="48661098" w:rsidP="48661098" w:rsidRDefault="48661098" w14:paraId="5A9F8867" w14:textId="0EE0DADB">
      <w:pPr>
        <w:jc w:val="center"/>
        <w:rPr>
          <w:rFonts w:eastAsia="Times New Roman" w:cs="Times New Roman"/>
          <w:color w:val="000000" w:themeColor="text1"/>
          <w:szCs w:val="24"/>
          <w:lang w:val="es-MX"/>
        </w:rPr>
      </w:pPr>
      <w:r w:rsidRPr="48661098">
        <w:rPr>
          <w:rFonts w:eastAsia="Times New Roman" w:cs="Times New Roman"/>
          <w:b/>
          <w:bCs/>
          <w:color w:val="000000" w:themeColor="text1"/>
          <w:szCs w:val="24"/>
          <w:lang w:val="es-MX"/>
        </w:rPr>
        <w:t>Ana Aguilar Vanegas</w:t>
      </w:r>
    </w:p>
    <w:p w:rsidR="48661098" w:rsidP="48661098" w:rsidRDefault="48661098" w14:paraId="027593D2" w14:textId="7914A42A">
      <w:pPr>
        <w:tabs>
          <w:tab w:val="right" w:leader="dot" w:pos="9360"/>
        </w:tabs>
        <w:rPr>
          <w:rFonts w:eastAsia="Times New Roman" w:cs="Times New Roman"/>
          <w:color w:val="000000" w:themeColor="text1"/>
          <w:szCs w:val="24"/>
          <w:lang w:val="es-MX"/>
        </w:rPr>
      </w:pPr>
    </w:p>
    <w:p w:rsidR="48661098" w:rsidP="48661098" w:rsidRDefault="48661098" w14:paraId="3B2C200B" w14:textId="5AE94A4D">
      <w:pPr>
        <w:tabs>
          <w:tab w:val="right" w:leader="dot" w:pos="9360"/>
        </w:tabs>
        <w:rPr>
          <w:rFonts w:eastAsia="Times New Roman" w:cs="Times New Roman"/>
          <w:color w:val="000000" w:themeColor="text1"/>
          <w:szCs w:val="24"/>
          <w:lang w:val="es-MX"/>
        </w:rPr>
      </w:pPr>
    </w:p>
    <w:p w:rsidR="48661098" w:rsidP="48661098" w:rsidRDefault="48661098" w14:paraId="19D35239" w14:textId="5C944072">
      <w:pPr>
        <w:tabs>
          <w:tab w:val="right" w:leader="dot" w:pos="9360"/>
        </w:tabs>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PROVINCIA:</w:t>
      </w:r>
    </w:p>
    <w:p w:rsidR="48661098" w:rsidP="48661098" w:rsidRDefault="48661098" w14:paraId="47007256" w14:textId="2ABBDF47">
      <w:pPr>
        <w:tabs>
          <w:tab w:val="right" w:leader="dot" w:pos="9360"/>
        </w:tabs>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LIMÓN, COSTA RICA</w:t>
      </w:r>
    </w:p>
    <w:p w:rsidR="48661098" w:rsidP="48661098" w:rsidRDefault="48661098" w14:paraId="2D2F6FA6" w14:textId="2A7334FA">
      <w:pPr>
        <w:tabs>
          <w:tab w:val="right" w:leader="dot" w:pos="9360"/>
        </w:tabs>
        <w:ind w:left="440"/>
        <w:jc w:val="center"/>
        <w:rPr>
          <w:rStyle w:val="Hipervnculo"/>
          <w:rFonts w:eastAsia="Times New Roman" w:cs="Times New Roman"/>
          <w:b/>
          <w:bCs/>
          <w:color w:val="000000" w:themeColor="text1"/>
          <w:szCs w:val="24"/>
          <w:u w:val="none"/>
        </w:rPr>
      </w:pPr>
    </w:p>
    <w:p w:rsidR="48661098" w:rsidP="48661098" w:rsidRDefault="48661098" w14:paraId="793E99A9" w14:textId="3A1498E5">
      <w:pPr>
        <w:tabs>
          <w:tab w:val="right" w:leader="dot" w:pos="9360"/>
        </w:tabs>
        <w:jc w:val="center"/>
        <w:rPr>
          <w:rFonts w:eastAsia="Times New Roman" w:cs="Times New Roman"/>
          <w:color w:val="000000" w:themeColor="text1"/>
          <w:szCs w:val="24"/>
          <w:lang w:val="es-MX"/>
        </w:rPr>
      </w:pPr>
      <w:r w:rsidRPr="48661098">
        <w:rPr>
          <w:rStyle w:val="Hipervnculo"/>
          <w:rFonts w:eastAsia="Times New Roman" w:cs="Times New Roman"/>
          <w:b/>
          <w:bCs/>
          <w:color w:val="000000" w:themeColor="text1"/>
          <w:szCs w:val="24"/>
          <w:u w:val="none"/>
        </w:rPr>
        <w:t>I CICLO 2023</w:t>
      </w:r>
    </w:p>
    <w:p w:rsidR="48661098" w:rsidP="48661098" w:rsidRDefault="48661098" w14:paraId="1A3E7BCB" w14:textId="5E391D8E">
      <w:pPr>
        <w:jc w:val="center"/>
        <w:rPr>
          <w:b/>
          <w:bCs/>
          <w:sz w:val="28"/>
          <w:szCs w:val="28"/>
          <w:lang w:val="es-MX"/>
        </w:rPr>
      </w:pPr>
    </w:p>
    <w:p w:rsidR="00CA65A4" w:rsidP="00CA65A4" w:rsidRDefault="48661098" w14:paraId="648DE5EC" w14:textId="05719C86">
      <w:pPr>
        <w:jc w:val="center"/>
        <w:rPr>
          <w:b/>
          <w:bCs/>
          <w:sz w:val="28"/>
          <w:szCs w:val="28"/>
          <w:lang w:val="es-MX"/>
        </w:rPr>
      </w:pPr>
      <w:r w:rsidRPr="48661098">
        <w:rPr>
          <w:b/>
          <w:bCs/>
          <w:sz w:val="28"/>
          <w:szCs w:val="28"/>
          <w:lang w:val="es-MX"/>
        </w:rPr>
        <w:t xml:space="preserve"> </w:t>
      </w:r>
      <w:r w:rsidRPr="48661098" w:rsidR="00DA40D9">
        <w:rPr>
          <w:b/>
          <w:bCs/>
          <w:sz w:val="28"/>
          <w:szCs w:val="28"/>
          <w:lang w:val="es-MX"/>
        </w:rPr>
        <w:t>IF7100 - INGENIERÍA DE SOFTWARE</w:t>
      </w:r>
    </w:p>
    <w:p w:rsidR="00EE211D" w:rsidP="00CA65A4" w:rsidRDefault="00EE211D" w14:paraId="4BF07987" w14:textId="77777777">
      <w:pPr>
        <w:jc w:val="center"/>
        <w:rPr>
          <w:b/>
          <w:bCs/>
          <w:sz w:val="28"/>
          <w:szCs w:val="24"/>
          <w:lang w:val="es-MX"/>
        </w:rPr>
      </w:pPr>
    </w:p>
    <w:p w:rsidR="00BF7B2B" w:rsidP="00CA65A4" w:rsidRDefault="00743A7F" w14:paraId="694409C0" w14:textId="1CC9B97B">
      <w:pPr>
        <w:jc w:val="center"/>
        <w:rPr>
          <w:b/>
          <w:bCs/>
          <w:sz w:val="28"/>
          <w:szCs w:val="24"/>
          <w:lang w:val="es-MX"/>
        </w:rPr>
      </w:pPr>
      <w:r w:rsidRPr="00743A7F">
        <w:rPr>
          <w:b/>
          <w:bCs/>
          <w:sz w:val="28"/>
          <w:szCs w:val="24"/>
          <w:lang w:val="es-MX"/>
        </w:rPr>
        <w:t>Documento de Diseño</w:t>
      </w:r>
    </w:p>
    <w:p w:rsidR="00743A7F" w:rsidP="00CB0493" w:rsidRDefault="00743A7F" w14:paraId="2386101D" w14:textId="77777777">
      <w:pPr>
        <w:rPr>
          <w:b/>
          <w:bCs/>
          <w:sz w:val="28"/>
          <w:szCs w:val="28"/>
          <w:lang w:val="es-MX"/>
        </w:rPr>
      </w:pPr>
    </w:p>
    <w:p w:rsidR="00543721" w:rsidRDefault="00543721" w14:paraId="625AA566" w14:textId="501CD014">
      <w:pPr>
        <w:pStyle w:val="TtuloTDC"/>
      </w:pPr>
      <w:r>
        <w:t>Table of Contents</w:t>
      </w:r>
    </w:p>
    <w:p w:rsidR="007F6485" w:rsidRDefault="000212BE" w14:paraId="59E8ABE6" w14:textId="477F026E">
      <w:pPr>
        <w:pStyle w:val="TDC1"/>
        <w:tabs>
          <w:tab w:val="right" w:leader="dot" w:pos="9350"/>
        </w:tabs>
        <w:rPr>
          <w:rFonts w:asciiTheme="minorHAnsi" w:hAnsiTheme="minorHAnsi" w:eastAsiaTheme="minorEastAsia"/>
          <w:noProof/>
          <w:kern w:val="2"/>
          <w:sz w:val="22"/>
          <w:lang w:val="es-ES" w:eastAsia="es-ES"/>
          <w14:ligatures w14:val="standardContextual"/>
        </w:rPr>
      </w:pPr>
      <w:r>
        <w:fldChar w:fldCharType="begin"/>
      </w:r>
      <w:r w:rsidR="48661098">
        <w:instrText>TOC \o "1-3" \h \z \u</w:instrText>
      </w:r>
      <w:r>
        <w:fldChar w:fldCharType="separate"/>
      </w:r>
      <w:hyperlink w:history="1" w:anchor="_Toc135464717">
        <w:r w:rsidRPr="00C06684" w:rsidR="007F6485">
          <w:rPr>
            <w:rStyle w:val="Hipervnculo"/>
            <w:noProof/>
            <w:lang w:val="es-MX"/>
          </w:rPr>
          <w:t>1. DIAGRAMA DE BASE DE DATOS (E-R)</w:t>
        </w:r>
        <w:r w:rsidR="007F6485">
          <w:rPr>
            <w:noProof/>
            <w:webHidden/>
          </w:rPr>
          <w:tab/>
        </w:r>
        <w:r w:rsidR="007F6485">
          <w:rPr>
            <w:noProof/>
            <w:webHidden/>
          </w:rPr>
          <w:fldChar w:fldCharType="begin"/>
        </w:r>
        <w:r w:rsidR="007F6485">
          <w:rPr>
            <w:noProof/>
            <w:webHidden/>
          </w:rPr>
          <w:instrText xml:space="preserve"> PAGEREF _Toc135464717 \h </w:instrText>
        </w:r>
        <w:r w:rsidR="007F6485">
          <w:rPr>
            <w:noProof/>
            <w:webHidden/>
          </w:rPr>
        </w:r>
        <w:r w:rsidR="007F6485">
          <w:rPr>
            <w:noProof/>
            <w:webHidden/>
          </w:rPr>
          <w:fldChar w:fldCharType="separate"/>
        </w:r>
        <w:r w:rsidR="007F6485">
          <w:rPr>
            <w:noProof/>
            <w:webHidden/>
          </w:rPr>
          <w:t>3</w:t>
        </w:r>
        <w:r w:rsidR="007F6485">
          <w:rPr>
            <w:noProof/>
            <w:webHidden/>
          </w:rPr>
          <w:fldChar w:fldCharType="end"/>
        </w:r>
      </w:hyperlink>
    </w:p>
    <w:p w:rsidR="007F6485" w:rsidRDefault="00903736" w14:paraId="4E17751D" w14:textId="74F1423A">
      <w:pPr>
        <w:pStyle w:val="TDC1"/>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18">
        <w:r w:rsidRPr="00C06684" w:rsidR="007F6485">
          <w:rPr>
            <w:rStyle w:val="Hipervnculo"/>
            <w:noProof/>
            <w:lang w:val="es-MX"/>
          </w:rPr>
          <w:t>2. PATRON DE DISEÑO</w:t>
        </w:r>
        <w:r w:rsidR="007F6485">
          <w:rPr>
            <w:noProof/>
            <w:webHidden/>
          </w:rPr>
          <w:tab/>
        </w:r>
        <w:r w:rsidR="007F6485">
          <w:rPr>
            <w:noProof/>
            <w:webHidden/>
          </w:rPr>
          <w:fldChar w:fldCharType="begin"/>
        </w:r>
        <w:r w:rsidR="007F6485">
          <w:rPr>
            <w:noProof/>
            <w:webHidden/>
          </w:rPr>
          <w:instrText xml:space="preserve"> PAGEREF _Toc135464718 \h </w:instrText>
        </w:r>
        <w:r w:rsidR="007F6485">
          <w:rPr>
            <w:noProof/>
            <w:webHidden/>
          </w:rPr>
        </w:r>
        <w:r w:rsidR="007F6485">
          <w:rPr>
            <w:noProof/>
            <w:webHidden/>
          </w:rPr>
          <w:fldChar w:fldCharType="separate"/>
        </w:r>
        <w:r w:rsidR="007F6485">
          <w:rPr>
            <w:noProof/>
            <w:webHidden/>
          </w:rPr>
          <w:t>4</w:t>
        </w:r>
        <w:r w:rsidR="007F6485">
          <w:rPr>
            <w:noProof/>
            <w:webHidden/>
          </w:rPr>
          <w:fldChar w:fldCharType="end"/>
        </w:r>
      </w:hyperlink>
    </w:p>
    <w:p w:rsidR="007F6485" w:rsidRDefault="00903736" w14:paraId="74F4BC36" w14:textId="2BFEAD91">
      <w:pPr>
        <w:pStyle w:val="TDC1"/>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19">
        <w:r w:rsidRPr="00C06684" w:rsidR="007F6485">
          <w:rPr>
            <w:rStyle w:val="Hipervnculo"/>
            <w:noProof/>
            <w:lang w:val="es-MX"/>
          </w:rPr>
          <w:t>3. INTERFACES CON OTROS SISTEMAS</w:t>
        </w:r>
        <w:r w:rsidR="007F6485">
          <w:rPr>
            <w:noProof/>
            <w:webHidden/>
          </w:rPr>
          <w:tab/>
        </w:r>
        <w:r w:rsidR="007F6485">
          <w:rPr>
            <w:noProof/>
            <w:webHidden/>
          </w:rPr>
          <w:fldChar w:fldCharType="begin"/>
        </w:r>
        <w:r w:rsidR="007F6485">
          <w:rPr>
            <w:noProof/>
            <w:webHidden/>
          </w:rPr>
          <w:instrText xml:space="preserve"> PAGEREF _Toc135464719 \h </w:instrText>
        </w:r>
        <w:r w:rsidR="007F6485">
          <w:rPr>
            <w:noProof/>
            <w:webHidden/>
          </w:rPr>
        </w:r>
        <w:r w:rsidR="007F6485">
          <w:rPr>
            <w:noProof/>
            <w:webHidden/>
          </w:rPr>
          <w:fldChar w:fldCharType="separate"/>
        </w:r>
        <w:r w:rsidR="007F6485">
          <w:rPr>
            <w:noProof/>
            <w:webHidden/>
          </w:rPr>
          <w:t>5</w:t>
        </w:r>
        <w:r w:rsidR="007F6485">
          <w:rPr>
            <w:noProof/>
            <w:webHidden/>
          </w:rPr>
          <w:fldChar w:fldCharType="end"/>
        </w:r>
      </w:hyperlink>
    </w:p>
    <w:p w:rsidR="007F6485" w:rsidRDefault="00903736" w14:paraId="6BE56C49" w14:textId="122EB56B">
      <w:pPr>
        <w:pStyle w:val="TDC1"/>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0">
        <w:r w:rsidRPr="00C06684" w:rsidR="007F6485">
          <w:rPr>
            <w:rStyle w:val="Hipervnculo"/>
            <w:noProof/>
            <w:lang w:val="es-MX"/>
          </w:rPr>
          <w:t>4. FILTROS DE BÚSQUEDA</w:t>
        </w:r>
        <w:r w:rsidR="007F6485">
          <w:rPr>
            <w:noProof/>
            <w:webHidden/>
          </w:rPr>
          <w:tab/>
        </w:r>
        <w:r w:rsidR="007F6485">
          <w:rPr>
            <w:noProof/>
            <w:webHidden/>
          </w:rPr>
          <w:fldChar w:fldCharType="begin"/>
        </w:r>
        <w:r w:rsidR="007F6485">
          <w:rPr>
            <w:noProof/>
            <w:webHidden/>
          </w:rPr>
          <w:instrText xml:space="preserve"> PAGEREF _Toc135464720 \h </w:instrText>
        </w:r>
        <w:r w:rsidR="007F6485">
          <w:rPr>
            <w:noProof/>
            <w:webHidden/>
          </w:rPr>
        </w:r>
        <w:r w:rsidR="007F6485">
          <w:rPr>
            <w:noProof/>
            <w:webHidden/>
          </w:rPr>
          <w:fldChar w:fldCharType="separate"/>
        </w:r>
        <w:r w:rsidR="007F6485">
          <w:rPr>
            <w:noProof/>
            <w:webHidden/>
          </w:rPr>
          <w:t>5</w:t>
        </w:r>
        <w:r w:rsidR="007F6485">
          <w:rPr>
            <w:noProof/>
            <w:webHidden/>
          </w:rPr>
          <w:fldChar w:fldCharType="end"/>
        </w:r>
      </w:hyperlink>
    </w:p>
    <w:p w:rsidR="007F6485" w:rsidRDefault="00903736" w14:paraId="5B781259" w14:textId="77E3B73C">
      <w:pPr>
        <w:pStyle w:val="TDC1"/>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1">
        <w:r w:rsidRPr="00C06684" w:rsidR="007F6485">
          <w:rPr>
            <w:rStyle w:val="Hipervnculo"/>
            <w:noProof/>
            <w:lang w:val="es-MX"/>
          </w:rPr>
          <w:t>5. DOCUMENTACIÓN TÉCNICA DEL PROTOTIPO Y REPORTES</w:t>
        </w:r>
        <w:r w:rsidR="007F6485">
          <w:rPr>
            <w:noProof/>
            <w:webHidden/>
          </w:rPr>
          <w:tab/>
        </w:r>
        <w:r w:rsidR="007F6485">
          <w:rPr>
            <w:noProof/>
            <w:webHidden/>
          </w:rPr>
          <w:fldChar w:fldCharType="begin"/>
        </w:r>
        <w:r w:rsidR="007F6485">
          <w:rPr>
            <w:noProof/>
            <w:webHidden/>
          </w:rPr>
          <w:instrText xml:space="preserve"> PAGEREF _Toc135464721 \h </w:instrText>
        </w:r>
        <w:r w:rsidR="007F6485">
          <w:rPr>
            <w:noProof/>
            <w:webHidden/>
          </w:rPr>
        </w:r>
        <w:r w:rsidR="007F6485">
          <w:rPr>
            <w:noProof/>
            <w:webHidden/>
          </w:rPr>
          <w:fldChar w:fldCharType="separate"/>
        </w:r>
        <w:r w:rsidR="007F6485">
          <w:rPr>
            <w:noProof/>
            <w:webHidden/>
          </w:rPr>
          <w:t>5</w:t>
        </w:r>
        <w:r w:rsidR="007F6485">
          <w:rPr>
            <w:noProof/>
            <w:webHidden/>
          </w:rPr>
          <w:fldChar w:fldCharType="end"/>
        </w:r>
      </w:hyperlink>
    </w:p>
    <w:p w:rsidR="007F6485" w:rsidRDefault="00903736" w14:paraId="2864B47A" w14:textId="5907852E">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2">
        <w:r w:rsidRPr="00C06684" w:rsidR="007F6485">
          <w:rPr>
            <w:rStyle w:val="Hipervnculo"/>
            <w:noProof/>
            <w:lang w:val="es-MX"/>
          </w:rPr>
          <w:t>5.1 Funcionalidad Mantenimiento de Perfiles (RF-1)</w:t>
        </w:r>
        <w:r w:rsidR="007F6485">
          <w:rPr>
            <w:noProof/>
            <w:webHidden/>
          </w:rPr>
          <w:tab/>
        </w:r>
        <w:r w:rsidR="007F6485">
          <w:rPr>
            <w:noProof/>
            <w:webHidden/>
          </w:rPr>
          <w:fldChar w:fldCharType="begin"/>
        </w:r>
        <w:r w:rsidR="007F6485">
          <w:rPr>
            <w:noProof/>
            <w:webHidden/>
          </w:rPr>
          <w:instrText xml:space="preserve"> PAGEREF _Toc135464722 \h </w:instrText>
        </w:r>
        <w:r w:rsidR="007F6485">
          <w:rPr>
            <w:noProof/>
            <w:webHidden/>
          </w:rPr>
        </w:r>
        <w:r w:rsidR="007F6485">
          <w:rPr>
            <w:noProof/>
            <w:webHidden/>
          </w:rPr>
          <w:fldChar w:fldCharType="separate"/>
        </w:r>
        <w:r w:rsidR="007F6485">
          <w:rPr>
            <w:noProof/>
            <w:webHidden/>
          </w:rPr>
          <w:t>5</w:t>
        </w:r>
        <w:r w:rsidR="007F6485">
          <w:rPr>
            <w:noProof/>
            <w:webHidden/>
          </w:rPr>
          <w:fldChar w:fldCharType="end"/>
        </w:r>
      </w:hyperlink>
    </w:p>
    <w:p w:rsidR="007F6485" w:rsidRDefault="00903736" w14:paraId="3A6C857C" w14:textId="30927526">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3">
        <w:r w:rsidRPr="00C06684" w:rsidR="007F6485">
          <w:rPr>
            <w:rStyle w:val="Hipervnculo"/>
            <w:b/>
            <w:bCs/>
            <w:noProof/>
          </w:rPr>
          <w:t xml:space="preserve">5.2 Funcionalidad de Mantenimiento de Pantallas y acciones </w:t>
        </w:r>
        <w:r w:rsidRPr="00C06684" w:rsidR="007F6485">
          <w:rPr>
            <w:rStyle w:val="Hipervnculo"/>
            <w:b/>
            <w:bCs/>
            <w:noProof/>
            <w:lang w:val="es-MX"/>
          </w:rPr>
          <w:t>(RF-2)</w:t>
        </w:r>
        <w:r w:rsidR="007F6485">
          <w:rPr>
            <w:noProof/>
            <w:webHidden/>
          </w:rPr>
          <w:tab/>
        </w:r>
        <w:r w:rsidR="007F6485">
          <w:rPr>
            <w:noProof/>
            <w:webHidden/>
          </w:rPr>
          <w:fldChar w:fldCharType="begin"/>
        </w:r>
        <w:r w:rsidR="007F6485">
          <w:rPr>
            <w:noProof/>
            <w:webHidden/>
          </w:rPr>
          <w:instrText xml:space="preserve"> PAGEREF _Toc135464723 \h </w:instrText>
        </w:r>
        <w:r w:rsidR="007F6485">
          <w:rPr>
            <w:noProof/>
            <w:webHidden/>
          </w:rPr>
        </w:r>
        <w:r w:rsidR="007F6485">
          <w:rPr>
            <w:noProof/>
            <w:webHidden/>
          </w:rPr>
          <w:fldChar w:fldCharType="separate"/>
        </w:r>
        <w:r w:rsidR="007F6485">
          <w:rPr>
            <w:noProof/>
            <w:webHidden/>
          </w:rPr>
          <w:t>10</w:t>
        </w:r>
        <w:r w:rsidR="007F6485">
          <w:rPr>
            <w:noProof/>
            <w:webHidden/>
          </w:rPr>
          <w:fldChar w:fldCharType="end"/>
        </w:r>
      </w:hyperlink>
    </w:p>
    <w:p w:rsidR="007F6485" w:rsidRDefault="00903736" w14:paraId="7049C5BA" w14:textId="7AEF6643">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4">
        <w:r w:rsidRPr="00C06684" w:rsidR="007F6485">
          <w:rPr>
            <w:rStyle w:val="Hipervnculo"/>
            <w:b/>
            <w:bCs/>
            <w:noProof/>
          </w:rPr>
          <w:t xml:space="preserve">5.3 Funcionalidad de Mantenimiento de Perfiles por pantalla </w:t>
        </w:r>
        <w:r w:rsidRPr="00C06684" w:rsidR="007F6485">
          <w:rPr>
            <w:rStyle w:val="Hipervnculo"/>
            <w:b/>
            <w:bCs/>
            <w:noProof/>
            <w:lang w:val="es-MX"/>
          </w:rPr>
          <w:t>(RF-3)</w:t>
        </w:r>
        <w:r w:rsidR="007F6485">
          <w:rPr>
            <w:noProof/>
            <w:webHidden/>
          </w:rPr>
          <w:tab/>
        </w:r>
        <w:r w:rsidR="007F6485">
          <w:rPr>
            <w:noProof/>
            <w:webHidden/>
          </w:rPr>
          <w:fldChar w:fldCharType="begin"/>
        </w:r>
        <w:r w:rsidR="007F6485">
          <w:rPr>
            <w:noProof/>
            <w:webHidden/>
          </w:rPr>
          <w:instrText xml:space="preserve"> PAGEREF _Toc135464724 \h </w:instrText>
        </w:r>
        <w:r w:rsidR="007F6485">
          <w:rPr>
            <w:noProof/>
            <w:webHidden/>
          </w:rPr>
        </w:r>
        <w:r w:rsidR="007F6485">
          <w:rPr>
            <w:noProof/>
            <w:webHidden/>
          </w:rPr>
          <w:fldChar w:fldCharType="separate"/>
        </w:r>
        <w:r w:rsidR="007F6485">
          <w:rPr>
            <w:noProof/>
            <w:webHidden/>
          </w:rPr>
          <w:t>14</w:t>
        </w:r>
        <w:r w:rsidR="007F6485">
          <w:rPr>
            <w:noProof/>
            <w:webHidden/>
          </w:rPr>
          <w:fldChar w:fldCharType="end"/>
        </w:r>
      </w:hyperlink>
    </w:p>
    <w:p w:rsidR="007F6485" w:rsidRDefault="00903736" w14:paraId="59336F0C" w14:textId="6A1E115B">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5">
        <w:r w:rsidRPr="00C06684" w:rsidR="007F6485">
          <w:rPr>
            <w:rStyle w:val="Hipervnculo"/>
            <w:b/>
            <w:bCs/>
            <w:noProof/>
          </w:rPr>
          <w:t xml:space="preserve">5.4 Funcionalidad de Mantenimiento de Usuario </w:t>
        </w:r>
        <w:r w:rsidRPr="00C06684" w:rsidR="007F6485">
          <w:rPr>
            <w:rStyle w:val="Hipervnculo"/>
            <w:b/>
            <w:bCs/>
            <w:noProof/>
            <w:lang w:val="es-MX"/>
          </w:rPr>
          <w:t>(RF-4)</w:t>
        </w:r>
        <w:r w:rsidR="007F6485">
          <w:rPr>
            <w:noProof/>
            <w:webHidden/>
          </w:rPr>
          <w:tab/>
        </w:r>
        <w:r w:rsidR="007F6485">
          <w:rPr>
            <w:noProof/>
            <w:webHidden/>
          </w:rPr>
          <w:fldChar w:fldCharType="begin"/>
        </w:r>
        <w:r w:rsidR="007F6485">
          <w:rPr>
            <w:noProof/>
            <w:webHidden/>
          </w:rPr>
          <w:instrText xml:space="preserve"> PAGEREF _Toc135464725 \h </w:instrText>
        </w:r>
        <w:r w:rsidR="007F6485">
          <w:rPr>
            <w:noProof/>
            <w:webHidden/>
          </w:rPr>
        </w:r>
        <w:r w:rsidR="007F6485">
          <w:rPr>
            <w:noProof/>
            <w:webHidden/>
          </w:rPr>
          <w:fldChar w:fldCharType="separate"/>
        </w:r>
        <w:r w:rsidR="007F6485">
          <w:rPr>
            <w:noProof/>
            <w:webHidden/>
          </w:rPr>
          <w:t>14</w:t>
        </w:r>
        <w:r w:rsidR="007F6485">
          <w:rPr>
            <w:noProof/>
            <w:webHidden/>
          </w:rPr>
          <w:fldChar w:fldCharType="end"/>
        </w:r>
      </w:hyperlink>
    </w:p>
    <w:p w:rsidR="007F6485" w:rsidRDefault="00903736" w14:paraId="25381094" w14:textId="73AC1680">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6">
        <w:r w:rsidRPr="00C06684" w:rsidR="007F6485">
          <w:rPr>
            <w:rStyle w:val="Hipervnculo"/>
            <w:b/>
            <w:bCs/>
            <w:noProof/>
          </w:rPr>
          <w:t xml:space="preserve">5.5 Funcionalidad de Mantenimiento de Imputado </w:t>
        </w:r>
        <w:r w:rsidRPr="00C06684" w:rsidR="007F6485">
          <w:rPr>
            <w:rStyle w:val="Hipervnculo"/>
            <w:b/>
            <w:bCs/>
            <w:noProof/>
            <w:lang w:val="es-MX"/>
          </w:rPr>
          <w:t>(RF-5)</w:t>
        </w:r>
        <w:r w:rsidR="007F6485">
          <w:rPr>
            <w:noProof/>
            <w:webHidden/>
          </w:rPr>
          <w:tab/>
        </w:r>
        <w:r w:rsidR="007F6485">
          <w:rPr>
            <w:noProof/>
            <w:webHidden/>
          </w:rPr>
          <w:fldChar w:fldCharType="begin"/>
        </w:r>
        <w:r w:rsidR="007F6485">
          <w:rPr>
            <w:noProof/>
            <w:webHidden/>
          </w:rPr>
          <w:instrText xml:space="preserve"> PAGEREF _Toc135464726 \h </w:instrText>
        </w:r>
        <w:r w:rsidR="007F6485">
          <w:rPr>
            <w:noProof/>
            <w:webHidden/>
          </w:rPr>
        </w:r>
        <w:r w:rsidR="007F6485">
          <w:rPr>
            <w:noProof/>
            <w:webHidden/>
          </w:rPr>
          <w:fldChar w:fldCharType="separate"/>
        </w:r>
        <w:r w:rsidR="007F6485">
          <w:rPr>
            <w:noProof/>
            <w:webHidden/>
          </w:rPr>
          <w:t>15</w:t>
        </w:r>
        <w:r w:rsidR="007F6485">
          <w:rPr>
            <w:noProof/>
            <w:webHidden/>
          </w:rPr>
          <w:fldChar w:fldCharType="end"/>
        </w:r>
      </w:hyperlink>
    </w:p>
    <w:p w:rsidR="007F6485" w:rsidRDefault="00903736" w14:paraId="72E0C2D9" w14:textId="5027830A">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7">
        <w:r w:rsidRPr="00C06684" w:rsidR="007F6485">
          <w:rPr>
            <w:rStyle w:val="Hipervnculo"/>
            <w:b/>
            <w:bCs/>
            <w:noProof/>
          </w:rPr>
          <w:t xml:space="preserve">5.6 Funcionalidad de Mantenimiento de Victima </w:t>
        </w:r>
        <w:r w:rsidRPr="00C06684" w:rsidR="007F6485">
          <w:rPr>
            <w:rStyle w:val="Hipervnculo"/>
            <w:b/>
            <w:bCs/>
            <w:noProof/>
            <w:lang w:val="es-MX"/>
          </w:rPr>
          <w:t>(RF-6)</w:t>
        </w:r>
        <w:r w:rsidR="007F6485">
          <w:rPr>
            <w:noProof/>
            <w:webHidden/>
          </w:rPr>
          <w:tab/>
        </w:r>
        <w:r w:rsidR="007F6485">
          <w:rPr>
            <w:noProof/>
            <w:webHidden/>
          </w:rPr>
          <w:fldChar w:fldCharType="begin"/>
        </w:r>
        <w:r w:rsidR="007F6485">
          <w:rPr>
            <w:noProof/>
            <w:webHidden/>
          </w:rPr>
          <w:instrText xml:space="preserve"> PAGEREF _Toc135464727 \h </w:instrText>
        </w:r>
        <w:r w:rsidR="007F6485">
          <w:rPr>
            <w:noProof/>
            <w:webHidden/>
          </w:rPr>
        </w:r>
        <w:r w:rsidR="007F6485">
          <w:rPr>
            <w:noProof/>
            <w:webHidden/>
          </w:rPr>
          <w:fldChar w:fldCharType="separate"/>
        </w:r>
        <w:r w:rsidR="007F6485">
          <w:rPr>
            <w:noProof/>
            <w:webHidden/>
          </w:rPr>
          <w:t>20</w:t>
        </w:r>
        <w:r w:rsidR="007F6485">
          <w:rPr>
            <w:noProof/>
            <w:webHidden/>
          </w:rPr>
          <w:fldChar w:fldCharType="end"/>
        </w:r>
      </w:hyperlink>
    </w:p>
    <w:p w:rsidR="007F6485" w:rsidRDefault="00903736" w14:paraId="339FEACE" w14:textId="61391DA1">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8">
        <w:r w:rsidRPr="00C06684" w:rsidR="007F6485">
          <w:rPr>
            <w:rStyle w:val="Hipervnculo"/>
            <w:b/>
            <w:bCs/>
            <w:noProof/>
          </w:rPr>
          <w:t xml:space="preserve">5.7 Funcionalidad de Mantenimiento de Hecho </w:t>
        </w:r>
        <w:r w:rsidRPr="00C06684" w:rsidR="007F6485">
          <w:rPr>
            <w:rStyle w:val="Hipervnculo"/>
            <w:b/>
            <w:bCs/>
            <w:noProof/>
            <w:lang w:val="es-MX"/>
          </w:rPr>
          <w:t>(RF-7)</w:t>
        </w:r>
        <w:r w:rsidR="007F6485">
          <w:rPr>
            <w:noProof/>
            <w:webHidden/>
          </w:rPr>
          <w:tab/>
        </w:r>
        <w:r w:rsidR="007F6485">
          <w:rPr>
            <w:noProof/>
            <w:webHidden/>
          </w:rPr>
          <w:fldChar w:fldCharType="begin"/>
        </w:r>
        <w:r w:rsidR="007F6485">
          <w:rPr>
            <w:noProof/>
            <w:webHidden/>
          </w:rPr>
          <w:instrText xml:space="preserve"> PAGEREF _Toc135464728 \h </w:instrText>
        </w:r>
        <w:r w:rsidR="007F6485">
          <w:rPr>
            <w:noProof/>
            <w:webHidden/>
          </w:rPr>
        </w:r>
        <w:r w:rsidR="007F6485">
          <w:rPr>
            <w:noProof/>
            <w:webHidden/>
          </w:rPr>
          <w:fldChar w:fldCharType="separate"/>
        </w:r>
        <w:r w:rsidR="007F6485">
          <w:rPr>
            <w:noProof/>
            <w:webHidden/>
          </w:rPr>
          <w:t>23</w:t>
        </w:r>
        <w:r w:rsidR="007F6485">
          <w:rPr>
            <w:noProof/>
            <w:webHidden/>
          </w:rPr>
          <w:fldChar w:fldCharType="end"/>
        </w:r>
      </w:hyperlink>
    </w:p>
    <w:p w:rsidR="007F6485" w:rsidRDefault="00903736" w14:paraId="18FFB0F0" w14:textId="471EADD4">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29">
        <w:r w:rsidRPr="00C06684" w:rsidR="007F6485">
          <w:rPr>
            <w:rStyle w:val="Hipervnculo"/>
            <w:b/>
            <w:bCs/>
            <w:noProof/>
          </w:rPr>
          <w:t xml:space="preserve">5.8 Funcionalidad de Mantenimiento de Lugar </w:t>
        </w:r>
        <w:r w:rsidRPr="00C06684" w:rsidR="007F6485">
          <w:rPr>
            <w:rStyle w:val="Hipervnculo"/>
            <w:b/>
            <w:bCs/>
            <w:noProof/>
            <w:lang w:val="es-MX"/>
          </w:rPr>
          <w:t>(RF-8)</w:t>
        </w:r>
        <w:r w:rsidR="007F6485">
          <w:rPr>
            <w:noProof/>
            <w:webHidden/>
          </w:rPr>
          <w:tab/>
        </w:r>
        <w:r w:rsidR="007F6485">
          <w:rPr>
            <w:noProof/>
            <w:webHidden/>
          </w:rPr>
          <w:fldChar w:fldCharType="begin"/>
        </w:r>
        <w:r w:rsidR="007F6485">
          <w:rPr>
            <w:noProof/>
            <w:webHidden/>
          </w:rPr>
          <w:instrText xml:space="preserve"> PAGEREF _Toc135464729 \h </w:instrText>
        </w:r>
        <w:r w:rsidR="007F6485">
          <w:rPr>
            <w:noProof/>
            <w:webHidden/>
          </w:rPr>
        </w:r>
        <w:r w:rsidR="007F6485">
          <w:rPr>
            <w:noProof/>
            <w:webHidden/>
          </w:rPr>
          <w:fldChar w:fldCharType="separate"/>
        </w:r>
        <w:r w:rsidR="007F6485">
          <w:rPr>
            <w:noProof/>
            <w:webHidden/>
          </w:rPr>
          <w:t>27</w:t>
        </w:r>
        <w:r w:rsidR="007F6485">
          <w:rPr>
            <w:noProof/>
            <w:webHidden/>
          </w:rPr>
          <w:fldChar w:fldCharType="end"/>
        </w:r>
      </w:hyperlink>
    </w:p>
    <w:p w:rsidR="007F6485" w:rsidRDefault="00903736" w14:paraId="2433A155" w14:textId="16A939D9">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0">
        <w:r w:rsidRPr="00C06684" w:rsidR="007F6485">
          <w:rPr>
            <w:rStyle w:val="Hipervnculo"/>
            <w:b/>
            <w:bCs/>
            <w:noProof/>
          </w:rPr>
          <w:t xml:space="preserve">5.9 Funcionalidad de Mantenimiento de Organismo </w:t>
        </w:r>
        <w:r w:rsidRPr="00C06684" w:rsidR="007F6485">
          <w:rPr>
            <w:rStyle w:val="Hipervnculo"/>
            <w:b/>
            <w:bCs/>
            <w:noProof/>
            <w:lang w:val="es-MX"/>
          </w:rPr>
          <w:t>(RF-9)</w:t>
        </w:r>
        <w:r w:rsidR="007F6485">
          <w:rPr>
            <w:noProof/>
            <w:webHidden/>
          </w:rPr>
          <w:tab/>
        </w:r>
        <w:r w:rsidR="007F6485">
          <w:rPr>
            <w:noProof/>
            <w:webHidden/>
          </w:rPr>
          <w:fldChar w:fldCharType="begin"/>
        </w:r>
        <w:r w:rsidR="007F6485">
          <w:rPr>
            <w:noProof/>
            <w:webHidden/>
          </w:rPr>
          <w:instrText xml:space="preserve"> PAGEREF _Toc135464730 \h </w:instrText>
        </w:r>
        <w:r w:rsidR="007F6485">
          <w:rPr>
            <w:noProof/>
            <w:webHidden/>
          </w:rPr>
        </w:r>
        <w:r w:rsidR="007F6485">
          <w:rPr>
            <w:noProof/>
            <w:webHidden/>
          </w:rPr>
          <w:fldChar w:fldCharType="separate"/>
        </w:r>
        <w:r w:rsidR="007F6485">
          <w:rPr>
            <w:noProof/>
            <w:webHidden/>
          </w:rPr>
          <w:t>33</w:t>
        </w:r>
        <w:r w:rsidR="007F6485">
          <w:rPr>
            <w:noProof/>
            <w:webHidden/>
          </w:rPr>
          <w:fldChar w:fldCharType="end"/>
        </w:r>
      </w:hyperlink>
    </w:p>
    <w:p w:rsidR="007F6485" w:rsidRDefault="00903736" w14:paraId="6BC111EB" w14:textId="4B1E8C88">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1">
        <w:r w:rsidRPr="00C06684" w:rsidR="007F6485">
          <w:rPr>
            <w:rStyle w:val="Hipervnculo"/>
            <w:b/>
            <w:bCs/>
            <w:noProof/>
          </w:rPr>
          <w:t xml:space="preserve">5.10 Funcionalidad de Mantenimiento de Proceso </w:t>
        </w:r>
        <w:r w:rsidRPr="00C06684" w:rsidR="007F6485">
          <w:rPr>
            <w:rStyle w:val="Hipervnculo"/>
            <w:b/>
            <w:bCs/>
            <w:noProof/>
            <w:lang w:val="es-MX"/>
          </w:rPr>
          <w:t>(RF-10)</w:t>
        </w:r>
        <w:r w:rsidR="007F6485">
          <w:rPr>
            <w:noProof/>
            <w:webHidden/>
          </w:rPr>
          <w:tab/>
        </w:r>
        <w:r w:rsidR="007F6485">
          <w:rPr>
            <w:noProof/>
            <w:webHidden/>
          </w:rPr>
          <w:fldChar w:fldCharType="begin"/>
        </w:r>
        <w:r w:rsidR="007F6485">
          <w:rPr>
            <w:noProof/>
            <w:webHidden/>
          </w:rPr>
          <w:instrText xml:space="preserve"> PAGEREF _Toc135464731 \h </w:instrText>
        </w:r>
        <w:r w:rsidR="007F6485">
          <w:rPr>
            <w:noProof/>
            <w:webHidden/>
          </w:rPr>
        </w:r>
        <w:r w:rsidR="007F6485">
          <w:rPr>
            <w:noProof/>
            <w:webHidden/>
          </w:rPr>
          <w:fldChar w:fldCharType="separate"/>
        </w:r>
        <w:r w:rsidR="007F6485">
          <w:rPr>
            <w:noProof/>
            <w:webHidden/>
          </w:rPr>
          <w:t>38</w:t>
        </w:r>
        <w:r w:rsidR="007F6485">
          <w:rPr>
            <w:noProof/>
            <w:webHidden/>
          </w:rPr>
          <w:fldChar w:fldCharType="end"/>
        </w:r>
      </w:hyperlink>
    </w:p>
    <w:p w:rsidR="007F6485" w:rsidRDefault="00903736" w14:paraId="68D94E9E" w14:textId="366144BD">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2">
        <w:r w:rsidRPr="00C06684" w:rsidR="007F6485">
          <w:rPr>
            <w:rStyle w:val="Hipervnculo"/>
            <w:b/>
            <w:bCs/>
            <w:noProof/>
          </w:rPr>
          <w:t xml:space="preserve">5.11 Funcionalidad de Mantenimiento de relación con la victima </w:t>
        </w:r>
        <w:r w:rsidRPr="00C06684" w:rsidR="007F6485">
          <w:rPr>
            <w:rStyle w:val="Hipervnculo"/>
            <w:b/>
            <w:bCs/>
            <w:noProof/>
            <w:lang w:val="es-MX"/>
          </w:rPr>
          <w:t>(RF-11)</w:t>
        </w:r>
        <w:r w:rsidR="007F6485">
          <w:rPr>
            <w:noProof/>
            <w:webHidden/>
          </w:rPr>
          <w:tab/>
        </w:r>
        <w:r w:rsidR="007F6485">
          <w:rPr>
            <w:noProof/>
            <w:webHidden/>
          </w:rPr>
          <w:fldChar w:fldCharType="begin"/>
        </w:r>
        <w:r w:rsidR="007F6485">
          <w:rPr>
            <w:noProof/>
            <w:webHidden/>
          </w:rPr>
          <w:instrText xml:space="preserve"> PAGEREF _Toc135464732 \h </w:instrText>
        </w:r>
        <w:r w:rsidR="007F6485">
          <w:rPr>
            <w:noProof/>
            <w:webHidden/>
          </w:rPr>
        </w:r>
        <w:r w:rsidR="007F6485">
          <w:rPr>
            <w:noProof/>
            <w:webHidden/>
          </w:rPr>
          <w:fldChar w:fldCharType="separate"/>
        </w:r>
        <w:r w:rsidR="007F6485">
          <w:rPr>
            <w:noProof/>
            <w:webHidden/>
          </w:rPr>
          <w:t>38</w:t>
        </w:r>
        <w:r w:rsidR="007F6485">
          <w:rPr>
            <w:noProof/>
            <w:webHidden/>
          </w:rPr>
          <w:fldChar w:fldCharType="end"/>
        </w:r>
      </w:hyperlink>
    </w:p>
    <w:p w:rsidR="007F6485" w:rsidRDefault="00903736" w14:paraId="73A9F31D" w14:textId="1E448A5D">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3">
        <w:r w:rsidRPr="00C06684" w:rsidR="007F6485">
          <w:rPr>
            <w:rStyle w:val="Hipervnculo"/>
            <w:b/>
            <w:bCs/>
            <w:noProof/>
          </w:rPr>
          <w:t xml:space="preserve">5.12 Funcionalidad de Mantenimiento de Identidad de Género  </w:t>
        </w:r>
        <w:r w:rsidRPr="00C06684" w:rsidR="007F6485">
          <w:rPr>
            <w:rStyle w:val="Hipervnculo"/>
            <w:b/>
            <w:bCs/>
            <w:noProof/>
            <w:lang w:val="es-MX"/>
          </w:rPr>
          <w:t>(RF-12)</w:t>
        </w:r>
        <w:r w:rsidR="007F6485">
          <w:rPr>
            <w:noProof/>
            <w:webHidden/>
          </w:rPr>
          <w:tab/>
        </w:r>
        <w:r w:rsidR="007F6485">
          <w:rPr>
            <w:noProof/>
            <w:webHidden/>
          </w:rPr>
          <w:fldChar w:fldCharType="begin"/>
        </w:r>
        <w:r w:rsidR="007F6485">
          <w:rPr>
            <w:noProof/>
            <w:webHidden/>
          </w:rPr>
          <w:instrText xml:space="preserve"> PAGEREF _Toc135464733 \h </w:instrText>
        </w:r>
        <w:r w:rsidR="007F6485">
          <w:rPr>
            <w:noProof/>
            <w:webHidden/>
          </w:rPr>
        </w:r>
        <w:r w:rsidR="007F6485">
          <w:rPr>
            <w:noProof/>
            <w:webHidden/>
          </w:rPr>
          <w:fldChar w:fldCharType="separate"/>
        </w:r>
        <w:r w:rsidR="007F6485">
          <w:rPr>
            <w:noProof/>
            <w:webHidden/>
          </w:rPr>
          <w:t>38</w:t>
        </w:r>
        <w:r w:rsidR="007F6485">
          <w:rPr>
            <w:noProof/>
            <w:webHidden/>
          </w:rPr>
          <w:fldChar w:fldCharType="end"/>
        </w:r>
      </w:hyperlink>
    </w:p>
    <w:p w:rsidR="007F6485" w:rsidRDefault="00903736" w14:paraId="59E09911" w14:textId="5070E55F">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4">
        <w:r w:rsidRPr="00C06684" w:rsidR="007F6485">
          <w:rPr>
            <w:rStyle w:val="Hipervnculo"/>
            <w:b/>
            <w:bCs/>
            <w:noProof/>
          </w:rPr>
          <w:t xml:space="preserve">5.13 Funcionalidad de Mantenimiento de Modalidad  </w:t>
        </w:r>
        <w:r w:rsidRPr="00C06684" w:rsidR="007F6485">
          <w:rPr>
            <w:rStyle w:val="Hipervnculo"/>
            <w:b/>
            <w:bCs/>
            <w:noProof/>
            <w:lang w:val="es-MX"/>
          </w:rPr>
          <w:t>(RF-13)</w:t>
        </w:r>
        <w:r w:rsidR="007F6485">
          <w:rPr>
            <w:noProof/>
            <w:webHidden/>
          </w:rPr>
          <w:tab/>
        </w:r>
        <w:r w:rsidR="007F6485">
          <w:rPr>
            <w:noProof/>
            <w:webHidden/>
          </w:rPr>
          <w:fldChar w:fldCharType="begin"/>
        </w:r>
        <w:r w:rsidR="007F6485">
          <w:rPr>
            <w:noProof/>
            <w:webHidden/>
          </w:rPr>
          <w:instrText xml:space="preserve"> PAGEREF _Toc135464734 \h </w:instrText>
        </w:r>
        <w:r w:rsidR="007F6485">
          <w:rPr>
            <w:noProof/>
            <w:webHidden/>
          </w:rPr>
        </w:r>
        <w:r w:rsidR="007F6485">
          <w:rPr>
            <w:noProof/>
            <w:webHidden/>
          </w:rPr>
          <w:fldChar w:fldCharType="separate"/>
        </w:r>
        <w:r w:rsidR="007F6485">
          <w:rPr>
            <w:noProof/>
            <w:webHidden/>
          </w:rPr>
          <w:t>43</w:t>
        </w:r>
        <w:r w:rsidR="007F6485">
          <w:rPr>
            <w:noProof/>
            <w:webHidden/>
          </w:rPr>
          <w:fldChar w:fldCharType="end"/>
        </w:r>
      </w:hyperlink>
    </w:p>
    <w:p w:rsidR="007F6485" w:rsidRDefault="00903736" w14:paraId="185D12FF" w14:textId="4608C6DE">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5">
        <w:r w:rsidRPr="00C06684" w:rsidR="007F6485">
          <w:rPr>
            <w:rStyle w:val="Hipervnculo"/>
            <w:b/>
            <w:bCs/>
            <w:noProof/>
          </w:rPr>
          <w:t xml:space="preserve">5.14 Funcionalidad de Mantenimiento de Nivel Educativo  </w:t>
        </w:r>
        <w:r w:rsidRPr="00C06684" w:rsidR="007F6485">
          <w:rPr>
            <w:rStyle w:val="Hipervnculo"/>
            <w:b/>
            <w:bCs/>
            <w:noProof/>
            <w:lang w:val="es-MX"/>
          </w:rPr>
          <w:t>(RF-14)</w:t>
        </w:r>
        <w:r w:rsidR="007F6485">
          <w:rPr>
            <w:noProof/>
            <w:webHidden/>
          </w:rPr>
          <w:tab/>
        </w:r>
        <w:r w:rsidR="007F6485">
          <w:rPr>
            <w:noProof/>
            <w:webHidden/>
          </w:rPr>
          <w:fldChar w:fldCharType="begin"/>
        </w:r>
        <w:r w:rsidR="007F6485">
          <w:rPr>
            <w:noProof/>
            <w:webHidden/>
          </w:rPr>
          <w:instrText xml:space="preserve"> PAGEREF _Toc135464735 \h </w:instrText>
        </w:r>
        <w:r w:rsidR="007F6485">
          <w:rPr>
            <w:noProof/>
            <w:webHidden/>
          </w:rPr>
        </w:r>
        <w:r w:rsidR="007F6485">
          <w:rPr>
            <w:noProof/>
            <w:webHidden/>
          </w:rPr>
          <w:fldChar w:fldCharType="separate"/>
        </w:r>
        <w:r w:rsidR="007F6485">
          <w:rPr>
            <w:noProof/>
            <w:webHidden/>
          </w:rPr>
          <w:t>48</w:t>
        </w:r>
        <w:r w:rsidR="007F6485">
          <w:rPr>
            <w:noProof/>
            <w:webHidden/>
          </w:rPr>
          <w:fldChar w:fldCharType="end"/>
        </w:r>
      </w:hyperlink>
    </w:p>
    <w:p w:rsidR="007F6485" w:rsidRDefault="00903736" w14:paraId="45AE70BE" w14:textId="19E9529C">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6">
        <w:r w:rsidRPr="00C06684" w:rsidR="007F6485">
          <w:rPr>
            <w:rStyle w:val="Hipervnculo"/>
            <w:b/>
            <w:bCs/>
            <w:noProof/>
          </w:rPr>
          <w:t xml:space="preserve">5.15 Funcionalidad de Mantenimiento de Orientación Sexual  </w:t>
        </w:r>
        <w:r w:rsidRPr="00C06684" w:rsidR="007F6485">
          <w:rPr>
            <w:rStyle w:val="Hipervnculo"/>
            <w:b/>
            <w:bCs/>
            <w:noProof/>
            <w:lang w:val="es-MX"/>
          </w:rPr>
          <w:t>(RF-15)</w:t>
        </w:r>
        <w:r w:rsidR="007F6485">
          <w:rPr>
            <w:noProof/>
            <w:webHidden/>
          </w:rPr>
          <w:tab/>
        </w:r>
        <w:r w:rsidR="007F6485">
          <w:rPr>
            <w:noProof/>
            <w:webHidden/>
          </w:rPr>
          <w:fldChar w:fldCharType="begin"/>
        </w:r>
        <w:r w:rsidR="007F6485">
          <w:rPr>
            <w:noProof/>
            <w:webHidden/>
          </w:rPr>
          <w:instrText xml:space="preserve"> PAGEREF _Toc135464736 \h </w:instrText>
        </w:r>
        <w:r w:rsidR="007F6485">
          <w:rPr>
            <w:noProof/>
            <w:webHidden/>
          </w:rPr>
        </w:r>
        <w:r w:rsidR="007F6485">
          <w:rPr>
            <w:noProof/>
            <w:webHidden/>
          </w:rPr>
          <w:fldChar w:fldCharType="separate"/>
        </w:r>
        <w:r w:rsidR="007F6485">
          <w:rPr>
            <w:noProof/>
            <w:webHidden/>
          </w:rPr>
          <w:t>53</w:t>
        </w:r>
        <w:r w:rsidR="007F6485">
          <w:rPr>
            <w:noProof/>
            <w:webHidden/>
          </w:rPr>
          <w:fldChar w:fldCharType="end"/>
        </w:r>
      </w:hyperlink>
    </w:p>
    <w:p w:rsidR="007F6485" w:rsidRDefault="00903736" w14:paraId="5027F407" w14:textId="20AD5AEE">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7">
        <w:r w:rsidRPr="00C06684" w:rsidR="007F6485">
          <w:rPr>
            <w:rStyle w:val="Hipervnculo"/>
            <w:b/>
            <w:bCs/>
            <w:noProof/>
          </w:rPr>
          <w:t xml:space="preserve">5.16 Funcionalidad de Mantenimiento de Situación Jurídica  </w:t>
        </w:r>
        <w:r w:rsidRPr="00C06684" w:rsidR="007F6485">
          <w:rPr>
            <w:rStyle w:val="Hipervnculo"/>
            <w:b/>
            <w:bCs/>
            <w:noProof/>
            <w:lang w:val="es-MX"/>
          </w:rPr>
          <w:t>(RF-16)</w:t>
        </w:r>
        <w:r w:rsidR="007F6485">
          <w:rPr>
            <w:noProof/>
            <w:webHidden/>
          </w:rPr>
          <w:tab/>
        </w:r>
        <w:r w:rsidR="007F6485">
          <w:rPr>
            <w:noProof/>
            <w:webHidden/>
          </w:rPr>
          <w:fldChar w:fldCharType="begin"/>
        </w:r>
        <w:r w:rsidR="007F6485">
          <w:rPr>
            <w:noProof/>
            <w:webHidden/>
          </w:rPr>
          <w:instrText xml:space="preserve"> PAGEREF _Toc135464737 \h </w:instrText>
        </w:r>
        <w:r w:rsidR="007F6485">
          <w:rPr>
            <w:noProof/>
            <w:webHidden/>
          </w:rPr>
        </w:r>
        <w:r w:rsidR="007F6485">
          <w:rPr>
            <w:noProof/>
            <w:webHidden/>
          </w:rPr>
          <w:fldChar w:fldCharType="separate"/>
        </w:r>
        <w:r w:rsidR="007F6485">
          <w:rPr>
            <w:noProof/>
            <w:webHidden/>
          </w:rPr>
          <w:t>57</w:t>
        </w:r>
        <w:r w:rsidR="007F6485">
          <w:rPr>
            <w:noProof/>
            <w:webHidden/>
          </w:rPr>
          <w:fldChar w:fldCharType="end"/>
        </w:r>
      </w:hyperlink>
    </w:p>
    <w:p w:rsidR="007F6485" w:rsidRDefault="00903736" w14:paraId="27C98391" w14:textId="5B44C3B0">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8">
        <w:r w:rsidRPr="00C06684" w:rsidR="007F6485">
          <w:rPr>
            <w:rStyle w:val="Hipervnculo"/>
            <w:b/>
            <w:bCs/>
            <w:noProof/>
          </w:rPr>
          <w:t xml:space="preserve">5.17 Funcionalidad de Mantenimiento de Tipo de Organismo  </w:t>
        </w:r>
        <w:r w:rsidRPr="00C06684" w:rsidR="007F6485">
          <w:rPr>
            <w:rStyle w:val="Hipervnculo"/>
            <w:b/>
            <w:bCs/>
            <w:noProof/>
            <w:lang w:val="es-MX"/>
          </w:rPr>
          <w:t>(RF-17)</w:t>
        </w:r>
        <w:r w:rsidR="007F6485">
          <w:rPr>
            <w:noProof/>
            <w:webHidden/>
          </w:rPr>
          <w:tab/>
        </w:r>
        <w:r w:rsidR="007F6485">
          <w:rPr>
            <w:noProof/>
            <w:webHidden/>
          </w:rPr>
          <w:fldChar w:fldCharType="begin"/>
        </w:r>
        <w:r w:rsidR="007F6485">
          <w:rPr>
            <w:noProof/>
            <w:webHidden/>
          </w:rPr>
          <w:instrText xml:space="preserve"> PAGEREF _Toc135464738 \h </w:instrText>
        </w:r>
        <w:r w:rsidR="007F6485">
          <w:rPr>
            <w:noProof/>
            <w:webHidden/>
          </w:rPr>
        </w:r>
        <w:r w:rsidR="007F6485">
          <w:rPr>
            <w:noProof/>
            <w:webHidden/>
          </w:rPr>
          <w:fldChar w:fldCharType="separate"/>
        </w:r>
        <w:r w:rsidR="007F6485">
          <w:rPr>
            <w:noProof/>
            <w:webHidden/>
          </w:rPr>
          <w:t>57</w:t>
        </w:r>
        <w:r w:rsidR="007F6485">
          <w:rPr>
            <w:noProof/>
            <w:webHidden/>
          </w:rPr>
          <w:fldChar w:fldCharType="end"/>
        </w:r>
      </w:hyperlink>
    </w:p>
    <w:p w:rsidR="007F6485" w:rsidRDefault="00903736" w14:paraId="78C90F0A" w14:textId="143FF807">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39">
        <w:r w:rsidRPr="00C06684" w:rsidR="007F6485">
          <w:rPr>
            <w:rStyle w:val="Hipervnculo"/>
            <w:b/>
            <w:bCs/>
            <w:noProof/>
          </w:rPr>
          <w:t xml:space="preserve">5.18 Funcionalidad de Mantenimiento de Tipo de Lugar  </w:t>
        </w:r>
        <w:r w:rsidRPr="00C06684" w:rsidR="007F6485">
          <w:rPr>
            <w:rStyle w:val="Hipervnculo"/>
            <w:b/>
            <w:bCs/>
            <w:noProof/>
            <w:lang w:val="es-MX"/>
          </w:rPr>
          <w:t>(RF-18)</w:t>
        </w:r>
        <w:r w:rsidR="007F6485">
          <w:rPr>
            <w:noProof/>
            <w:webHidden/>
          </w:rPr>
          <w:tab/>
        </w:r>
        <w:r w:rsidR="007F6485">
          <w:rPr>
            <w:noProof/>
            <w:webHidden/>
          </w:rPr>
          <w:fldChar w:fldCharType="begin"/>
        </w:r>
        <w:r w:rsidR="007F6485">
          <w:rPr>
            <w:noProof/>
            <w:webHidden/>
          </w:rPr>
          <w:instrText xml:space="preserve"> PAGEREF _Toc135464739 \h </w:instrText>
        </w:r>
        <w:r w:rsidR="007F6485">
          <w:rPr>
            <w:noProof/>
            <w:webHidden/>
          </w:rPr>
        </w:r>
        <w:r w:rsidR="007F6485">
          <w:rPr>
            <w:noProof/>
            <w:webHidden/>
          </w:rPr>
          <w:fldChar w:fldCharType="separate"/>
        </w:r>
        <w:r w:rsidR="007F6485">
          <w:rPr>
            <w:noProof/>
            <w:webHidden/>
          </w:rPr>
          <w:t>62</w:t>
        </w:r>
        <w:r w:rsidR="007F6485">
          <w:rPr>
            <w:noProof/>
            <w:webHidden/>
          </w:rPr>
          <w:fldChar w:fldCharType="end"/>
        </w:r>
      </w:hyperlink>
    </w:p>
    <w:p w:rsidR="007F6485" w:rsidRDefault="00903736" w14:paraId="5452E9C5" w14:textId="65D9873C">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40">
        <w:r w:rsidRPr="00C06684" w:rsidR="007F6485">
          <w:rPr>
            <w:rStyle w:val="Hipervnculo"/>
            <w:b/>
            <w:bCs/>
            <w:noProof/>
          </w:rPr>
          <w:t xml:space="preserve">5.19 Funcionalidad de Mantenimiento de Tipo de Relación </w:t>
        </w:r>
        <w:r w:rsidRPr="00C06684" w:rsidR="007F6485">
          <w:rPr>
            <w:rStyle w:val="Hipervnculo"/>
            <w:b/>
            <w:bCs/>
            <w:noProof/>
            <w:lang w:val="es-MX"/>
          </w:rPr>
          <w:t>(RF-19)</w:t>
        </w:r>
        <w:r w:rsidR="007F6485">
          <w:rPr>
            <w:noProof/>
            <w:webHidden/>
          </w:rPr>
          <w:tab/>
        </w:r>
        <w:r w:rsidR="007F6485">
          <w:rPr>
            <w:noProof/>
            <w:webHidden/>
          </w:rPr>
          <w:fldChar w:fldCharType="begin"/>
        </w:r>
        <w:r w:rsidR="007F6485">
          <w:rPr>
            <w:noProof/>
            <w:webHidden/>
          </w:rPr>
          <w:instrText xml:space="preserve"> PAGEREF _Toc135464740 \h </w:instrText>
        </w:r>
        <w:r w:rsidR="007F6485">
          <w:rPr>
            <w:noProof/>
            <w:webHidden/>
          </w:rPr>
        </w:r>
        <w:r w:rsidR="007F6485">
          <w:rPr>
            <w:noProof/>
            <w:webHidden/>
          </w:rPr>
          <w:fldChar w:fldCharType="separate"/>
        </w:r>
        <w:r w:rsidR="007F6485">
          <w:rPr>
            <w:noProof/>
            <w:webHidden/>
          </w:rPr>
          <w:t>67</w:t>
        </w:r>
        <w:r w:rsidR="007F6485">
          <w:rPr>
            <w:noProof/>
            <w:webHidden/>
          </w:rPr>
          <w:fldChar w:fldCharType="end"/>
        </w:r>
      </w:hyperlink>
    </w:p>
    <w:p w:rsidR="007F6485" w:rsidRDefault="00903736" w14:paraId="0BDEFD37" w14:textId="711A9371">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41">
        <w:r w:rsidRPr="00C06684" w:rsidR="007F6485">
          <w:rPr>
            <w:rStyle w:val="Hipervnculo"/>
            <w:b/>
            <w:bCs/>
            <w:noProof/>
          </w:rPr>
          <w:t xml:space="preserve">5.20 Funcionalidad de Mantenimiento de Tipo de Víctima </w:t>
        </w:r>
        <w:r w:rsidRPr="00C06684" w:rsidR="007F6485">
          <w:rPr>
            <w:rStyle w:val="Hipervnculo"/>
            <w:b/>
            <w:bCs/>
            <w:noProof/>
            <w:lang w:val="es-MX"/>
          </w:rPr>
          <w:t>(RF-20)</w:t>
        </w:r>
        <w:r w:rsidR="007F6485">
          <w:rPr>
            <w:noProof/>
            <w:webHidden/>
          </w:rPr>
          <w:tab/>
        </w:r>
        <w:r w:rsidR="007F6485">
          <w:rPr>
            <w:noProof/>
            <w:webHidden/>
          </w:rPr>
          <w:fldChar w:fldCharType="begin"/>
        </w:r>
        <w:r w:rsidR="007F6485">
          <w:rPr>
            <w:noProof/>
            <w:webHidden/>
          </w:rPr>
          <w:instrText xml:space="preserve"> PAGEREF _Toc135464741 \h </w:instrText>
        </w:r>
        <w:r w:rsidR="007F6485">
          <w:rPr>
            <w:noProof/>
            <w:webHidden/>
          </w:rPr>
        </w:r>
        <w:r w:rsidR="007F6485">
          <w:rPr>
            <w:noProof/>
            <w:webHidden/>
          </w:rPr>
          <w:fldChar w:fldCharType="separate"/>
        </w:r>
        <w:r w:rsidR="007F6485">
          <w:rPr>
            <w:noProof/>
            <w:webHidden/>
          </w:rPr>
          <w:t>70</w:t>
        </w:r>
        <w:r w:rsidR="007F6485">
          <w:rPr>
            <w:noProof/>
            <w:webHidden/>
          </w:rPr>
          <w:fldChar w:fldCharType="end"/>
        </w:r>
      </w:hyperlink>
    </w:p>
    <w:p w:rsidR="007F6485" w:rsidRDefault="00903736" w14:paraId="04A4E7DF" w14:textId="4B3D3567">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42">
        <w:r w:rsidRPr="00C06684" w:rsidR="007F6485">
          <w:rPr>
            <w:rStyle w:val="Hipervnculo"/>
            <w:b/>
            <w:bCs/>
            <w:noProof/>
          </w:rPr>
          <w:t xml:space="preserve">5.21 Funcionalidad de Pantalla de Logueo </w:t>
        </w:r>
        <w:r w:rsidRPr="00C06684" w:rsidR="007F6485">
          <w:rPr>
            <w:rStyle w:val="Hipervnculo"/>
            <w:b/>
            <w:bCs/>
            <w:noProof/>
            <w:lang w:val="es-MX"/>
          </w:rPr>
          <w:t>(RF-21)</w:t>
        </w:r>
        <w:r w:rsidR="007F6485">
          <w:rPr>
            <w:noProof/>
            <w:webHidden/>
          </w:rPr>
          <w:tab/>
        </w:r>
        <w:r w:rsidR="007F6485">
          <w:rPr>
            <w:noProof/>
            <w:webHidden/>
          </w:rPr>
          <w:fldChar w:fldCharType="begin"/>
        </w:r>
        <w:r w:rsidR="007F6485">
          <w:rPr>
            <w:noProof/>
            <w:webHidden/>
          </w:rPr>
          <w:instrText xml:space="preserve"> PAGEREF _Toc135464742 \h </w:instrText>
        </w:r>
        <w:r w:rsidR="007F6485">
          <w:rPr>
            <w:noProof/>
            <w:webHidden/>
          </w:rPr>
        </w:r>
        <w:r w:rsidR="007F6485">
          <w:rPr>
            <w:noProof/>
            <w:webHidden/>
          </w:rPr>
          <w:fldChar w:fldCharType="separate"/>
        </w:r>
        <w:r w:rsidR="007F6485">
          <w:rPr>
            <w:noProof/>
            <w:webHidden/>
          </w:rPr>
          <w:t>75</w:t>
        </w:r>
        <w:r w:rsidR="007F6485">
          <w:rPr>
            <w:noProof/>
            <w:webHidden/>
          </w:rPr>
          <w:fldChar w:fldCharType="end"/>
        </w:r>
      </w:hyperlink>
    </w:p>
    <w:p w:rsidR="007F6485" w:rsidRDefault="00903736" w14:paraId="45601507" w14:textId="2E93F094">
      <w:pPr>
        <w:pStyle w:val="TDC2"/>
        <w:tabs>
          <w:tab w:val="right" w:leader="dot" w:pos="9350"/>
        </w:tabs>
        <w:rPr>
          <w:rFonts w:asciiTheme="minorHAnsi" w:hAnsiTheme="minorHAnsi" w:eastAsiaTheme="minorEastAsia"/>
          <w:noProof/>
          <w:kern w:val="2"/>
          <w:sz w:val="22"/>
          <w:lang w:val="es-ES" w:eastAsia="es-ES"/>
          <w14:ligatures w14:val="standardContextual"/>
        </w:rPr>
      </w:pPr>
      <w:hyperlink w:history="1" w:anchor="_Toc135464743">
        <w:r w:rsidRPr="00C06684" w:rsidR="007F6485">
          <w:rPr>
            <w:rStyle w:val="Hipervnculo"/>
            <w:b/>
            <w:bCs/>
            <w:noProof/>
          </w:rPr>
          <w:t xml:space="preserve">5.22 Funcionalidad de Registrar Femicidios </w:t>
        </w:r>
        <w:r w:rsidRPr="00C06684" w:rsidR="007F6485">
          <w:rPr>
            <w:rStyle w:val="Hipervnculo"/>
            <w:b/>
            <w:bCs/>
            <w:noProof/>
            <w:lang w:val="es-MX"/>
          </w:rPr>
          <w:t>(RF-22)</w:t>
        </w:r>
        <w:r w:rsidR="007F6485">
          <w:rPr>
            <w:noProof/>
            <w:webHidden/>
          </w:rPr>
          <w:tab/>
        </w:r>
        <w:r w:rsidR="007F6485">
          <w:rPr>
            <w:noProof/>
            <w:webHidden/>
          </w:rPr>
          <w:fldChar w:fldCharType="begin"/>
        </w:r>
        <w:r w:rsidR="007F6485">
          <w:rPr>
            <w:noProof/>
            <w:webHidden/>
          </w:rPr>
          <w:instrText xml:space="preserve"> PAGEREF _Toc135464743 \h </w:instrText>
        </w:r>
        <w:r w:rsidR="007F6485">
          <w:rPr>
            <w:noProof/>
            <w:webHidden/>
          </w:rPr>
        </w:r>
        <w:r w:rsidR="007F6485">
          <w:rPr>
            <w:noProof/>
            <w:webHidden/>
          </w:rPr>
          <w:fldChar w:fldCharType="separate"/>
        </w:r>
        <w:r w:rsidR="007F6485">
          <w:rPr>
            <w:noProof/>
            <w:webHidden/>
          </w:rPr>
          <w:t>75</w:t>
        </w:r>
        <w:r w:rsidR="007F6485">
          <w:rPr>
            <w:noProof/>
            <w:webHidden/>
          </w:rPr>
          <w:fldChar w:fldCharType="end"/>
        </w:r>
      </w:hyperlink>
    </w:p>
    <w:p w:rsidR="48661098" w:rsidP="48661098" w:rsidRDefault="000212BE" w14:paraId="075ADAC8" w14:textId="12137E2B">
      <w:pPr>
        <w:pStyle w:val="TDC2"/>
        <w:tabs>
          <w:tab w:val="right" w:leader="dot" w:pos="9360"/>
        </w:tabs>
      </w:pPr>
      <w:r>
        <w:fldChar w:fldCharType="end"/>
      </w:r>
    </w:p>
    <w:p w:rsidR="4E415AD5" w:rsidP="4E415AD5" w:rsidRDefault="4E415AD5" w14:paraId="192BAD00" w14:textId="5BD848CE">
      <w:pPr>
        <w:rPr>
          <w:rFonts w:asciiTheme="majorHAnsi" w:hAnsiTheme="majorHAnsi" w:eastAsiaTheme="majorEastAsia" w:cstheme="majorBidi"/>
          <w:color w:val="4472C4" w:themeColor="accent1"/>
          <w:sz w:val="32"/>
          <w:szCs w:val="32"/>
          <w:lang w:val="es-MX"/>
        </w:rPr>
      </w:pPr>
    </w:p>
    <w:p w:rsidR="4E415AD5" w:rsidP="4E415AD5" w:rsidRDefault="4E415AD5" w14:paraId="3369C2A8" w14:textId="4E2BC4D5">
      <w:pPr>
        <w:rPr>
          <w:rFonts w:asciiTheme="majorHAnsi" w:hAnsiTheme="majorHAnsi" w:eastAsiaTheme="majorEastAsia" w:cstheme="majorBidi"/>
          <w:color w:val="4472C4" w:themeColor="accent1"/>
          <w:sz w:val="32"/>
          <w:szCs w:val="32"/>
          <w:lang w:val="es-MX"/>
        </w:rPr>
      </w:pPr>
    </w:p>
    <w:p w:rsidRPr="00897125" w:rsidR="00897125" w:rsidP="4E415AD5" w:rsidRDefault="6E069818" w14:paraId="0AA9216C" w14:textId="1409E3A5">
      <w:pPr>
        <w:rPr>
          <w:rFonts w:asciiTheme="majorHAnsi" w:hAnsiTheme="majorHAnsi" w:eastAsiaTheme="majorEastAsia" w:cstheme="majorBidi"/>
          <w:color w:val="4472C4" w:themeColor="accent1"/>
          <w:sz w:val="32"/>
          <w:szCs w:val="32"/>
          <w:lang w:val="es-MX"/>
        </w:rPr>
      </w:pPr>
      <w:bookmarkStart w:name="_Toc133055961" w:id="0"/>
      <w:bookmarkStart w:name="_Toc1471320581" w:id="1"/>
      <w:r w:rsidRPr="4E415AD5">
        <w:rPr>
          <w:rFonts w:asciiTheme="majorHAnsi" w:hAnsiTheme="majorHAnsi" w:eastAsiaTheme="majorEastAsia" w:cstheme="majorBidi"/>
          <w:color w:val="4472C4" w:themeColor="accent1"/>
          <w:sz w:val="32"/>
          <w:szCs w:val="32"/>
          <w:lang w:val="es-MX"/>
        </w:rPr>
        <w:t>DISEÑO FÍSICO DE LA BASE DE DATOS</w:t>
      </w:r>
      <w:bookmarkEnd w:id="0"/>
      <w:bookmarkEnd w:id="1"/>
      <w:r w:rsidRPr="4E415AD5">
        <w:rPr>
          <w:rFonts w:asciiTheme="majorHAnsi" w:hAnsiTheme="majorHAnsi" w:eastAsiaTheme="majorEastAsia" w:cstheme="majorBidi"/>
          <w:color w:val="4472C4" w:themeColor="accent1"/>
          <w:sz w:val="32"/>
          <w:szCs w:val="32"/>
          <w:lang w:val="es-MX"/>
        </w:rPr>
        <w:t xml:space="preserve"> </w:t>
      </w:r>
    </w:p>
    <w:p w:rsidR="48661098" w:rsidP="4E415AD5" w:rsidRDefault="48661098" w14:paraId="18807DA6" w14:textId="6E8DABCF">
      <w:pPr>
        <w:pStyle w:val="Ttulo1"/>
        <w:rPr>
          <w:lang w:val="es-MX"/>
        </w:rPr>
      </w:pPr>
    </w:p>
    <w:p w:rsidR="008C3740" w:rsidP="4E415AD5" w:rsidRDefault="4E415AD5" w14:paraId="35271519" w14:textId="368CAACE">
      <w:pPr>
        <w:pStyle w:val="Ttulo1"/>
        <w:rPr>
          <w:lang w:val="es-MX"/>
        </w:rPr>
      </w:pPr>
      <w:bookmarkStart w:name="_Toc133055962" w:id="2"/>
      <w:bookmarkStart w:name="_Toc1719324855" w:id="3"/>
      <w:bookmarkStart w:name="_Toc1294425666" w:id="4"/>
      <w:bookmarkStart w:name="_Toc1792290084" w:id="5"/>
      <w:bookmarkStart w:name="_Toc135464717" w:id="6"/>
      <w:r w:rsidRPr="4E415AD5">
        <w:rPr>
          <w:lang w:val="es-MX"/>
        </w:rPr>
        <w:t>1. DIAGRAMA DE BASE DE DATOS (E-R)</w:t>
      </w:r>
      <w:bookmarkEnd w:id="2"/>
      <w:bookmarkEnd w:id="3"/>
      <w:bookmarkEnd w:id="4"/>
      <w:bookmarkEnd w:id="5"/>
      <w:bookmarkEnd w:id="6"/>
    </w:p>
    <w:p w:rsidRPr="007F6485" w:rsidR="00FA52D5" w:rsidP="007F6485" w:rsidRDefault="00FA52D5" w14:paraId="70CE1390" w14:textId="77777777">
      <w:pPr>
        <w:pStyle w:val="Prrafodelista"/>
        <w:ind w:left="1140"/>
        <w:rPr>
          <w:sz w:val="28"/>
          <w:szCs w:val="28"/>
          <w:lang w:val="es-MX"/>
        </w:rPr>
      </w:pPr>
    </w:p>
    <w:p w:rsidRPr="00C21084" w:rsidR="00C21084" w:rsidP="196C0AD2" w:rsidRDefault="00C21084" w14:paraId="60FD06AC" w14:textId="0EC3ADF1">
      <w:pPr>
        <w:pStyle w:val="Prrafodelista"/>
        <w:ind w:left="420"/>
        <w:rPr>
          <w:rFonts w:eastAsia="Calibri" w:cs="Arial"/>
          <w:lang w:val="es-MX"/>
        </w:rPr>
      </w:pPr>
    </w:p>
    <w:p w:rsidR="4E415AD5" w:rsidP="4E415AD5" w:rsidRDefault="4E415AD5" w14:paraId="6ABEB0C4" w14:textId="11F17B85">
      <w:pPr>
        <w:pStyle w:val="Prrafodelista"/>
        <w:ind w:left="420"/>
        <w:rPr>
          <w:rFonts w:eastAsia="Calibri" w:cs="Arial"/>
          <w:lang w:val="es-MX"/>
        </w:rPr>
      </w:pPr>
    </w:p>
    <w:p w:rsidR="4E415AD5" w:rsidP="4E415AD5" w:rsidRDefault="4E415AD5" w14:paraId="3FC06D87" w14:textId="6365596B">
      <w:pPr>
        <w:pStyle w:val="Prrafodelista"/>
        <w:ind w:left="420"/>
        <w:rPr>
          <w:rFonts w:eastAsia="Calibri" w:cs="Arial"/>
          <w:lang w:val="es-MX"/>
        </w:rPr>
      </w:pPr>
      <w:r>
        <w:rPr>
          <w:noProof/>
        </w:rPr>
        <w:drawing>
          <wp:inline distT="0" distB="0" distL="0" distR="0" wp14:anchorId="0267AF5F" wp14:editId="039AB875">
            <wp:extent cx="5527676" cy="3555250"/>
            <wp:effectExtent l="0" t="0" r="0" b="0"/>
            <wp:docPr id="882058373" name="Imagen 88205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058373"/>
                    <pic:cNvPicPr/>
                  </pic:nvPicPr>
                  <pic:blipFill>
                    <a:blip r:embed="rId9">
                      <a:extLst>
                        <a:ext uri="{28A0092B-C50C-407E-A947-70E740481C1C}">
                          <a14:useLocalDpi xmlns:a14="http://schemas.microsoft.com/office/drawing/2010/main" val="0"/>
                        </a:ext>
                      </a:extLst>
                    </a:blip>
                    <a:stretch>
                      <a:fillRect/>
                    </a:stretch>
                  </pic:blipFill>
                  <pic:spPr>
                    <a:xfrm>
                      <a:off x="0" y="0"/>
                      <a:ext cx="5527676" cy="3555250"/>
                    </a:xfrm>
                    <a:prstGeom prst="rect">
                      <a:avLst/>
                    </a:prstGeom>
                  </pic:spPr>
                </pic:pic>
              </a:graphicData>
            </a:graphic>
          </wp:inline>
        </w:drawing>
      </w:r>
    </w:p>
    <w:p w:rsidR="4E415AD5" w:rsidP="4E415AD5" w:rsidRDefault="4E415AD5" w14:paraId="275687C3" w14:textId="79C8B721">
      <w:pPr>
        <w:pStyle w:val="Prrafodelista"/>
        <w:ind w:left="420"/>
        <w:rPr>
          <w:rFonts w:eastAsia="Calibri" w:cs="Arial"/>
          <w:lang w:val="es-MX"/>
        </w:rPr>
      </w:pPr>
    </w:p>
    <w:p w:rsidR="4E415AD5" w:rsidP="4E415AD5" w:rsidRDefault="4E415AD5" w14:paraId="2618D6CC" w14:textId="12D48A1E">
      <w:pPr>
        <w:pStyle w:val="Prrafodelista"/>
        <w:ind w:left="420"/>
      </w:pPr>
    </w:p>
    <w:p w:rsidR="4E415AD5" w:rsidP="4E415AD5" w:rsidRDefault="4E415AD5" w14:paraId="7F5D0D59" w14:textId="2F936ACB">
      <w:pPr>
        <w:pStyle w:val="Prrafodelista"/>
        <w:ind w:left="420"/>
        <w:rPr>
          <w:rFonts w:eastAsia="Calibri" w:cs="Arial"/>
          <w:lang w:val="es-MX"/>
        </w:rPr>
      </w:pPr>
      <w:r>
        <w:rPr>
          <w:noProof/>
        </w:rPr>
        <w:lastRenderedPageBreak/>
        <w:drawing>
          <wp:inline distT="0" distB="0" distL="0" distR="0" wp14:anchorId="0A434523" wp14:editId="37F94F33">
            <wp:extent cx="4572000" cy="2609850"/>
            <wp:effectExtent l="0" t="0" r="0" b="0"/>
            <wp:docPr id="47204410" name="Imagen 4720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rsidR="4E415AD5" w:rsidP="4E415AD5" w:rsidRDefault="4E415AD5" w14:paraId="165CD886" w14:textId="256F1B88">
      <w:pPr>
        <w:pStyle w:val="Prrafodelista"/>
        <w:ind w:left="420"/>
      </w:pPr>
    </w:p>
    <w:p w:rsidR="4E415AD5" w:rsidP="4E415AD5" w:rsidRDefault="4E415AD5" w14:paraId="17F6FE37" w14:textId="05CA27B0">
      <w:pPr>
        <w:pStyle w:val="Prrafodelista"/>
        <w:ind w:left="420"/>
        <w:rPr>
          <w:rFonts w:eastAsia="Calibri" w:cs="Arial"/>
          <w:lang w:val="es-MX"/>
        </w:rPr>
      </w:pPr>
    </w:p>
    <w:p w:rsidR="4E415AD5" w:rsidP="4E415AD5" w:rsidRDefault="4E415AD5" w14:paraId="69800C71" w14:textId="741EAE0C">
      <w:pPr>
        <w:pStyle w:val="Prrafodelista"/>
        <w:ind w:left="420"/>
        <w:rPr>
          <w:rFonts w:eastAsia="Calibri" w:cs="Arial"/>
          <w:lang w:val="es-MX"/>
        </w:rPr>
      </w:pPr>
    </w:p>
    <w:p w:rsidR="4E415AD5" w:rsidP="4E415AD5" w:rsidRDefault="4E415AD5" w14:paraId="13C9B9B3" w14:textId="510DC4ED">
      <w:pPr>
        <w:pStyle w:val="Prrafodelista"/>
        <w:ind w:left="420"/>
        <w:rPr>
          <w:rFonts w:eastAsia="Calibri" w:cs="Arial"/>
          <w:lang w:val="es-MX"/>
        </w:rPr>
      </w:pPr>
    </w:p>
    <w:p w:rsidR="4E415AD5" w:rsidP="4E415AD5" w:rsidRDefault="4E415AD5" w14:paraId="05F7C633" w14:textId="64D53C06">
      <w:pPr>
        <w:pStyle w:val="Prrafodelista"/>
        <w:ind w:left="420"/>
        <w:rPr>
          <w:rFonts w:eastAsia="Calibri" w:cs="Arial"/>
          <w:lang w:val="es-MX"/>
        </w:rPr>
      </w:pPr>
    </w:p>
    <w:p w:rsidR="4E415AD5" w:rsidP="4E415AD5" w:rsidRDefault="4E415AD5" w14:paraId="6DB42DF5" w14:textId="7D6B5EC0">
      <w:pPr>
        <w:pStyle w:val="Prrafodelista"/>
        <w:ind w:left="420"/>
        <w:rPr>
          <w:rFonts w:eastAsia="Calibri" w:cs="Arial"/>
          <w:lang w:val="es-MX"/>
        </w:rPr>
      </w:pPr>
    </w:p>
    <w:p w:rsidR="4E415AD5" w:rsidP="4E415AD5" w:rsidRDefault="4E415AD5" w14:paraId="2F5C5728" w14:textId="6B77F00C">
      <w:pPr>
        <w:pStyle w:val="Prrafodelista"/>
        <w:ind w:left="420"/>
        <w:rPr>
          <w:rFonts w:eastAsia="Calibri" w:cs="Arial"/>
          <w:lang w:val="es-MX"/>
        </w:rPr>
      </w:pPr>
    </w:p>
    <w:p w:rsidR="4E415AD5" w:rsidP="4E415AD5" w:rsidRDefault="4E415AD5" w14:paraId="15612B5E" w14:textId="3A8CA215">
      <w:pPr>
        <w:pStyle w:val="Prrafodelista"/>
        <w:ind w:left="420"/>
        <w:rPr>
          <w:rFonts w:eastAsia="Calibri" w:cs="Arial"/>
          <w:lang w:val="es-MX"/>
        </w:rPr>
      </w:pPr>
    </w:p>
    <w:p w:rsidRPr="00AE474B" w:rsidR="00897125" w:rsidP="48661098" w:rsidRDefault="1352249E" w14:paraId="1573E688" w14:textId="0DE19E40">
      <w:pPr>
        <w:pStyle w:val="Ttulo1"/>
        <w:rPr>
          <w:ins w:author="Carlos Morales Castro" w:date="2023-04-22T11:15:00Z" w:id="7"/>
          <w:lang w:val="es-MX"/>
        </w:rPr>
      </w:pPr>
      <w:bookmarkStart w:name="_Toc133055963" w:id="8"/>
      <w:bookmarkStart w:name="_Toc220130154" w:id="9"/>
      <w:bookmarkStart w:name="_Toc135464718" w:id="10"/>
      <w:r w:rsidRPr="1352249E">
        <w:rPr>
          <w:lang w:val="es-MX"/>
        </w:rPr>
        <w:t>2. PATRON DE DISEÑO</w:t>
      </w:r>
      <w:bookmarkEnd w:id="8"/>
      <w:bookmarkEnd w:id="9"/>
      <w:bookmarkEnd w:id="10"/>
    </w:p>
    <w:p w:rsidR="00AE474B" w:rsidP="48661098" w:rsidRDefault="48661098" w14:paraId="079ADD8C" w14:textId="3A52DD79">
      <w:pPr>
        <w:spacing w:line="276" w:lineRule="auto"/>
        <w:rPr>
          <w:szCs w:val="24"/>
          <w:lang w:val="es-MX"/>
        </w:rPr>
      </w:pPr>
      <w:r w:rsidRPr="48661098">
        <w:rPr>
          <w:szCs w:val="24"/>
          <w:lang w:val="es-MX"/>
        </w:rPr>
        <w:t xml:space="preserve">Spring MVC es un </w:t>
      </w:r>
      <w:proofErr w:type="spellStart"/>
      <w:r w:rsidRPr="48661098">
        <w:rPr>
          <w:szCs w:val="24"/>
          <w:lang w:val="es-MX"/>
        </w:rPr>
        <w:t>framework</w:t>
      </w:r>
      <w:proofErr w:type="spellEnd"/>
      <w:r w:rsidRPr="48661098">
        <w:rPr>
          <w:szCs w:val="24"/>
          <w:lang w:val="es-MX"/>
        </w:rPr>
        <w:t xml:space="preserve"> de Java que se utiliza para construir aplicaciones web basadas en el patrón de diseño Modelo-Vista-Controlador (MVC). Es parte del conjunto de herramientas de Spring, una plataforma que proporciona soporte para el desarrollo de aplicaciones empresariales en Java.</w:t>
      </w:r>
    </w:p>
    <w:p w:rsidR="48661098" w:rsidP="48661098" w:rsidRDefault="48661098" w14:paraId="0CA84540" w14:textId="05B8DF84">
      <w:pPr>
        <w:pStyle w:val="Prrafodelista"/>
        <w:numPr>
          <w:ilvl w:val="0"/>
          <w:numId w:val="36"/>
        </w:numPr>
        <w:spacing w:line="276" w:lineRule="auto"/>
        <w:rPr>
          <w:rFonts w:eastAsia="Calibri" w:cs="Arial"/>
          <w:szCs w:val="24"/>
          <w:lang w:val="es-MX"/>
        </w:rPr>
      </w:pPr>
      <w:r w:rsidRPr="48661098">
        <w:rPr>
          <w:szCs w:val="24"/>
          <w:lang w:val="es-MX"/>
        </w:rPr>
        <w:t>Alta productividad: Spring MVC tiene una amplia gama de características y funcionalidades integradas, lo que permite a los desarrolladores aumentar su productividad al crear aplicaciones web.</w:t>
      </w:r>
    </w:p>
    <w:p w:rsidR="48661098" w:rsidP="48661098" w:rsidRDefault="48661098" w14:paraId="06045787" w14:textId="7FBB8E4C">
      <w:pPr>
        <w:pStyle w:val="Prrafodelista"/>
        <w:numPr>
          <w:ilvl w:val="0"/>
          <w:numId w:val="36"/>
        </w:numPr>
        <w:spacing w:line="276" w:lineRule="auto"/>
        <w:rPr>
          <w:rFonts w:eastAsia="Calibri" w:cs="Arial"/>
          <w:szCs w:val="24"/>
          <w:lang w:val="es-MX"/>
        </w:rPr>
      </w:pPr>
      <w:r w:rsidRPr="48661098">
        <w:rPr>
          <w:szCs w:val="24"/>
          <w:lang w:val="es-MX"/>
        </w:rPr>
        <w:t xml:space="preserve">Flexibilidad: Spring MVC es muy flexible y puede integrarse fácilmente con otras tecnologías, como </w:t>
      </w:r>
      <w:proofErr w:type="spellStart"/>
      <w:r w:rsidRPr="48661098">
        <w:rPr>
          <w:szCs w:val="24"/>
          <w:lang w:val="es-MX"/>
        </w:rPr>
        <w:t>Hibernate</w:t>
      </w:r>
      <w:proofErr w:type="spellEnd"/>
      <w:r w:rsidRPr="48661098">
        <w:rPr>
          <w:szCs w:val="24"/>
          <w:lang w:val="es-MX"/>
        </w:rPr>
        <w:t>, Struts, Tiles, etc.</w:t>
      </w:r>
    </w:p>
    <w:p w:rsidR="48661098" w:rsidP="48661098" w:rsidRDefault="48661098" w14:paraId="61E9D302" w14:textId="669B5BDE">
      <w:pPr>
        <w:pStyle w:val="Prrafodelista"/>
        <w:numPr>
          <w:ilvl w:val="0"/>
          <w:numId w:val="36"/>
        </w:numPr>
        <w:spacing w:line="276" w:lineRule="auto"/>
        <w:rPr>
          <w:rFonts w:eastAsia="Calibri" w:cs="Arial"/>
          <w:szCs w:val="24"/>
          <w:lang w:val="es-MX"/>
        </w:rPr>
      </w:pPr>
      <w:r w:rsidRPr="48661098">
        <w:rPr>
          <w:szCs w:val="24"/>
          <w:lang w:val="es-MX"/>
        </w:rPr>
        <w:t>Separación de preocupaciones: Spring MVC sigue el patrón de arquitectura MVC (Modelo-Vista-Controlador), lo que significa que se separa la lógica de presentación de la lógica de negocio y la interacción con la base de datos. Esto facilita el mantenimiento y la escalabilidad de las aplicaciones.</w:t>
      </w:r>
    </w:p>
    <w:p w:rsidR="48661098" w:rsidP="48661098" w:rsidRDefault="48661098" w14:paraId="745CC661" w14:textId="56913136">
      <w:pPr>
        <w:pStyle w:val="Prrafodelista"/>
        <w:numPr>
          <w:ilvl w:val="0"/>
          <w:numId w:val="36"/>
        </w:numPr>
        <w:spacing w:line="276" w:lineRule="auto"/>
        <w:rPr>
          <w:rFonts w:eastAsia="Calibri" w:cs="Arial"/>
          <w:szCs w:val="24"/>
          <w:lang w:val="es-MX"/>
        </w:rPr>
      </w:pPr>
      <w:r w:rsidRPr="48661098">
        <w:rPr>
          <w:szCs w:val="24"/>
          <w:lang w:val="es-MX"/>
        </w:rPr>
        <w:t>Manejo de excepciones: Spring MVC proporciona una capa de manejo de excepciones muy eficiente, que puede manejar una amplia gama de errores en las aplicaciones web.</w:t>
      </w:r>
    </w:p>
    <w:p w:rsidR="48661098" w:rsidP="48661098" w:rsidRDefault="48661098" w14:paraId="7C2BCD85" w14:textId="15C9FE4C">
      <w:pPr>
        <w:pStyle w:val="Prrafodelista"/>
        <w:numPr>
          <w:ilvl w:val="0"/>
          <w:numId w:val="36"/>
        </w:numPr>
        <w:spacing w:line="276" w:lineRule="auto"/>
        <w:rPr>
          <w:rFonts w:eastAsia="Calibri" w:cs="Arial"/>
          <w:szCs w:val="24"/>
          <w:lang w:val="es-MX"/>
        </w:rPr>
      </w:pPr>
      <w:r w:rsidRPr="48661098">
        <w:rPr>
          <w:szCs w:val="24"/>
          <w:lang w:val="es-MX"/>
        </w:rPr>
        <w:t xml:space="preserve">Integración con otros </w:t>
      </w:r>
      <w:proofErr w:type="spellStart"/>
      <w:r w:rsidRPr="48661098">
        <w:rPr>
          <w:szCs w:val="24"/>
          <w:lang w:val="es-MX"/>
        </w:rPr>
        <w:t>frameworks</w:t>
      </w:r>
      <w:proofErr w:type="spellEnd"/>
      <w:r w:rsidRPr="48661098">
        <w:rPr>
          <w:szCs w:val="24"/>
          <w:lang w:val="es-MX"/>
        </w:rPr>
        <w:t xml:space="preserve">: Spring MVC puede integrarse con otros </w:t>
      </w:r>
      <w:proofErr w:type="spellStart"/>
      <w:r w:rsidRPr="48661098">
        <w:rPr>
          <w:szCs w:val="24"/>
          <w:lang w:val="es-MX"/>
        </w:rPr>
        <w:t>frameworks</w:t>
      </w:r>
      <w:proofErr w:type="spellEnd"/>
      <w:r w:rsidRPr="48661098">
        <w:rPr>
          <w:szCs w:val="24"/>
          <w:lang w:val="es-MX"/>
        </w:rPr>
        <w:t xml:space="preserve"> y bibliotecas, como Spring Security para la gestión de la seguridad de las aplicaciones, Spring Data para el acceso a la base de datos, etc.</w:t>
      </w:r>
    </w:p>
    <w:p w:rsidR="48661098" w:rsidP="48661098" w:rsidRDefault="48661098" w14:paraId="3DF907FD" w14:textId="76AB2C53">
      <w:pPr>
        <w:pStyle w:val="Prrafodelista"/>
        <w:numPr>
          <w:ilvl w:val="0"/>
          <w:numId w:val="36"/>
        </w:numPr>
        <w:spacing w:line="276" w:lineRule="auto"/>
        <w:rPr>
          <w:rFonts w:eastAsia="Calibri" w:cs="Arial"/>
          <w:szCs w:val="24"/>
          <w:lang w:val="es-MX"/>
        </w:rPr>
      </w:pPr>
      <w:r w:rsidRPr="48661098">
        <w:rPr>
          <w:szCs w:val="24"/>
          <w:lang w:val="es-MX"/>
        </w:rPr>
        <w:lastRenderedPageBreak/>
        <w:t>Pruebas unitarias: Spring MVC es altamente probado y se puede utilizar fácilmente para realizar pruebas unitarias y de integración, lo que ayuda a asegurar la calidad del código y a encontrar errores antes de que se publiquen en producción.</w:t>
      </w:r>
    </w:p>
    <w:p w:rsidR="00CC0DAB" w:rsidP="00AE474B" w:rsidRDefault="00CC0DAB" w14:paraId="692B1E3F" w14:textId="1C5D6230">
      <w:pPr>
        <w:rPr>
          <w:b/>
          <w:bCs/>
          <w:sz w:val="28"/>
          <w:szCs w:val="28"/>
          <w:lang w:val="es-MX"/>
        </w:rPr>
      </w:pPr>
    </w:p>
    <w:p w:rsidR="4E415AD5" w:rsidP="4E415AD5" w:rsidRDefault="4E415AD5" w14:paraId="46CA0D2E" w14:textId="424AB135">
      <w:pPr>
        <w:rPr>
          <w:b/>
          <w:bCs/>
          <w:sz w:val="28"/>
          <w:szCs w:val="28"/>
          <w:lang w:val="es-MX"/>
        </w:rPr>
      </w:pPr>
    </w:p>
    <w:p w:rsidRPr="00AE474B" w:rsidR="00144255" w:rsidP="4E415AD5" w:rsidRDefault="00144255" w14:paraId="091A7E23" w14:textId="344A2AD2">
      <w:pPr>
        <w:rPr>
          <w:lang w:val="es-MX"/>
        </w:rPr>
      </w:pPr>
      <w:bookmarkStart w:name="_Toc133055964" w:id="11"/>
      <w:bookmarkStart w:name="_Toc1722796128" w:id="12"/>
      <w:r>
        <w:rPr>
          <w:lang w:val="es-MX"/>
        </w:rPr>
        <w:t xml:space="preserve">ASQUI FATA ALGO </w:t>
      </w:r>
      <w:r w:rsidR="00B51DC7">
        <w:rPr>
          <w:lang w:val="es-MX"/>
        </w:rPr>
        <w:t>DEL PUNTO 3</w:t>
      </w:r>
      <w:bookmarkEnd w:id="11"/>
      <w:bookmarkEnd w:id="12"/>
    </w:p>
    <w:p w:rsidR="48661098" w:rsidP="48661098" w:rsidRDefault="48661098" w14:paraId="4D474AE6" w14:textId="782C18C7">
      <w:pPr>
        <w:rPr>
          <w:lang w:val="es-MX"/>
        </w:rPr>
      </w:pPr>
    </w:p>
    <w:p w:rsidRPr="00B51DC7" w:rsidR="00144255" w:rsidRDefault="4E415AD5" w14:paraId="31DB9DCB" w14:textId="292D3956">
      <w:pPr>
        <w:pStyle w:val="Ttulo1"/>
        <w:rPr>
          <w:rFonts w:eastAsia="Calibri" w:cs="Arial"/>
          <w:b/>
          <w:bCs/>
          <w:lang w:val="es-MX"/>
        </w:rPr>
        <w:pPrChange w:author="Carlos Morales Castro" w:date="2023-04-22T11:38:00Z" w:id="13">
          <w:pPr>
            <w:ind w:left="810"/>
          </w:pPr>
        </w:pPrChange>
      </w:pPr>
      <w:bookmarkStart w:name="_Toc133055965" w:id="14"/>
      <w:bookmarkStart w:name="_Toc638255716" w:id="15"/>
      <w:bookmarkStart w:name="_Toc135464719" w:id="16"/>
      <w:r w:rsidRPr="4E415AD5">
        <w:rPr>
          <w:lang w:val="es-MX"/>
        </w:rPr>
        <w:t>3. INTERFACES CON OTROS SISTEMAS</w:t>
      </w:r>
      <w:bookmarkEnd w:id="14"/>
      <w:bookmarkEnd w:id="15"/>
      <w:bookmarkEnd w:id="16"/>
    </w:p>
    <w:p w:rsidRPr="00897125" w:rsidR="00144255" w:rsidP="00144255" w:rsidRDefault="00144255" w14:paraId="51414D89" w14:textId="77777777">
      <w:pPr>
        <w:ind w:left="810"/>
        <w:rPr>
          <w:sz w:val="28"/>
          <w:szCs w:val="28"/>
          <w:lang w:val="es-MX"/>
        </w:rPr>
      </w:pPr>
    </w:p>
    <w:p w:rsidRPr="00897125" w:rsidR="00144255" w:rsidP="7259C574" w:rsidRDefault="00144255" w14:paraId="514863F9" w14:textId="77777777">
      <w:pPr>
        <w:ind w:left="810"/>
        <w:rPr>
          <w:rFonts w:eastAsia="Calibri" w:cs="Arial"/>
          <w:b/>
          <w:bCs/>
          <w:lang w:val="es-MX"/>
        </w:rPr>
      </w:pPr>
    </w:p>
    <w:p w:rsidRPr="00897125" w:rsidR="00144255" w:rsidP="48661098" w:rsidRDefault="7259C574" w14:paraId="6130342D" w14:textId="7683285D">
      <w:pPr>
        <w:pStyle w:val="Ttulo1"/>
        <w:rPr>
          <w:rFonts w:eastAsia="Calibri" w:cs="Arial"/>
          <w:lang w:val="es-MX"/>
        </w:rPr>
      </w:pPr>
      <w:bookmarkStart w:name="_Toc133055966" w:id="17"/>
      <w:bookmarkStart w:name="_Toc135464720" w:id="18"/>
      <w:bookmarkStart w:name="_Toc67131774" w:id="19"/>
      <w:r w:rsidRPr="7259C574">
        <w:rPr>
          <w:lang w:val="es-MX"/>
        </w:rPr>
        <w:t>4. FILTROS DE BÚSQUEDA</w:t>
      </w:r>
      <w:bookmarkEnd w:id="17"/>
      <w:bookmarkEnd w:id="18"/>
      <w:r w:rsidR="00B51DC7">
        <w:tab/>
      </w:r>
      <w:bookmarkEnd w:id="19"/>
    </w:p>
    <w:p w:rsidR="00B51DC7" w:rsidP="4E415AD5" w:rsidRDefault="00B51DC7" w14:paraId="69B15585" w14:textId="17A5EEF1">
      <w:pPr>
        <w:pStyle w:val="Ttulo2"/>
        <w:rPr>
          <w:lang w:val="es-MX"/>
        </w:rPr>
      </w:pPr>
    </w:p>
    <w:p w:rsidRPr="00B51DC7" w:rsidR="00B51DC7" w:rsidP="48661098" w:rsidRDefault="00B51DC7" w14:paraId="13A19FAB" w14:textId="03CDC730">
      <w:pPr>
        <w:rPr>
          <w:rFonts w:eastAsia="Calibri" w:cs="Arial"/>
          <w:lang w:val="es-MX"/>
        </w:rPr>
      </w:pPr>
    </w:p>
    <w:p w:rsidR="00144255" w:rsidRDefault="7259C574" w14:paraId="0E3809FF" w14:textId="79B85F51">
      <w:pPr>
        <w:pStyle w:val="Ttulo1"/>
        <w:rPr>
          <w:lang w:val="es-MX"/>
        </w:rPr>
        <w:pPrChange w:author="Carlos Morales Castro" w:date="2023-04-22T11:36:00Z" w:id="20">
          <w:pPr/>
        </w:pPrChange>
      </w:pPr>
      <w:bookmarkStart w:name="_Toc133055968" w:id="21"/>
      <w:bookmarkStart w:name="_Toc441659648" w:id="22"/>
      <w:bookmarkStart w:name="_Toc135464721" w:id="23"/>
      <w:r w:rsidRPr="7259C574">
        <w:rPr>
          <w:lang w:val="es-MX"/>
        </w:rPr>
        <w:t>5. DOCUMENTACIÓN TÉCNICA DEL PROTOTIPO Y REPORTES</w:t>
      </w:r>
      <w:bookmarkEnd w:id="21"/>
      <w:bookmarkEnd w:id="22"/>
      <w:bookmarkEnd w:id="23"/>
    </w:p>
    <w:p w:rsidRPr="00B51DC7" w:rsidR="00BE211A" w:rsidP="48661098" w:rsidRDefault="00BE211A" w14:paraId="1F101B7B" w14:textId="77777777">
      <w:pPr>
        <w:rPr>
          <w:rFonts w:eastAsia="Calibri" w:cs="Arial"/>
          <w:b/>
          <w:bCs/>
          <w:lang w:val="es-MX"/>
        </w:rPr>
      </w:pPr>
    </w:p>
    <w:p w:rsidR="00144255" w:rsidRDefault="7259C574" w14:paraId="16E4352F" w14:textId="45C615CA">
      <w:pPr>
        <w:pStyle w:val="Ttulo2"/>
        <w:rPr>
          <w:lang w:val="es-MX"/>
        </w:rPr>
        <w:pPrChange w:author="Carlos Morales Castro" w:date="2023-04-22T11:36:00Z" w:id="24">
          <w:pPr>
            <w:ind w:left="810"/>
          </w:pPr>
        </w:pPrChange>
      </w:pPr>
      <w:bookmarkStart w:name="_Toc133055969" w:id="25"/>
      <w:bookmarkStart w:name="_Toc836752991" w:id="26"/>
      <w:bookmarkStart w:name="_Toc135464722" w:id="27"/>
      <w:r w:rsidRPr="7259C574">
        <w:rPr>
          <w:lang w:val="es-MX"/>
        </w:rPr>
        <w:t>5.1 Funcionalidad Mantenimiento de Perfiles (RF-</w:t>
      </w:r>
      <w:r w:rsidRPr="4E415AD5" w:rsidR="4E415AD5">
        <w:rPr>
          <w:lang w:val="es-MX"/>
        </w:rPr>
        <w:t>1</w:t>
      </w:r>
      <w:r w:rsidRPr="7259C574">
        <w:rPr>
          <w:lang w:val="es-MX"/>
        </w:rPr>
        <w:t>)</w:t>
      </w:r>
      <w:bookmarkEnd w:id="25"/>
      <w:bookmarkEnd w:id="26"/>
      <w:bookmarkEnd w:id="27"/>
    </w:p>
    <w:p w:rsidR="00BE211A" w:rsidP="7259C574" w:rsidRDefault="00BE211A" w14:paraId="52922EBF" w14:textId="77777777">
      <w:pPr>
        <w:ind w:left="810"/>
        <w:rPr>
          <w:rFonts w:eastAsia="Calibri" w:cs="Arial"/>
          <w:lang w:val="es-MX"/>
        </w:rPr>
      </w:pPr>
    </w:p>
    <w:p w:rsidR="00BE211A" w:rsidP="7259C574" w:rsidRDefault="7259C574" w14:paraId="602D37D9" w14:textId="5D03C419">
      <w:pPr>
        <w:ind w:left="810"/>
        <w:rPr>
          <w:rFonts w:eastAsia="Calibri" w:cs="Arial"/>
          <w:lang w:val="es-MX"/>
        </w:rPr>
      </w:pPr>
      <w:r w:rsidRPr="7259C574">
        <w:rPr>
          <w:rFonts w:eastAsia="Calibri" w:cs="Arial"/>
          <w:lang w:val="es-MX"/>
        </w:rPr>
        <w:t>Resumen de funcionalidad</w:t>
      </w:r>
    </w:p>
    <w:p w:rsidR="00BE211A" w:rsidP="7259C574" w:rsidRDefault="00BE211A" w14:paraId="26367480" w14:textId="77777777">
      <w:pPr>
        <w:ind w:left="810"/>
        <w:rPr>
          <w:rFonts w:eastAsia="Calibri" w:cs="Arial"/>
          <w:lang w:val="es-MX"/>
        </w:rPr>
      </w:pPr>
    </w:p>
    <w:p w:rsidR="00144255" w:rsidP="00144255" w:rsidRDefault="7259C574" w14:paraId="4BD912BB" w14:textId="3A0E1C5F">
      <w:pPr>
        <w:ind w:left="1260"/>
        <w:rPr>
          <w:color w:val="002060"/>
          <w:sz w:val="28"/>
          <w:szCs w:val="28"/>
          <w:highlight w:val="yellow"/>
          <w:lang w:val="es-MX"/>
          <w:rPrChange w:author="Usuario invitado" w:date="2023-04-28T22:14:00Z" w:id="28">
            <w:rPr>
              <w:sz w:val="28"/>
              <w:szCs w:val="28"/>
              <w:lang w:val="es-MX"/>
            </w:rPr>
          </w:rPrChange>
        </w:rPr>
      </w:pPr>
      <w:r w:rsidRPr="27B99331">
        <w:rPr>
          <w:color w:val="002060"/>
          <w:sz w:val="28"/>
          <w:szCs w:val="28"/>
          <w:highlight w:val="yellow"/>
          <w:lang w:val="es-MX"/>
          <w:rPrChange w:author="Usuario invitado" w:date="2023-04-28T22:14:00Z" w:id="29">
            <w:rPr>
              <w:sz w:val="28"/>
              <w:szCs w:val="28"/>
              <w:lang w:val="es-MX"/>
            </w:rPr>
          </w:rPrChange>
        </w:rPr>
        <w:t>5.1.1 Diseño de procesos (Herramienta CASE)</w:t>
      </w:r>
    </w:p>
    <w:p w:rsidR="00BE211A" w:rsidP="00144255" w:rsidRDefault="00BE211A" w14:paraId="59D600B8" w14:textId="29FA4FB2">
      <w:pPr>
        <w:ind w:left="1260"/>
        <w:rPr>
          <w:sz w:val="28"/>
          <w:szCs w:val="28"/>
          <w:lang w:val="es-MX"/>
        </w:rPr>
      </w:pPr>
    </w:p>
    <w:p w:rsidR="00BE211A" w:rsidP="00144255" w:rsidRDefault="00BE211A" w14:paraId="1E49E7EE" w14:textId="6852B9E3">
      <w:pPr>
        <w:ind w:left="1260"/>
      </w:pPr>
      <w:r>
        <w:rPr>
          <w:noProof/>
        </w:rPr>
        <w:drawing>
          <wp:inline distT="0" distB="0" distL="0" distR="0" wp14:anchorId="2BEFC8D3" wp14:editId="5E188E4E">
            <wp:extent cx="4067175" cy="3126641"/>
            <wp:effectExtent l="0" t="0" r="0" b="0"/>
            <wp:docPr id="2084475252" name="Imagen 208447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067175" cy="3126641"/>
                    </a:xfrm>
                    <a:prstGeom prst="rect">
                      <a:avLst/>
                    </a:prstGeom>
                  </pic:spPr>
                </pic:pic>
              </a:graphicData>
            </a:graphic>
          </wp:inline>
        </w:drawing>
      </w:r>
    </w:p>
    <w:p w:rsidR="4E415AD5" w:rsidP="4E415AD5" w:rsidRDefault="4E415AD5" w14:paraId="39C9A775" w14:textId="29A64534">
      <w:pPr>
        <w:ind w:left="1260"/>
      </w:pPr>
    </w:p>
    <w:p w:rsidR="4E415AD5" w:rsidP="4E415AD5" w:rsidRDefault="4E415AD5" w14:paraId="5F366B69" w14:textId="23BE3404">
      <w:pPr>
        <w:ind w:left="1260"/>
      </w:pPr>
    </w:p>
    <w:p w:rsidR="4E415AD5" w:rsidP="4E415AD5" w:rsidRDefault="4E415AD5" w14:paraId="1637380A" w14:textId="31EE8AC4">
      <w:pPr>
        <w:ind w:left="1260"/>
      </w:pPr>
    </w:p>
    <w:p w:rsidR="4E415AD5" w:rsidP="4E415AD5" w:rsidRDefault="4E415AD5" w14:paraId="1E0A89CA" w14:textId="777059D4">
      <w:pPr>
        <w:ind w:left="1260"/>
      </w:pPr>
    </w:p>
    <w:p w:rsidR="4E415AD5" w:rsidP="4E415AD5" w:rsidRDefault="4E415AD5" w14:paraId="0E3C513D" w14:textId="4FBFF901">
      <w:pPr>
        <w:ind w:left="1260"/>
      </w:pPr>
    </w:p>
    <w:p w:rsidRPr="00897125" w:rsidR="00BE211A" w:rsidP="00144255" w:rsidRDefault="00BE211A" w14:paraId="15958B2F" w14:textId="77777777">
      <w:pPr>
        <w:ind w:left="1260"/>
        <w:rPr>
          <w:rFonts w:eastAsia="Calibri" w:cs="Arial"/>
          <w:lang w:val="es-MX"/>
        </w:rPr>
      </w:pPr>
    </w:p>
    <w:p w:rsidR="00144255" w:rsidP="00144255" w:rsidRDefault="00144255" w14:paraId="61B074C9" w14:textId="0F3A545C">
      <w:pPr>
        <w:ind w:left="1260"/>
        <w:rPr>
          <w:sz w:val="28"/>
          <w:szCs w:val="28"/>
          <w:lang w:val="es-MX"/>
        </w:rPr>
      </w:pPr>
      <w:r w:rsidRPr="196C0AD2">
        <w:rPr>
          <w:sz w:val="28"/>
          <w:szCs w:val="28"/>
          <w:highlight w:val="yellow"/>
          <w:lang w:val="es-MX"/>
          <w:rPrChange w:author="Usuario invitado" w:date="2023-04-28T22:14:00Z" w:id="30">
            <w:rPr>
              <w:sz w:val="28"/>
              <w:szCs w:val="28"/>
              <w:lang w:val="es-MX"/>
            </w:rPr>
          </w:rPrChange>
        </w:rPr>
        <w:t>5.1.2 Referencia</w:t>
      </w:r>
      <w:r w:rsidRPr="6E069818">
        <w:rPr>
          <w:sz w:val="28"/>
          <w:szCs w:val="28"/>
          <w:lang w:val="es-MX"/>
        </w:rPr>
        <w:t xml:space="preserve"> </w:t>
      </w:r>
    </w:p>
    <w:p w:rsidR="009F3502" w:rsidP="00144255" w:rsidRDefault="009F3502" w14:paraId="6BFE46E9" w14:textId="608CB8DC">
      <w:pPr>
        <w:ind w:left="1260"/>
        <w:rPr>
          <w:sz w:val="28"/>
          <w:szCs w:val="28"/>
          <w:lang w:val="es-MX"/>
        </w:rPr>
      </w:pPr>
    </w:p>
    <w:p w:rsidR="0DAB14E4" w:rsidP="56375D55" w:rsidRDefault="56375D55" w14:paraId="227388FC" w14:textId="35DF2343">
      <w:pPr>
        <w:rPr>
          <w:rFonts w:eastAsia="Times New Roman" w:cs="Times New Roman"/>
          <w:b/>
          <w:bCs/>
          <w:color w:val="000000" w:themeColor="text1"/>
          <w:sz w:val="28"/>
          <w:szCs w:val="28"/>
        </w:rPr>
      </w:pPr>
      <w:r w:rsidRPr="56375D55">
        <w:rPr>
          <w:rFonts w:eastAsia="Times New Roman" w:cs="Times New Roman"/>
          <w:b/>
          <w:bCs/>
          <w:color w:val="000000" w:themeColor="text1"/>
          <w:sz w:val="28"/>
          <w:szCs w:val="28"/>
        </w:rPr>
        <w:t>Pantalla número 1</w:t>
      </w:r>
    </w:p>
    <w:p w:rsidR="4B562D96" w:rsidP="56375D55" w:rsidRDefault="4B562D96" w14:paraId="2CEF1D45" w14:textId="6B98BA7D">
      <w:pPr>
        <w:rPr>
          <w:rFonts w:eastAsia="Times New Roman" w:cs="Times New Roman"/>
          <w:color w:val="000000" w:themeColor="text1"/>
          <w:lang w:val="es-MX"/>
        </w:rPr>
      </w:pPr>
      <w:r>
        <w:rPr>
          <w:noProof/>
        </w:rPr>
        <w:drawing>
          <wp:inline distT="0" distB="0" distL="0" distR="0" wp14:anchorId="7273BA49" wp14:editId="79CA2334">
            <wp:extent cx="5715000" cy="1762125"/>
            <wp:effectExtent l="0" t="0" r="0" b="0"/>
            <wp:docPr id="1637369456" name="Imagen 163736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3694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000" cy="1762125"/>
                    </a:xfrm>
                    <a:prstGeom prst="rect">
                      <a:avLst/>
                    </a:prstGeom>
                  </pic:spPr>
                </pic:pic>
              </a:graphicData>
            </a:graphic>
          </wp:inline>
        </w:drawing>
      </w:r>
    </w:p>
    <w:p w:rsidR="4B562D96" w:rsidP="56375D55" w:rsidRDefault="4B562D96" w14:paraId="35F96AA7" w14:textId="4824182D">
      <w:pPr>
        <w:rPr>
          <w:rFonts w:eastAsia="Times New Roman" w:cs="Times New Roman"/>
          <w:color w:val="000000" w:themeColor="text1"/>
          <w:lang w:val="es-MX"/>
        </w:rPr>
      </w:pPr>
    </w:p>
    <w:p w:rsidR="4B562D96" w:rsidP="56375D55" w:rsidRDefault="56375D55" w14:paraId="4CDCBD7A" w14:textId="794FD2B5">
      <w:pPr>
        <w:rPr>
          <w:rFonts w:eastAsia="Times New Roman" w:cs="Times New Roman"/>
          <w:color w:val="000000" w:themeColor="text1"/>
          <w:lang w:val="es-MX"/>
        </w:rPr>
      </w:pPr>
      <w:r w:rsidRPr="56375D55">
        <w:rPr>
          <w:rFonts w:eastAsia="Times New Roman" w:cs="Times New Roman"/>
          <w:b/>
          <w:bCs/>
          <w:color w:val="000000" w:themeColor="text1"/>
          <w:sz w:val="28"/>
          <w:szCs w:val="28"/>
        </w:rPr>
        <w:t>Descripción</w:t>
      </w:r>
      <w:r w:rsidRPr="56375D55">
        <w:rPr>
          <w:rFonts w:eastAsia="Times New Roman" w:cs="Times New Roman"/>
          <w:b/>
          <w:bCs/>
          <w:color w:val="000000" w:themeColor="text1"/>
        </w:rPr>
        <w:t xml:space="preserve"> </w:t>
      </w:r>
    </w:p>
    <w:p w:rsidR="4B562D96" w:rsidP="56375D55" w:rsidRDefault="4B562D96" w14:paraId="1DC94B65" w14:textId="51F70BC1">
      <w:pPr>
        <w:rPr>
          <w:rFonts w:eastAsia="Times New Roman" w:cs="Times New Roman"/>
          <w:color w:val="000000" w:themeColor="text1"/>
          <w:lang w:val="es-MX"/>
        </w:rPr>
      </w:pPr>
    </w:p>
    <w:p w:rsidR="4B562D96" w:rsidP="297B3C9B" w:rsidRDefault="56375D55" w14:paraId="278ABEA7" w14:textId="7FEE3BAE">
      <w:pPr>
        <w:rPr>
          <w:rFonts w:eastAsia="Times New Roman" w:cs="Times New Roman"/>
          <w:color w:val="000000" w:themeColor="text1"/>
          <w:lang w:val="es-MX"/>
        </w:rPr>
      </w:pPr>
      <w:r w:rsidRPr="56375D55">
        <w:rPr>
          <w:rFonts w:eastAsia="Times New Roman" w:cs="Times New Roman"/>
          <w:color w:val="000000" w:themeColor="text1"/>
        </w:rPr>
        <w:t xml:space="preserve">Se muestra una interfaz capaz de desplegar una tabla de todos los perfiles registrados en la base de datos, en donde cada registro tiene sus botones de acciones los cuales son actualizar y eliminar el perfil. Por último, se muestra un título con el nombre de la interfaz y un </w:t>
      </w:r>
      <w:proofErr w:type="spellStart"/>
      <w:r w:rsidRPr="56375D55">
        <w:rPr>
          <w:rFonts w:eastAsia="Times New Roman" w:cs="Times New Roman"/>
          <w:color w:val="000000" w:themeColor="text1"/>
        </w:rPr>
        <w:t>boton</w:t>
      </w:r>
      <w:proofErr w:type="spellEnd"/>
      <w:r w:rsidRPr="56375D55">
        <w:rPr>
          <w:rFonts w:eastAsia="Times New Roman" w:cs="Times New Roman"/>
          <w:color w:val="000000" w:themeColor="text1"/>
        </w:rPr>
        <w:t xml:space="preserve"> que genera una acción de agregar un nuevo perfil.</w:t>
      </w:r>
    </w:p>
    <w:p w:rsidR="56375D55" w:rsidP="56375D55" w:rsidRDefault="56375D55" w14:paraId="1309E684" w14:textId="05E59058">
      <w:pPr>
        <w:rPr>
          <w:rFonts w:eastAsia="Times New Roman" w:cs="Times New Roman"/>
          <w:color w:val="000000" w:themeColor="text1"/>
        </w:rPr>
      </w:pPr>
    </w:p>
    <w:p w:rsidR="297B3C9B" w:rsidP="56375D55" w:rsidRDefault="56375D55" w14:paraId="52750067" w14:textId="61E21A38">
      <w:pPr>
        <w:rPr>
          <w:rFonts w:eastAsia="Times New Roman" w:cs="Times New Roman"/>
          <w:b/>
          <w:bCs/>
          <w:color w:val="000000" w:themeColor="text1"/>
          <w:sz w:val="28"/>
          <w:szCs w:val="28"/>
        </w:rPr>
      </w:pPr>
      <w:r w:rsidRPr="56375D55">
        <w:rPr>
          <w:rFonts w:eastAsia="Times New Roman" w:cs="Times New Roman"/>
          <w:b/>
          <w:bCs/>
          <w:color w:val="000000" w:themeColor="text1"/>
          <w:sz w:val="28"/>
          <w:szCs w:val="28"/>
        </w:rPr>
        <w:t>Pantalla número 2</w:t>
      </w:r>
    </w:p>
    <w:p w:rsidR="4B562D96" w:rsidP="56375D55" w:rsidRDefault="4B562D96" w14:paraId="618418C4" w14:textId="7BFC3E3F">
      <w:pPr>
        <w:rPr>
          <w:rFonts w:eastAsia="Times New Roman" w:cs="Times New Roman"/>
          <w:color w:val="000000" w:themeColor="text1"/>
          <w:lang w:val="es-MX"/>
        </w:rPr>
      </w:pPr>
      <w:r>
        <w:rPr>
          <w:noProof/>
        </w:rPr>
        <w:drawing>
          <wp:inline distT="0" distB="0" distL="0" distR="0" wp14:anchorId="3488BFD7" wp14:editId="6046236E">
            <wp:extent cx="5657850" cy="3124200"/>
            <wp:effectExtent l="0" t="0" r="0" b="0"/>
            <wp:docPr id="24436271" name="Imagen 24436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6271"/>
                    <pic:cNvPicPr/>
                  </pic:nvPicPr>
                  <pic:blipFill>
                    <a:blip r:embed="rId13">
                      <a:extLst>
                        <a:ext uri="{28A0092B-C50C-407E-A947-70E740481C1C}">
                          <a14:useLocalDpi xmlns:a14="http://schemas.microsoft.com/office/drawing/2010/main" val="0"/>
                        </a:ext>
                      </a:extLst>
                    </a:blip>
                    <a:stretch>
                      <a:fillRect/>
                    </a:stretch>
                  </pic:blipFill>
                  <pic:spPr>
                    <a:xfrm>
                      <a:off x="0" y="0"/>
                      <a:ext cx="5657850" cy="3124200"/>
                    </a:xfrm>
                    <a:prstGeom prst="rect">
                      <a:avLst/>
                    </a:prstGeom>
                  </pic:spPr>
                </pic:pic>
              </a:graphicData>
            </a:graphic>
          </wp:inline>
        </w:drawing>
      </w:r>
    </w:p>
    <w:p w:rsidR="4B562D96" w:rsidP="56375D55" w:rsidRDefault="4B562D96" w14:paraId="66422A42" w14:textId="0BD26224">
      <w:pPr>
        <w:rPr>
          <w:rFonts w:eastAsia="Times New Roman" w:cs="Times New Roman"/>
          <w:color w:val="000000" w:themeColor="text1"/>
          <w:lang w:val="es-MX"/>
        </w:rPr>
      </w:pPr>
    </w:p>
    <w:p w:rsidR="4B562D96" w:rsidP="56375D55" w:rsidRDefault="4B562D96" w14:paraId="52F52DB7" w14:textId="5CF4C759">
      <w:pPr>
        <w:rPr>
          <w:rFonts w:eastAsia="Times New Roman" w:cs="Times New Roman"/>
          <w:color w:val="000000" w:themeColor="text1"/>
          <w:lang w:val="es-MX"/>
        </w:rPr>
      </w:pPr>
    </w:p>
    <w:p w:rsidR="4B562D96" w:rsidP="56375D55" w:rsidRDefault="56375D55" w14:paraId="62E5D2C7" w14:textId="224061EB">
      <w:pPr>
        <w:rPr>
          <w:rFonts w:eastAsia="Times New Roman" w:cs="Times New Roman"/>
          <w:color w:val="000000" w:themeColor="text1"/>
          <w:lang w:val="es-MX"/>
        </w:rPr>
      </w:pPr>
      <w:r w:rsidRPr="56375D55">
        <w:rPr>
          <w:rFonts w:eastAsia="Times New Roman" w:cs="Times New Roman"/>
          <w:b/>
          <w:bCs/>
          <w:color w:val="000000" w:themeColor="text1"/>
          <w:sz w:val="28"/>
          <w:szCs w:val="28"/>
        </w:rPr>
        <w:lastRenderedPageBreak/>
        <w:t>Descripción</w:t>
      </w:r>
      <w:r w:rsidRPr="56375D55">
        <w:rPr>
          <w:rFonts w:eastAsia="Times New Roman" w:cs="Times New Roman"/>
          <w:b/>
          <w:bCs/>
          <w:color w:val="000000" w:themeColor="text1"/>
        </w:rPr>
        <w:t xml:space="preserve"> </w:t>
      </w:r>
    </w:p>
    <w:p w:rsidR="56375D55" w:rsidP="56375D55" w:rsidRDefault="56375D55" w14:paraId="661CE2FE" w14:textId="060761F2">
      <w:pPr>
        <w:rPr>
          <w:rFonts w:eastAsia="Times New Roman" w:cs="Times New Roman"/>
          <w:color w:val="000000" w:themeColor="text1"/>
          <w:lang w:val="es-MX"/>
        </w:rPr>
      </w:pPr>
      <w:r w:rsidRPr="56375D55">
        <w:rPr>
          <w:rFonts w:eastAsia="Times New Roman" w:cs="Times New Roman"/>
          <w:color w:val="000000" w:themeColor="text1"/>
        </w:rPr>
        <w:t>Se muestra una interfaz capaz de desplegar un formulario a completar con las propiedades necesarias para registrar un perfil, tales como: Nombre y Rol (Administrador, Convencional y Consultor). Por último, se muestra un título con el nombre de la interfaz y un botón que genera una acción de agregar un nuevo perfil.</w:t>
      </w:r>
    </w:p>
    <w:p w:rsidR="56375D55" w:rsidP="56375D55" w:rsidRDefault="56375D55" w14:paraId="58F6B991" w14:textId="11F1A76C">
      <w:pPr>
        <w:rPr>
          <w:rFonts w:eastAsia="Times New Roman" w:cs="Times New Roman"/>
          <w:color w:val="000000" w:themeColor="text1"/>
        </w:rPr>
      </w:pPr>
    </w:p>
    <w:p w:rsidR="297B3C9B" w:rsidP="56375D55" w:rsidRDefault="56375D55" w14:paraId="42AFD990" w14:textId="50C60D8E">
      <w:pPr>
        <w:rPr>
          <w:rFonts w:eastAsia="Times New Roman" w:cs="Times New Roman"/>
          <w:b/>
          <w:bCs/>
          <w:color w:val="000000" w:themeColor="text1"/>
          <w:sz w:val="32"/>
          <w:szCs w:val="32"/>
        </w:rPr>
      </w:pPr>
      <w:r w:rsidRPr="56375D55">
        <w:rPr>
          <w:rFonts w:eastAsia="Times New Roman" w:cs="Times New Roman"/>
          <w:b/>
          <w:bCs/>
          <w:color w:val="000000" w:themeColor="text1"/>
          <w:sz w:val="28"/>
          <w:szCs w:val="28"/>
        </w:rPr>
        <w:t>Pantalla número 3</w:t>
      </w:r>
    </w:p>
    <w:p w:rsidR="4B562D96" w:rsidP="56375D55" w:rsidRDefault="4B562D96" w14:paraId="6D2A74BF" w14:textId="2F7924DD">
      <w:pPr>
        <w:rPr>
          <w:rFonts w:eastAsia="Times New Roman" w:cs="Times New Roman"/>
          <w:color w:val="000000" w:themeColor="text1"/>
          <w:lang w:val="es-MX"/>
        </w:rPr>
      </w:pPr>
      <w:r>
        <w:rPr>
          <w:noProof/>
        </w:rPr>
        <w:drawing>
          <wp:inline distT="0" distB="0" distL="0" distR="0" wp14:anchorId="7864A169" wp14:editId="44330700">
            <wp:extent cx="4993698" cy="2726877"/>
            <wp:effectExtent l="0" t="0" r="0" b="0"/>
            <wp:docPr id="1808407391" name="Imagen 180840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407391"/>
                    <pic:cNvPicPr/>
                  </pic:nvPicPr>
                  <pic:blipFill>
                    <a:blip r:embed="rId14">
                      <a:extLst>
                        <a:ext uri="{28A0092B-C50C-407E-A947-70E740481C1C}">
                          <a14:useLocalDpi xmlns:a14="http://schemas.microsoft.com/office/drawing/2010/main" val="0"/>
                        </a:ext>
                      </a:extLst>
                    </a:blip>
                    <a:stretch>
                      <a:fillRect/>
                    </a:stretch>
                  </pic:blipFill>
                  <pic:spPr>
                    <a:xfrm>
                      <a:off x="0" y="0"/>
                      <a:ext cx="4993698" cy="2726877"/>
                    </a:xfrm>
                    <a:prstGeom prst="rect">
                      <a:avLst/>
                    </a:prstGeom>
                  </pic:spPr>
                </pic:pic>
              </a:graphicData>
            </a:graphic>
          </wp:inline>
        </w:drawing>
      </w:r>
    </w:p>
    <w:p w:rsidR="4B562D96" w:rsidP="56375D55" w:rsidRDefault="4B562D96" w14:paraId="73AB1095" w14:textId="0A929DEB">
      <w:pPr>
        <w:rPr>
          <w:rFonts w:eastAsia="Times New Roman" w:cs="Times New Roman"/>
          <w:color w:val="000000" w:themeColor="text1"/>
          <w:lang w:val="es-MX"/>
        </w:rPr>
      </w:pPr>
    </w:p>
    <w:p w:rsidR="4B562D96" w:rsidP="56375D55" w:rsidRDefault="4B562D96" w14:paraId="703201D0" w14:textId="403FEDCC">
      <w:pPr>
        <w:rPr>
          <w:rFonts w:eastAsia="Times New Roman" w:cs="Times New Roman"/>
          <w:color w:val="000000" w:themeColor="text1"/>
          <w:lang w:val="es-MX"/>
        </w:rPr>
      </w:pPr>
    </w:p>
    <w:p w:rsidR="4B562D96" w:rsidP="4B562D96" w:rsidRDefault="56375D55" w14:paraId="62EEB48C" w14:textId="7C105C6D">
      <w:pPr>
        <w:rPr>
          <w:rFonts w:eastAsia="Times New Roman" w:cs="Times New Roman"/>
          <w:color w:val="000000" w:themeColor="text1"/>
          <w:sz w:val="28"/>
          <w:szCs w:val="28"/>
          <w:lang w:val="es-MX"/>
        </w:rPr>
      </w:pPr>
      <w:r w:rsidRPr="56375D55">
        <w:rPr>
          <w:rFonts w:eastAsia="Times New Roman" w:cs="Times New Roman"/>
          <w:b/>
          <w:bCs/>
          <w:color w:val="000000" w:themeColor="text1"/>
        </w:rPr>
        <w:t>D</w:t>
      </w:r>
      <w:r w:rsidRPr="56375D55">
        <w:rPr>
          <w:rFonts w:eastAsia="Times New Roman" w:cs="Times New Roman"/>
          <w:b/>
          <w:bCs/>
          <w:color w:val="000000" w:themeColor="text1"/>
          <w:sz w:val="28"/>
          <w:szCs w:val="28"/>
        </w:rPr>
        <w:t xml:space="preserve">escripción </w:t>
      </w:r>
    </w:p>
    <w:p w:rsidR="4B562D96" w:rsidP="56375D55" w:rsidRDefault="56375D55" w14:paraId="5F86A2EF" w14:textId="6DCAC0A3">
      <w:pPr>
        <w:rPr>
          <w:rFonts w:eastAsia="Times New Roman" w:cs="Times New Roman"/>
          <w:color w:val="000000" w:themeColor="text1"/>
          <w:lang w:val="es-MX"/>
        </w:rPr>
      </w:pPr>
      <w:r w:rsidRPr="56375D55">
        <w:rPr>
          <w:rFonts w:eastAsia="Times New Roman" w:cs="Times New Roman"/>
          <w:color w:val="000000" w:themeColor="text1"/>
        </w:rPr>
        <w:t>Se muestra una interfaz capaz de desplegar un formulario a completar con las propiedades necesarias para editar un perfil registrado en el sistema, tales como: Nombre y Rol (Administrador, Convencional y Consultor). Por último, se muestra un título con el nombre de la interfaz y un botón que genera una acción de actualizar datos del perfil.</w:t>
      </w:r>
    </w:p>
    <w:p w:rsidRPr="00897125" w:rsidR="009F3502" w:rsidP="00144255" w:rsidRDefault="009F3502" w14:paraId="00ACE87D" w14:textId="155DA409">
      <w:pPr>
        <w:ind w:left="1260"/>
        <w:rPr>
          <w:rFonts w:eastAsia="Calibri" w:cs="Arial"/>
          <w:lang w:val="es-MX"/>
        </w:rPr>
      </w:pPr>
    </w:p>
    <w:p w:rsidR="009F3502" w:rsidP="00144255" w:rsidRDefault="009F3502" w14:paraId="7BF05C8F" w14:textId="77777777">
      <w:pPr>
        <w:ind w:left="1260"/>
        <w:rPr>
          <w:sz w:val="28"/>
          <w:szCs w:val="28"/>
          <w:lang w:val="es-MX"/>
        </w:rPr>
      </w:pPr>
    </w:p>
    <w:p w:rsidR="008C602E" w:rsidP="00144255" w:rsidRDefault="008C602E" w14:paraId="4F069396" w14:textId="2495AF41">
      <w:pPr>
        <w:ind w:left="1260"/>
        <w:rPr>
          <w:sz w:val="28"/>
          <w:szCs w:val="28"/>
          <w:lang w:val="es-MX"/>
        </w:rPr>
      </w:pPr>
      <w:r w:rsidRPr="196C0AD2">
        <w:rPr>
          <w:sz w:val="28"/>
          <w:szCs w:val="28"/>
          <w:highlight w:val="green"/>
          <w:lang w:val="es-MX"/>
          <w:rPrChange w:author="Usuario invitado" w:date="2023-04-28T22:14:00Z" w:id="31">
            <w:rPr>
              <w:sz w:val="28"/>
              <w:szCs w:val="28"/>
              <w:lang w:val="es-MX"/>
            </w:rPr>
          </w:rPrChange>
        </w:rPr>
        <w:t xml:space="preserve">5.1.3.1 </w:t>
      </w:r>
      <w:r w:rsidRPr="196C0AD2" w:rsidR="004C4D60">
        <w:rPr>
          <w:sz w:val="28"/>
          <w:szCs w:val="28"/>
          <w:highlight w:val="green"/>
          <w:lang w:val="es-MX"/>
          <w:rPrChange w:author="Usuario invitado" w:date="2023-04-28T22:14:00Z" w:id="32">
            <w:rPr>
              <w:sz w:val="28"/>
              <w:szCs w:val="28"/>
              <w:lang w:val="es-MX"/>
            </w:rPr>
          </w:rPrChange>
        </w:rPr>
        <w:t>Mantenimiento</w:t>
      </w:r>
      <w:r w:rsidRPr="196C0AD2" w:rsidR="008432B3">
        <w:rPr>
          <w:sz w:val="28"/>
          <w:szCs w:val="28"/>
          <w:highlight w:val="green"/>
          <w:lang w:val="es-MX"/>
          <w:rPrChange w:author="Usuario invitado" w:date="2023-04-28T22:14:00Z" w:id="33">
            <w:rPr>
              <w:sz w:val="28"/>
              <w:szCs w:val="28"/>
              <w:lang w:val="es-MX"/>
            </w:rPr>
          </w:rPrChange>
        </w:rPr>
        <w:t xml:space="preserve"> de perfil</w:t>
      </w:r>
      <w:r w:rsidRPr="196C0AD2" w:rsidR="004C4D60">
        <w:rPr>
          <w:sz w:val="28"/>
          <w:szCs w:val="28"/>
          <w:highlight w:val="green"/>
          <w:lang w:val="es-MX"/>
          <w:rPrChange w:author="Usuario invitado" w:date="2023-04-28T22:14:00Z" w:id="34">
            <w:rPr>
              <w:sz w:val="28"/>
              <w:szCs w:val="28"/>
              <w:lang w:val="es-MX"/>
            </w:rPr>
          </w:rPrChange>
        </w:rPr>
        <w:t>es</w:t>
      </w:r>
    </w:p>
    <w:p w:rsidR="008F4908" w:rsidP="00144255" w:rsidRDefault="008F4908" w14:paraId="5C0F1689" w14:textId="131A9D8C">
      <w:pPr>
        <w:ind w:left="1260"/>
        <w:rPr>
          <w:sz w:val="28"/>
          <w:szCs w:val="28"/>
          <w:lang w:val="es-MX"/>
        </w:rPr>
      </w:pPr>
    </w:p>
    <w:p w:rsidR="008F4908" w:rsidRDefault="008F4908" w14:paraId="0B3A9BBD" w14:textId="131A9D8C">
      <w:pPr>
        <w:ind w:left="1980"/>
        <w:rPr>
          <w:sz w:val="28"/>
          <w:szCs w:val="28"/>
          <w:highlight w:val="cyan"/>
          <w:lang w:val="es-MX"/>
          <w:rPrChange w:author="Usuario invitado" w:date="2023-04-28T22:14:00Z" w:id="35">
            <w:rPr>
              <w:sz w:val="28"/>
              <w:szCs w:val="28"/>
              <w:lang w:val="es-MX"/>
            </w:rPr>
          </w:rPrChange>
        </w:rPr>
        <w:pPrChange w:author="Usuario invitado" w:date="2023-04-28T22:14:00Z" w:id="36">
          <w:pPr>
            <w:ind w:left="1260"/>
          </w:pPr>
        </w:pPrChange>
      </w:pPr>
      <w:r w:rsidRPr="196C0AD2">
        <w:rPr>
          <w:sz w:val="28"/>
          <w:szCs w:val="28"/>
          <w:highlight w:val="cyan"/>
          <w:lang w:val="es-MX"/>
          <w:rPrChange w:author="Usuario invitado" w:date="2023-04-28T22:14:00Z" w:id="37">
            <w:rPr>
              <w:sz w:val="28"/>
              <w:szCs w:val="28"/>
              <w:lang w:val="es-MX"/>
            </w:rPr>
          </w:rPrChange>
        </w:rPr>
        <w:t>5.1.3.1.1 Origen de Datos</w:t>
      </w:r>
    </w:p>
    <w:p w:rsidR="004C4D60" w:rsidP="00144255" w:rsidRDefault="004C4D60" w14:paraId="30CFDF60" w14:textId="77777777">
      <w:pPr>
        <w:ind w:left="1260"/>
        <w:rPr>
          <w:sz w:val="28"/>
          <w:szCs w:val="28"/>
          <w:lang w:val="es-MX"/>
        </w:rPr>
      </w:pPr>
    </w:p>
    <w:p w:rsidR="004C4D60" w:rsidP="00144255" w:rsidRDefault="004C4D60" w14:paraId="69FC78EA" w14:textId="1FB8AFA8">
      <w:pPr>
        <w:ind w:left="1260"/>
        <w:rPr>
          <w:sz w:val="28"/>
          <w:szCs w:val="28"/>
          <w:lang w:val="es-MX"/>
        </w:rPr>
      </w:pPr>
      <w:r>
        <w:rPr>
          <w:sz w:val="28"/>
          <w:szCs w:val="28"/>
          <w:lang w:val="es-MX"/>
        </w:rPr>
        <w:t>No hay campos</w:t>
      </w:r>
    </w:p>
    <w:p w:rsidR="004C4D60" w:rsidP="00144255" w:rsidRDefault="004C4D60" w14:paraId="1FD2E2C7" w14:textId="77777777">
      <w:pPr>
        <w:ind w:left="1260"/>
        <w:rPr>
          <w:sz w:val="28"/>
          <w:szCs w:val="28"/>
          <w:lang w:val="es-MX"/>
        </w:rPr>
      </w:pPr>
    </w:p>
    <w:p w:rsidR="00144255" w:rsidRDefault="00144255" w14:paraId="62979543" w14:textId="6B00F641">
      <w:pPr>
        <w:ind w:left="1980"/>
        <w:rPr>
          <w:sz w:val="28"/>
          <w:szCs w:val="28"/>
          <w:lang w:val="es-MX"/>
        </w:rPr>
        <w:pPrChange w:author="Usuario invitado" w:date="2023-04-28T22:14:00Z" w:id="38">
          <w:pPr>
            <w:ind w:left="1260"/>
          </w:pPr>
        </w:pPrChange>
      </w:pPr>
      <w:r w:rsidRPr="196C0AD2">
        <w:rPr>
          <w:sz w:val="28"/>
          <w:szCs w:val="28"/>
          <w:highlight w:val="cyan"/>
          <w:lang w:val="es-MX"/>
          <w:rPrChange w:author="Usuario invitado" w:date="2023-04-28T22:14:00Z" w:id="39">
            <w:rPr>
              <w:sz w:val="28"/>
              <w:szCs w:val="28"/>
              <w:lang w:val="es-MX"/>
            </w:rPr>
          </w:rPrChange>
        </w:rPr>
        <w:t>5.1.</w:t>
      </w:r>
      <w:r w:rsidRPr="196C0AD2" w:rsidR="00BB3266">
        <w:rPr>
          <w:sz w:val="28"/>
          <w:szCs w:val="28"/>
          <w:highlight w:val="cyan"/>
          <w:lang w:val="es-MX"/>
          <w:rPrChange w:author="Usuario invitado" w:date="2023-04-28T22:14:00Z" w:id="40">
            <w:rPr>
              <w:sz w:val="28"/>
              <w:szCs w:val="28"/>
              <w:lang w:val="es-MX"/>
            </w:rPr>
          </w:rPrChange>
        </w:rPr>
        <w:t>3.1.2</w:t>
      </w:r>
      <w:r w:rsidRPr="196C0AD2">
        <w:rPr>
          <w:sz w:val="28"/>
          <w:szCs w:val="28"/>
          <w:highlight w:val="cyan"/>
          <w:lang w:val="es-MX"/>
          <w:rPrChange w:author="Usuario invitado" w:date="2023-04-28T22:14:00Z" w:id="41">
            <w:rPr>
              <w:sz w:val="28"/>
              <w:szCs w:val="28"/>
              <w:lang w:val="es-MX"/>
            </w:rPr>
          </w:rPrChange>
        </w:rPr>
        <w:t xml:space="preserve"> Destino de los Datos (Información sensible)</w:t>
      </w:r>
    </w:p>
    <w:p w:rsidR="008F4908" w:rsidP="00144255" w:rsidRDefault="008F4908" w14:paraId="1A770AE6" w14:textId="131A9D8C">
      <w:pPr>
        <w:ind w:left="1260"/>
        <w:rPr>
          <w:sz w:val="28"/>
          <w:szCs w:val="28"/>
          <w:lang w:val="es-MX"/>
        </w:rPr>
      </w:pPr>
    </w:p>
    <w:p w:rsidR="00BB3266" w:rsidP="00144255" w:rsidRDefault="00F96040" w14:paraId="3AAD01D4" w14:textId="6EFF0D4B">
      <w:pPr>
        <w:ind w:left="1260"/>
        <w:rPr>
          <w:sz w:val="28"/>
          <w:szCs w:val="28"/>
          <w:lang w:val="es-MX"/>
        </w:rPr>
      </w:pPr>
      <w:r>
        <w:rPr>
          <w:sz w:val="28"/>
          <w:szCs w:val="28"/>
          <w:lang w:val="es-MX"/>
        </w:rPr>
        <w:t>No hay campos</w:t>
      </w:r>
    </w:p>
    <w:p w:rsidR="008F4908" w:rsidP="00144255" w:rsidRDefault="008F4908" w14:paraId="1E17BC32" w14:textId="131A9D8C">
      <w:pPr>
        <w:ind w:left="1260"/>
        <w:rPr>
          <w:rFonts w:eastAsia="Calibri" w:cs="Arial"/>
          <w:lang w:val="es-MX"/>
        </w:rPr>
      </w:pPr>
    </w:p>
    <w:p w:rsidR="00144255" w:rsidRDefault="00144255" w14:paraId="6C460A46" w14:textId="20622B60">
      <w:pPr>
        <w:ind w:left="1980"/>
        <w:rPr>
          <w:sz w:val="28"/>
          <w:szCs w:val="28"/>
          <w:lang w:val="es-MX"/>
        </w:rPr>
        <w:pPrChange w:author="Usuario invitado" w:date="2023-04-28T22:14:00Z" w:id="42">
          <w:pPr>
            <w:ind w:left="1260"/>
          </w:pPr>
        </w:pPrChange>
      </w:pPr>
      <w:r w:rsidRPr="196C0AD2">
        <w:rPr>
          <w:sz w:val="28"/>
          <w:szCs w:val="28"/>
          <w:highlight w:val="cyan"/>
          <w:lang w:val="es-MX"/>
          <w:rPrChange w:author="Usuario invitado" w:date="2023-04-28T22:14:00Z" w:id="43">
            <w:rPr>
              <w:sz w:val="28"/>
              <w:szCs w:val="28"/>
              <w:lang w:val="es-MX"/>
            </w:rPr>
          </w:rPrChange>
        </w:rPr>
        <w:t>5.1.</w:t>
      </w:r>
      <w:r w:rsidRPr="196C0AD2" w:rsidR="00EE400D">
        <w:rPr>
          <w:sz w:val="28"/>
          <w:szCs w:val="28"/>
          <w:highlight w:val="cyan"/>
          <w:lang w:val="es-MX"/>
          <w:rPrChange w:author="Usuario invitado" w:date="2023-04-28T22:14:00Z" w:id="44">
            <w:rPr>
              <w:sz w:val="28"/>
              <w:szCs w:val="28"/>
              <w:lang w:val="es-MX"/>
            </w:rPr>
          </w:rPrChange>
        </w:rPr>
        <w:t>3.1.3</w:t>
      </w:r>
      <w:r w:rsidRPr="196C0AD2">
        <w:rPr>
          <w:sz w:val="28"/>
          <w:szCs w:val="28"/>
          <w:highlight w:val="cyan"/>
          <w:lang w:val="es-MX"/>
          <w:rPrChange w:author="Usuario invitado" w:date="2023-04-28T22:14:00Z" w:id="45">
            <w:rPr>
              <w:sz w:val="28"/>
              <w:szCs w:val="28"/>
              <w:lang w:val="es-MX"/>
            </w:rPr>
          </w:rPrChange>
        </w:rPr>
        <w:t xml:space="preserve"> Otras tablas Afectadas</w:t>
      </w:r>
    </w:p>
    <w:p w:rsidR="00EE400D" w:rsidP="00144255" w:rsidRDefault="00EE400D" w14:paraId="2E1F1C65" w14:textId="20622B60">
      <w:pPr>
        <w:ind w:left="1260"/>
        <w:rPr>
          <w:sz w:val="28"/>
          <w:szCs w:val="28"/>
          <w:lang w:val="es-MX"/>
        </w:rPr>
      </w:pPr>
    </w:p>
    <w:p w:rsidR="00EE400D" w:rsidP="00144255" w:rsidRDefault="00EE400D" w14:paraId="4B6E5304" w14:textId="20622B60">
      <w:pPr>
        <w:ind w:left="1260"/>
        <w:rPr>
          <w:rFonts w:eastAsia="Calibri" w:cs="Arial"/>
          <w:lang w:val="es-MX"/>
        </w:rPr>
      </w:pPr>
      <w:r w:rsidRPr="1E955F10">
        <w:rPr>
          <w:rFonts w:eastAsia="Calibri" w:cs="Arial"/>
          <w:lang w:val="es-MX"/>
        </w:rPr>
        <w:lastRenderedPageBreak/>
        <w:t xml:space="preserve">No hay </w:t>
      </w:r>
    </w:p>
    <w:p w:rsidRPr="00897125" w:rsidR="00EE400D" w:rsidP="00144255" w:rsidRDefault="00EE400D" w14:paraId="37C776A5" w14:textId="20622B60">
      <w:pPr>
        <w:ind w:left="1260"/>
        <w:rPr>
          <w:rFonts w:eastAsia="Calibri" w:cs="Arial"/>
          <w:lang w:val="es-MX"/>
        </w:rPr>
      </w:pPr>
    </w:p>
    <w:p w:rsidR="00144255" w:rsidRDefault="00144255" w14:paraId="5604FE96" w14:textId="67E1286C">
      <w:pPr>
        <w:ind w:left="1980"/>
        <w:rPr>
          <w:ins w:author="Usuario invitado" w:date="2023-04-27T22:54:00Z" w:id="46"/>
          <w:sz w:val="28"/>
          <w:szCs w:val="28"/>
          <w:highlight w:val="cyan"/>
          <w:lang w:val="es-MX"/>
        </w:rPr>
        <w:pPrChange w:author="Usuario invitado" w:date="2023-04-28T22:14:00Z" w:id="47">
          <w:pPr>
            <w:ind w:left="1260"/>
          </w:pPr>
        </w:pPrChange>
      </w:pPr>
      <w:r w:rsidRPr="196C0AD2">
        <w:rPr>
          <w:sz w:val="28"/>
          <w:szCs w:val="28"/>
          <w:highlight w:val="cyan"/>
          <w:lang w:val="es-MX"/>
          <w:rPrChange w:author="Usuario invitado" w:date="2023-04-28T22:14:00Z" w:id="48">
            <w:rPr>
              <w:sz w:val="28"/>
              <w:szCs w:val="28"/>
              <w:lang w:val="es-MX"/>
            </w:rPr>
          </w:rPrChange>
        </w:rPr>
        <w:t>5.1.</w:t>
      </w:r>
      <w:r w:rsidRPr="196C0AD2" w:rsidR="00096671">
        <w:rPr>
          <w:sz w:val="28"/>
          <w:szCs w:val="28"/>
          <w:highlight w:val="cyan"/>
          <w:lang w:val="es-MX"/>
          <w:rPrChange w:author="Usuario invitado" w:date="2023-04-28T22:14:00Z" w:id="49">
            <w:rPr>
              <w:sz w:val="28"/>
              <w:szCs w:val="28"/>
              <w:lang w:val="es-MX"/>
            </w:rPr>
          </w:rPrChange>
        </w:rPr>
        <w:t>3.1.4</w:t>
      </w:r>
      <w:r w:rsidRPr="196C0AD2">
        <w:rPr>
          <w:sz w:val="28"/>
          <w:szCs w:val="28"/>
          <w:highlight w:val="cyan"/>
          <w:lang w:val="es-MX"/>
          <w:rPrChange w:author="Usuario invitado" w:date="2023-04-28T22:14:00Z" w:id="50">
            <w:rPr>
              <w:sz w:val="28"/>
              <w:szCs w:val="28"/>
              <w:lang w:val="es-MX"/>
            </w:rPr>
          </w:rPrChange>
        </w:rPr>
        <w:t xml:space="preserve"> </w:t>
      </w:r>
      <w:proofErr w:type="spellStart"/>
      <w:r w:rsidRPr="196C0AD2">
        <w:rPr>
          <w:sz w:val="28"/>
          <w:szCs w:val="28"/>
          <w:highlight w:val="cyan"/>
          <w:lang w:val="es-MX"/>
          <w:rPrChange w:author="Usuario invitado" w:date="2023-04-28T22:14:00Z" w:id="51">
            <w:rPr>
              <w:sz w:val="28"/>
              <w:szCs w:val="28"/>
              <w:lang w:val="es-MX"/>
            </w:rPr>
          </w:rPrChange>
        </w:rPr>
        <w:t>Grid</w:t>
      </w:r>
      <w:proofErr w:type="spellEnd"/>
    </w:p>
    <w:p w:rsidR="196C0AD2" w:rsidP="196C0AD2" w:rsidRDefault="196C0AD2" w14:paraId="07074F43" w14:textId="65AB72BB">
      <w:pPr>
        <w:ind w:left="1980"/>
        <w:rPr>
          <w:ins w:author="Usuario invitado" w:date="2023-04-27T22:54:00Z" w:id="52"/>
          <w:sz w:val="28"/>
          <w:szCs w:val="28"/>
          <w:highlight w:val="cyan"/>
          <w:lang w:val="es-MX"/>
        </w:rPr>
      </w:pPr>
    </w:p>
    <w:p w:rsidR="196C0AD2" w:rsidP="196C0AD2" w:rsidRDefault="196C0AD2" w14:paraId="0DAD9907" w14:textId="40676B66">
      <w:pPr>
        <w:ind w:left="1980"/>
        <w:rPr>
          <w:sz w:val="28"/>
          <w:szCs w:val="28"/>
          <w:highlight w:val="cyan"/>
          <w:lang w:val="es-MX"/>
          <w:rPrChange w:author="Usuario invitado" w:date="2023-04-27T22:54:00Z" w:id="53">
            <w:rPr>
              <w:sz w:val="28"/>
              <w:szCs w:val="28"/>
              <w:lang w:val="es-MX"/>
            </w:rPr>
          </w:rPrChange>
        </w:rPr>
      </w:pPr>
    </w:p>
    <w:tbl>
      <w:tblPr>
        <w:tblStyle w:val="Tablaconcuadrcula"/>
        <w:tblW w:w="0" w:type="auto"/>
        <w:tblLook w:val="04A0" w:firstRow="1" w:lastRow="0" w:firstColumn="1" w:lastColumn="0" w:noHBand="0" w:noVBand="1"/>
      </w:tblPr>
      <w:tblGrid>
        <w:gridCol w:w="2337"/>
        <w:gridCol w:w="2337"/>
        <w:gridCol w:w="3781"/>
      </w:tblGrid>
      <w:tr w:rsidR="008B19CD" w:rsidTr="75C5A748" w14:paraId="125BA37B" w14:textId="77777777">
        <w:trPr>
          <w:trHeight w:val="300"/>
        </w:trPr>
        <w:tc>
          <w:tcPr>
            <w:tcW w:w="2337" w:type="dxa"/>
          </w:tcPr>
          <w:p w:rsidRPr="008B19CD" w:rsidR="008B19CD" w:rsidRDefault="008B19CD" w14:paraId="1A58C535" w14:textId="744D449E">
            <w:pPr>
              <w:jc w:val="center"/>
              <w:rPr>
                <w:rFonts w:eastAsia="Calibri" w:cs="Arial"/>
                <w:b/>
                <w:bCs/>
                <w:lang w:val="es-MX"/>
                <w:rPrChange w:author="Carlos Morales Castro" w:date="2023-04-22T11:33:00Z" w:id="54">
                  <w:rPr>
                    <w:rFonts w:eastAsia="Calibri" w:cs="Arial"/>
                    <w:lang w:val="es-MX"/>
                  </w:rPr>
                </w:rPrChange>
              </w:rPr>
              <w:pPrChange w:author="Carlos Morales Castro" w:date="2023-04-22T11:33:00Z" w:id="55">
                <w:pPr/>
              </w:pPrChange>
            </w:pPr>
            <w:r w:rsidRPr="008B19CD">
              <w:rPr>
                <w:rFonts w:eastAsia="Calibri" w:cs="Arial"/>
                <w:b/>
                <w:bCs/>
                <w:lang w:val="es-MX"/>
                <w:rPrChange w:author="Carlos Morales Castro" w:date="2023-04-22T11:33:00Z" w:id="56">
                  <w:rPr>
                    <w:rFonts w:eastAsia="Calibri" w:cs="Arial"/>
                    <w:lang w:val="es-MX"/>
                  </w:rPr>
                </w:rPrChange>
              </w:rPr>
              <w:t>Campos</w:t>
            </w:r>
          </w:p>
        </w:tc>
        <w:tc>
          <w:tcPr>
            <w:tcW w:w="2337" w:type="dxa"/>
          </w:tcPr>
          <w:p w:rsidRPr="008B19CD" w:rsidR="008B19CD" w:rsidP="008B19CD" w:rsidRDefault="008B19CD" w14:paraId="3BA1807A" w14:textId="5CA8A779">
            <w:pPr>
              <w:jc w:val="center"/>
              <w:rPr>
                <w:rFonts w:eastAsia="Calibri" w:cs="Arial"/>
                <w:b/>
                <w:bCs/>
                <w:lang w:val="es-MX"/>
              </w:rPr>
            </w:pPr>
            <w:r>
              <w:rPr>
                <w:rFonts w:eastAsia="Calibri" w:cs="Arial"/>
                <w:b/>
                <w:bCs/>
                <w:lang w:val="es-MX"/>
              </w:rPr>
              <w:t>Visible</w:t>
            </w:r>
          </w:p>
        </w:tc>
        <w:tc>
          <w:tcPr>
            <w:tcW w:w="3781" w:type="dxa"/>
          </w:tcPr>
          <w:p w:rsidRPr="008B19CD" w:rsidR="008B19CD" w:rsidRDefault="008B19CD" w14:paraId="5A923102" w14:textId="05040FE2">
            <w:pPr>
              <w:jc w:val="center"/>
              <w:rPr>
                <w:rFonts w:eastAsia="Calibri" w:cs="Arial"/>
                <w:b/>
                <w:bCs/>
                <w:lang w:val="es-MX"/>
                <w:rPrChange w:author="Carlos Morales Castro" w:date="2023-04-22T11:33:00Z" w:id="57">
                  <w:rPr>
                    <w:rFonts w:eastAsia="Calibri" w:cs="Arial"/>
                    <w:lang w:val="es-MX"/>
                  </w:rPr>
                </w:rPrChange>
              </w:rPr>
              <w:pPrChange w:author="Carlos Morales Castro" w:date="2023-04-22T11:33:00Z" w:id="58">
                <w:pPr/>
              </w:pPrChange>
            </w:pPr>
            <w:r w:rsidRPr="008B19CD">
              <w:rPr>
                <w:rFonts w:eastAsia="Calibri" w:cs="Arial"/>
                <w:b/>
                <w:bCs/>
                <w:lang w:val="es-MX"/>
              </w:rPr>
              <w:t>Descripción</w:t>
            </w:r>
          </w:p>
        </w:tc>
      </w:tr>
      <w:tr w:rsidR="00810375" w:rsidTr="75C5A748" w14:paraId="44E626B1" w14:textId="77777777">
        <w:trPr>
          <w:trHeight w:val="300"/>
        </w:trPr>
        <w:tc>
          <w:tcPr>
            <w:tcW w:w="2337" w:type="dxa"/>
          </w:tcPr>
          <w:p w:rsidR="00810375" w:rsidP="00810375" w:rsidRDefault="00810375" w14:paraId="4BD8FAE8" w14:textId="46BC43FF">
            <w:pPr>
              <w:rPr>
                <w:rFonts w:eastAsia="Calibri" w:cs="Arial"/>
                <w:lang w:val="es-MX"/>
              </w:rPr>
            </w:pPr>
            <w:r>
              <w:rPr>
                <w:rFonts w:eastAsia="Calibri" w:cs="Arial"/>
                <w:lang w:val="es-MX"/>
              </w:rPr>
              <w:t>Código del perfil</w:t>
            </w:r>
          </w:p>
        </w:tc>
        <w:tc>
          <w:tcPr>
            <w:tcW w:w="2337" w:type="dxa"/>
          </w:tcPr>
          <w:p w:rsidR="00810375" w:rsidP="00810375" w:rsidRDefault="00810375" w14:paraId="5E1E8459" w14:textId="45EC1D0D">
            <w:pPr>
              <w:rPr>
                <w:rFonts w:eastAsia="Calibri" w:cs="Arial"/>
                <w:lang w:val="es-MX"/>
              </w:rPr>
            </w:pPr>
            <w:r>
              <w:rPr>
                <w:rFonts w:eastAsia="Calibri" w:cs="Arial"/>
                <w:lang w:val="es-MX"/>
              </w:rPr>
              <w:t>No</w:t>
            </w:r>
          </w:p>
        </w:tc>
        <w:tc>
          <w:tcPr>
            <w:tcW w:w="3781" w:type="dxa"/>
          </w:tcPr>
          <w:p w:rsidR="00810375" w:rsidP="00810375" w:rsidRDefault="56375D55" w14:paraId="53C84404" w14:textId="5F10B120">
            <w:pPr>
              <w:rPr>
                <w:rFonts w:eastAsia="Calibri" w:cs="Arial"/>
                <w:lang w:val="es-MX"/>
              </w:rPr>
            </w:pPr>
            <w:proofErr w:type="spellStart"/>
            <w:r w:rsidRPr="56375D55">
              <w:rPr>
                <w:sz w:val="28"/>
                <w:szCs w:val="28"/>
                <w:lang w:val="es-MX"/>
              </w:rPr>
              <w:t>TA_Perfil.CI_Id</w:t>
            </w:r>
            <w:proofErr w:type="spellEnd"/>
          </w:p>
        </w:tc>
      </w:tr>
      <w:tr w:rsidR="00810375" w:rsidTr="75C5A748" w14:paraId="1C1BA123" w14:textId="77777777">
        <w:trPr>
          <w:trHeight w:val="300"/>
        </w:trPr>
        <w:tc>
          <w:tcPr>
            <w:tcW w:w="2337" w:type="dxa"/>
          </w:tcPr>
          <w:p w:rsidR="00810375" w:rsidP="75C5A748" w:rsidRDefault="75C5A748" w14:paraId="609B6931" w14:textId="16C66B6F">
            <w:pPr>
              <w:rPr>
                <w:sz w:val="28"/>
                <w:szCs w:val="28"/>
                <w:lang w:val="es-MX"/>
              </w:rPr>
            </w:pPr>
            <w:proofErr w:type="spellStart"/>
            <w:r w:rsidRPr="75C5A748">
              <w:rPr>
                <w:sz w:val="28"/>
                <w:szCs w:val="28"/>
                <w:lang w:val="es-MX"/>
              </w:rPr>
              <w:t>Descripcion</w:t>
            </w:r>
            <w:proofErr w:type="spellEnd"/>
          </w:p>
        </w:tc>
        <w:tc>
          <w:tcPr>
            <w:tcW w:w="2337" w:type="dxa"/>
          </w:tcPr>
          <w:p w:rsidR="00810375" w:rsidP="00810375" w:rsidRDefault="00810375" w14:paraId="40B17B61" w14:textId="074B6CD0">
            <w:pPr>
              <w:rPr>
                <w:rFonts w:eastAsia="Calibri" w:cs="Arial"/>
                <w:lang w:val="es-MX"/>
              </w:rPr>
            </w:pPr>
            <w:r>
              <w:rPr>
                <w:rFonts w:eastAsia="Calibri" w:cs="Arial"/>
                <w:lang w:val="es-MX"/>
              </w:rPr>
              <w:t>Si</w:t>
            </w:r>
          </w:p>
        </w:tc>
        <w:tc>
          <w:tcPr>
            <w:tcW w:w="3781" w:type="dxa"/>
          </w:tcPr>
          <w:p w:rsidR="00810375" w:rsidP="00810375" w:rsidRDefault="75C5A748" w14:paraId="451F6FE4" w14:textId="77F2580B">
            <w:pPr>
              <w:rPr>
                <w:rFonts w:eastAsia="Calibri" w:cs="Arial"/>
                <w:lang w:val="es-MX"/>
              </w:rPr>
            </w:pPr>
            <w:proofErr w:type="spellStart"/>
            <w:r w:rsidRPr="75C5A748">
              <w:rPr>
                <w:sz w:val="28"/>
                <w:szCs w:val="28"/>
                <w:lang w:val="es-MX"/>
              </w:rPr>
              <w:t>TA_Perfil.CV_Descripcion</w:t>
            </w:r>
            <w:proofErr w:type="spellEnd"/>
          </w:p>
        </w:tc>
      </w:tr>
      <w:tr w:rsidR="56375D55" w:rsidTr="75C5A748" w14:paraId="5C2F4BEC" w14:textId="77777777">
        <w:trPr>
          <w:trHeight w:val="300"/>
        </w:trPr>
        <w:tc>
          <w:tcPr>
            <w:tcW w:w="2337" w:type="dxa"/>
          </w:tcPr>
          <w:p w:rsidR="56375D55" w:rsidP="56375D55" w:rsidRDefault="42799C96" w14:paraId="4526F477" w14:textId="1043EE57">
            <w:pPr>
              <w:rPr>
                <w:rFonts w:eastAsia="Calibri" w:cs="Arial"/>
                <w:lang w:val="es-MX"/>
              </w:rPr>
            </w:pPr>
            <w:r w:rsidRPr="42799C96">
              <w:rPr>
                <w:rFonts w:eastAsia="Calibri" w:cs="Arial"/>
                <w:lang w:val="es-MX"/>
              </w:rPr>
              <w:t>Rol</w:t>
            </w:r>
          </w:p>
        </w:tc>
        <w:tc>
          <w:tcPr>
            <w:tcW w:w="2337" w:type="dxa"/>
          </w:tcPr>
          <w:p w:rsidR="56375D55" w:rsidP="56375D55" w:rsidRDefault="56375D55" w14:paraId="19BA6D96" w14:textId="46E1A387">
            <w:pPr>
              <w:rPr>
                <w:rFonts w:eastAsia="Calibri" w:cs="Arial"/>
                <w:lang w:val="es-MX"/>
              </w:rPr>
            </w:pPr>
            <w:r w:rsidRPr="56375D55">
              <w:rPr>
                <w:rFonts w:eastAsia="Calibri" w:cs="Arial"/>
                <w:lang w:val="es-MX"/>
              </w:rPr>
              <w:t>Si</w:t>
            </w:r>
          </w:p>
        </w:tc>
        <w:tc>
          <w:tcPr>
            <w:tcW w:w="3781" w:type="dxa"/>
          </w:tcPr>
          <w:p w:rsidR="56375D55" w:rsidP="56375D55" w:rsidRDefault="56375D55" w14:paraId="31BFCC05" w14:textId="04E3B5DE">
            <w:pPr>
              <w:rPr>
                <w:rFonts w:eastAsia="Calibri" w:cs="Arial"/>
                <w:lang w:val="es-MX"/>
              </w:rPr>
            </w:pPr>
            <w:proofErr w:type="spellStart"/>
            <w:r w:rsidRPr="56375D55">
              <w:rPr>
                <w:sz w:val="28"/>
                <w:szCs w:val="28"/>
                <w:lang w:val="es-MX"/>
              </w:rPr>
              <w:t>TA_Perfil.CV_Rol</w:t>
            </w:r>
            <w:proofErr w:type="spellEnd"/>
          </w:p>
        </w:tc>
      </w:tr>
      <w:tr w:rsidR="008B19CD" w:rsidTr="75C5A748" w14:paraId="095E3EA6" w14:textId="77777777">
        <w:trPr>
          <w:trHeight w:val="300"/>
        </w:trPr>
        <w:tc>
          <w:tcPr>
            <w:tcW w:w="2337" w:type="dxa"/>
          </w:tcPr>
          <w:p w:rsidR="008B19CD" w:rsidP="00144255" w:rsidRDefault="008B19CD" w14:paraId="406A4335" w14:textId="785B0E88">
            <w:pPr>
              <w:rPr>
                <w:rFonts w:eastAsia="Calibri" w:cs="Arial"/>
                <w:lang w:val="es-MX"/>
              </w:rPr>
            </w:pPr>
            <w:r>
              <w:rPr>
                <w:rFonts w:eastAsia="Calibri" w:cs="Arial"/>
                <w:lang w:val="es-MX"/>
              </w:rPr>
              <w:t>Acciones</w:t>
            </w:r>
          </w:p>
        </w:tc>
        <w:tc>
          <w:tcPr>
            <w:tcW w:w="2337" w:type="dxa"/>
          </w:tcPr>
          <w:p w:rsidR="008B19CD" w:rsidP="00144255" w:rsidRDefault="008B19CD" w14:paraId="5D0B1C96" w14:textId="77777777">
            <w:pPr>
              <w:rPr>
                <w:rFonts w:eastAsia="Calibri" w:cs="Arial"/>
                <w:lang w:val="es-MX"/>
              </w:rPr>
            </w:pPr>
          </w:p>
        </w:tc>
        <w:tc>
          <w:tcPr>
            <w:tcW w:w="3781" w:type="dxa"/>
          </w:tcPr>
          <w:p w:rsidR="6CB6ED01" w:rsidP="6CB6ED01" w:rsidRDefault="6CB6ED01" w14:paraId="3FD745CE" w14:textId="744F4C77">
            <w:pPr>
              <w:rPr>
                <w:rFonts w:eastAsia="Calibri" w:cs="Arial"/>
                <w:lang w:val="es-MX"/>
              </w:rPr>
            </w:pPr>
            <w:r w:rsidRPr="6CB6ED01">
              <w:rPr>
                <w:rFonts w:eastAsia="Calibri" w:cs="Arial"/>
                <w:lang w:val="es-MX"/>
              </w:rPr>
              <w:t>Botón de agregar va a la pantalla de registrar perfil.</w:t>
            </w:r>
          </w:p>
          <w:p w:rsidR="001E4570" w:rsidP="00144255" w:rsidRDefault="56375D55" w14:paraId="1BD0EB70" w14:textId="23B41BB0">
            <w:pPr>
              <w:rPr>
                <w:rFonts w:eastAsia="Calibri" w:cs="Arial"/>
                <w:lang w:val="es-MX"/>
              </w:rPr>
            </w:pPr>
            <w:r w:rsidRPr="56375D55">
              <w:rPr>
                <w:rFonts w:eastAsia="Calibri" w:cs="Arial"/>
                <w:lang w:val="es-MX"/>
              </w:rPr>
              <w:t>Botón de actualizar va a la pantalla de actualizar perfil.</w:t>
            </w:r>
          </w:p>
          <w:p w:rsidR="001E4570" w:rsidP="00144255" w:rsidRDefault="56375D55" w14:paraId="47A112E2" w14:textId="33B0641F">
            <w:pPr>
              <w:rPr>
                <w:rFonts w:eastAsia="Calibri" w:cs="Arial"/>
                <w:lang w:val="es-MX"/>
              </w:rPr>
            </w:pPr>
            <w:r w:rsidRPr="56375D55">
              <w:rPr>
                <w:rFonts w:eastAsia="Calibri" w:cs="Arial"/>
                <w:lang w:val="es-MX"/>
              </w:rPr>
              <w:t>Botón de eliminar elimina el perfil seleccionado.</w:t>
            </w:r>
          </w:p>
        </w:tc>
      </w:tr>
    </w:tbl>
    <w:p w:rsidRPr="00897125" w:rsidR="00EE400D" w:rsidP="00144255" w:rsidRDefault="00EE400D" w14:paraId="10659E2A" w14:textId="20622B60">
      <w:pPr>
        <w:ind w:left="1260"/>
        <w:rPr>
          <w:rFonts w:eastAsia="Calibri" w:cs="Arial"/>
          <w:lang w:val="es-MX"/>
        </w:rPr>
      </w:pPr>
    </w:p>
    <w:p w:rsidR="00144255" w:rsidRDefault="3CAE98A0" w14:paraId="18A7B4B5" w14:textId="59AEBCB8">
      <w:pPr>
        <w:ind w:left="1980"/>
        <w:rPr>
          <w:sz w:val="28"/>
          <w:szCs w:val="28"/>
          <w:lang w:val="es-MX"/>
        </w:rPr>
        <w:pPrChange w:author="Usuario invitado" w:date="2023-04-28T22:14:00Z" w:id="59">
          <w:pPr>
            <w:ind w:left="1260"/>
          </w:pPr>
        </w:pPrChange>
      </w:pPr>
      <w:r w:rsidRPr="3CAE98A0">
        <w:rPr>
          <w:sz w:val="28"/>
          <w:szCs w:val="28"/>
          <w:lang w:val="es-MX"/>
        </w:rPr>
        <w:t>5.1.3.1.5 Detalle de la Implementación</w:t>
      </w:r>
    </w:p>
    <w:p w:rsidR="006E3C71" w:rsidP="00144255" w:rsidRDefault="006E3C71" w14:paraId="5F7DFFEC" w14:textId="59AEBCB8">
      <w:pPr>
        <w:ind w:left="1710"/>
        <w:rPr>
          <w:sz w:val="28"/>
          <w:szCs w:val="28"/>
          <w:lang w:val="es-MX"/>
        </w:rPr>
      </w:pPr>
    </w:p>
    <w:p w:rsidR="00144255" w:rsidP="196C0AD2" w:rsidRDefault="00144255" w14:paraId="74CC5306" w14:textId="6629A825">
      <w:pPr>
        <w:ind w:left="2790"/>
        <w:rPr>
          <w:sz w:val="28"/>
          <w:szCs w:val="28"/>
          <w:lang w:val="es-MX"/>
        </w:rPr>
      </w:pPr>
      <w:r w:rsidRPr="6E069818">
        <w:rPr>
          <w:sz w:val="28"/>
          <w:szCs w:val="28"/>
          <w:lang w:val="es-MX"/>
        </w:rPr>
        <w:t>5.1.</w:t>
      </w:r>
      <w:r w:rsidR="001A7C3A">
        <w:rPr>
          <w:sz w:val="28"/>
          <w:szCs w:val="28"/>
          <w:lang w:val="es-MX"/>
        </w:rPr>
        <w:t>3.1.5.1</w:t>
      </w:r>
      <w:r w:rsidRPr="6E069818">
        <w:rPr>
          <w:sz w:val="28"/>
          <w:szCs w:val="28"/>
          <w:lang w:val="es-MX"/>
        </w:rPr>
        <w:t xml:space="preserve"> </w:t>
      </w:r>
      <w:r w:rsidR="00543721">
        <w:rPr>
          <w:sz w:val="28"/>
          <w:szCs w:val="28"/>
          <w:lang w:val="es-MX"/>
        </w:rPr>
        <w:t>Agregar perfil</w:t>
      </w:r>
    </w:p>
    <w:p w:rsidR="006E3C71" w:rsidP="196C0AD2" w:rsidRDefault="006E3C71" w14:paraId="300C0312" w14:textId="59AEBCB8">
      <w:pPr>
        <w:ind w:left="2790"/>
        <w:rPr>
          <w:sz w:val="28"/>
          <w:szCs w:val="28"/>
          <w:lang w:val="es-MX"/>
        </w:rPr>
      </w:pPr>
    </w:p>
    <w:p w:rsidR="006E3C71" w:rsidP="196C0AD2" w:rsidRDefault="6CB6ED01" w14:paraId="0592FA46" w14:textId="28366384">
      <w:pPr>
        <w:ind w:left="2790"/>
        <w:rPr>
          <w:sz w:val="28"/>
          <w:szCs w:val="28"/>
          <w:lang w:val="es-MX"/>
        </w:rPr>
      </w:pPr>
      <w:r w:rsidRPr="6CB6ED01">
        <w:rPr>
          <w:sz w:val="28"/>
          <w:szCs w:val="28"/>
          <w:lang w:val="es-MX"/>
        </w:rPr>
        <w:t>I</w:t>
      </w:r>
      <w:r w:rsidRPr="6CB6ED01">
        <w:rPr>
          <w:rFonts w:eastAsiaTheme="minorEastAsia"/>
          <w:color w:val="000000" w:themeColor="text1"/>
          <w:szCs w:val="24"/>
          <w:lang w:val="es-MX"/>
        </w:rPr>
        <w:t>r a la pantalla de Agregar perfil, en donde se debe completar el nombre del perfil y escoger un Rol de la lista desplegable.</w:t>
      </w:r>
    </w:p>
    <w:p w:rsidR="006E3C71" w:rsidP="6CB6ED01" w:rsidRDefault="006E3C71" w14:paraId="172F4B23" w14:textId="59AEBCB8">
      <w:pPr>
        <w:ind w:left="2790"/>
        <w:rPr>
          <w:rFonts w:eastAsia="Calibri" w:cs="Arial"/>
          <w:lang w:val="es-MX"/>
        </w:rPr>
      </w:pPr>
    </w:p>
    <w:p w:rsidR="00543721" w:rsidP="00144255" w:rsidRDefault="00543721" w14:paraId="04B88541" w14:textId="77777777">
      <w:pPr>
        <w:ind w:left="1710"/>
        <w:rPr>
          <w:rFonts w:eastAsia="Calibri" w:cs="Arial"/>
          <w:lang w:val="es-MX"/>
        </w:rPr>
      </w:pPr>
    </w:p>
    <w:p w:rsidR="58DC71F1" w:rsidP="58DC71F1" w:rsidRDefault="58DC71F1" w14:paraId="16A688B8" w14:textId="65E5C9CA">
      <w:pPr>
        <w:rPr>
          <w:rFonts w:eastAsia="Calibri" w:cs="Arial"/>
          <w:b/>
          <w:bCs/>
          <w:lang w:val="es-MX"/>
        </w:rPr>
      </w:pPr>
    </w:p>
    <w:p w:rsidR="001A7C3A" w:rsidP="001A7C3A" w:rsidRDefault="001A7C3A" w14:paraId="424DB3E4" w14:textId="65E5C9CA">
      <w:pPr>
        <w:ind w:left="1260"/>
        <w:rPr>
          <w:sz w:val="28"/>
          <w:szCs w:val="28"/>
          <w:lang w:val="es-MX"/>
        </w:rPr>
      </w:pPr>
      <w:r>
        <w:rPr>
          <w:sz w:val="28"/>
          <w:szCs w:val="28"/>
          <w:lang w:val="es-MX"/>
        </w:rPr>
        <w:t xml:space="preserve">5.1.3.1 </w:t>
      </w:r>
      <w:r w:rsidRPr="008432B3">
        <w:rPr>
          <w:sz w:val="28"/>
          <w:szCs w:val="28"/>
          <w:lang w:val="es-MX"/>
        </w:rPr>
        <w:t>Registro de perfil</w:t>
      </w:r>
    </w:p>
    <w:p w:rsidR="001A7C3A" w:rsidP="001A7C3A" w:rsidRDefault="001A7C3A" w14:paraId="39FAFF88" w14:textId="65E5C9CA">
      <w:pPr>
        <w:ind w:left="1260"/>
        <w:rPr>
          <w:sz w:val="28"/>
          <w:szCs w:val="28"/>
          <w:lang w:val="es-MX"/>
        </w:rPr>
      </w:pPr>
    </w:p>
    <w:p w:rsidR="001A7C3A" w:rsidRDefault="001A7C3A" w14:paraId="6D29C5BE" w14:textId="65E5C9CA">
      <w:pPr>
        <w:ind w:left="2070"/>
        <w:rPr>
          <w:sz w:val="28"/>
          <w:szCs w:val="28"/>
          <w:lang w:val="es-MX"/>
        </w:rPr>
        <w:pPrChange w:author="Usuario invitado" w:date="2023-04-28T22:14:00Z" w:id="60">
          <w:pPr>
            <w:ind w:left="1260"/>
          </w:pPr>
        </w:pPrChange>
      </w:pPr>
      <w:r w:rsidRPr="6E069818">
        <w:rPr>
          <w:sz w:val="28"/>
          <w:szCs w:val="28"/>
          <w:lang w:val="es-MX"/>
        </w:rPr>
        <w:t>5.1.3</w:t>
      </w:r>
      <w:r>
        <w:rPr>
          <w:sz w:val="28"/>
          <w:szCs w:val="28"/>
          <w:lang w:val="es-MX"/>
        </w:rPr>
        <w:t>.1.1</w:t>
      </w:r>
      <w:r w:rsidRPr="6E069818">
        <w:rPr>
          <w:sz w:val="28"/>
          <w:szCs w:val="28"/>
          <w:lang w:val="es-MX"/>
        </w:rPr>
        <w:t xml:space="preserve"> Origen de Datos</w:t>
      </w:r>
    </w:p>
    <w:p w:rsidR="001A7C3A" w:rsidP="001A7C3A" w:rsidRDefault="001A7C3A" w14:paraId="7693F2D8" w14:textId="65E5C9CA">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63"/>
        <w:gridCol w:w="4027"/>
      </w:tblGrid>
      <w:tr w:rsidR="001A7C3A" w:rsidTr="75C5A748" w14:paraId="5E24493B" w14:textId="77777777">
        <w:trPr>
          <w:trHeight w:val="341"/>
        </w:trPr>
        <w:tc>
          <w:tcPr>
            <w:tcW w:w="4675" w:type="dxa"/>
          </w:tcPr>
          <w:p w:rsidRPr="0031482A" w:rsidR="001A7C3A" w:rsidRDefault="001A7C3A" w14:paraId="24D84D2B" w14:textId="77777777">
            <w:pPr>
              <w:jc w:val="center"/>
              <w:rPr>
                <w:b/>
                <w:bCs/>
                <w:sz w:val="28"/>
                <w:szCs w:val="28"/>
                <w:lang w:val="es-MX"/>
              </w:rPr>
            </w:pPr>
            <w:r w:rsidRPr="0031482A">
              <w:rPr>
                <w:b/>
                <w:bCs/>
                <w:sz w:val="28"/>
                <w:szCs w:val="28"/>
                <w:lang w:val="es-MX"/>
              </w:rPr>
              <w:t>Campo</w:t>
            </w:r>
          </w:p>
        </w:tc>
        <w:tc>
          <w:tcPr>
            <w:tcW w:w="4675" w:type="dxa"/>
          </w:tcPr>
          <w:p w:rsidRPr="0031482A" w:rsidR="001A7C3A" w:rsidRDefault="001A7C3A" w14:paraId="19153879" w14:textId="77777777">
            <w:pPr>
              <w:jc w:val="center"/>
              <w:rPr>
                <w:b/>
                <w:bCs/>
                <w:sz w:val="28"/>
                <w:szCs w:val="28"/>
                <w:lang w:val="es-MX"/>
              </w:rPr>
            </w:pPr>
            <w:r w:rsidRPr="0031482A">
              <w:rPr>
                <w:b/>
                <w:bCs/>
                <w:sz w:val="28"/>
                <w:szCs w:val="28"/>
                <w:lang w:val="es-MX"/>
              </w:rPr>
              <w:t>Origen</w:t>
            </w:r>
          </w:p>
        </w:tc>
      </w:tr>
      <w:tr w:rsidR="001A7C3A" w:rsidTr="75C5A748" w14:paraId="5E7611FE" w14:textId="77777777">
        <w:trPr>
          <w:trHeight w:val="341"/>
        </w:trPr>
        <w:tc>
          <w:tcPr>
            <w:tcW w:w="4675" w:type="dxa"/>
          </w:tcPr>
          <w:p w:rsidR="001A7C3A" w:rsidP="75C5A748" w:rsidRDefault="75C5A748" w14:paraId="311A3D04" w14:textId="4277C64D">
            <w:pPr>
              <w:rPr>
                <w:sz w:val="28"/>
                <w:szCs w:val="28"/>
                <w:lang w:val="es-MX"/>
              </w:rPr>
            </w:pPr>
            <w:proofErr w:type="spellStart"/>
            <w:r w:rsidRPr="75C5A748">
              <w:rPr>
                <w:sz w:val="28"/>
                <w:szCs w:val="28"/>
                <w:lang w:val="es-MX"/>
              </w:rPr>
              <w:t>Descripcion</w:t>
            </w:r>
            <w:proofErr w:type="spellEnd"/>
            <w:r w:rsidRPr="75C5A748">
              <w:rPr>
                <w:sz w:val="28"/>
                <w:szCs w:val="28"/>
                <w:lang w:val="es-MX"/>
              </w:rPr>
              <w:t xml:space="preserve"> del Perfil</w:t>
            </w:r>
          </w:p>
        </w:tc>
        <w:tc>
          <w:tcPr>
            <w:tcW w:w="4675" w:type="dxa"/>
          </w:tcPr>
          <w:p w:rsidR="001A7C3A" w:rsidRDefault="001A7C3A" w14:paraId="56A3A176" w14:textId="77777777">
            <w:pPr>
              <w:rPr>
                <w:sz w:val="28"/>
                <w:szCs w:val="28"/>
                <w:lang w:val="es-MX"/>
              </w:rPr>
            </w:pPr>
            <w:r>
              <w:rPr>
                <w:sz w:val="28"/>
                <w:szCs w:val="28"/>
                <w:lang w:val="es-MX"/>
              </w:rPr>
              <w:t>Lo digita el Usuario</w:t>
            </w:r>
          </w:p>
        </w:tc>
      </w:tr>
      <w:tr w:rsidR="001A7C3A" w:rsidTr="75C5A748" w14:paraId="30032177" w14:textId="77777777">
        <w:trPr>
          <w:trHeight w:val="300"/>
        </w:trPr>
        <w:tc>
          <w:tcPr>
            <w:tcW w:w="4675" w:type="dxa"/>
          </w:tcPr>
          <w:p w:rsidR="001A7C3A" w:rsidP="1352249E" w:rsidRDefault="1352249E" w14:paraId="729D2D37" w14:textId="03C1AAA5">
            <w:pPr>
              <w:rPr>
                <w:rFonts w:eastAsia="Calibri" w:cs="Arial"/>
                <w:sz w:val="28"/>
                <w:szCs w:val="28"/>
                <w:lang w:val="es-MX"/>
              </w:rPr>
            </w:pPr>
            <w:r w:rsidRPr="1352249E">
              <w:rPr>
                <w:rFonts w:eastAsia="Calibri" w:cs="Arial"/>
                <w:sz w:val="28"/>
                <w:szCs w:val="28"/>
                <w:lang w:val="es-MX"/>
              </w:rPr>
              <w:t>Rol del perfil</w:t>
            </w:r>
          </w:p>
        </w:tc>
        <w:tc>
          <w:tcPr>
            <w:tcW w:w="4675" w:type="dxa"/>
          </w:tcPr>
          <w:p w:rsidR="001A7C3A" w:rsidRDefault="7F5B8955" w14:paraId="12DC7F0F" w14:textId="16BB1B16">
            <w:pPr>
              <w:rPr>
                <w:sz w:val="28"/>
                <w:szCs w:val="28"/>
                <w:lang w:val="es-MX"/>
              </w:rPr>
            </w:pPr>
            <w:r w:rsidRPr="7F5B8955">
              <w:rPr>
                <w:sz w:val="28"/>
                <w:szCs w:val="28"/>
                <w:lang w:val="es-MX"/>
              </w:rPr>
              <w:t>Lo selecciona el Usuario</w:t>
            </w:r>
          </w:p>
        </w:tc>
      </w:tr>
    </w:tbl>
    <w:p w:rsidR="001A7C3A" w:rsidP="001A7C3A" w:rsidRDefault="001A7C3A" w14:paraId="0327A2DB" w14:textId="65E5C9CA">
      <w:pPr>
        <w:ind w:left="1260"/>
        <w:rPr>
          <w:rFonts w:eastAsia="Calibri" w:cs="Arial"/>
          <w:lang w:val="es-MX"/>
        </w:rPr>
      </w:pPr>
    </w:p>
    <w:p w:rsidR="001A7C3A" w:rsidRDefault="001A7C3A" w14:paraId="229F701F" w14:textId="65E5C9CA">
      <w:pPr>
        <w:ind w:left="2070"/>
        <w:rPr>
          <w:sz w:val="28"/>
          <w:szCs w:val="28"/>
          <w:lang w:val="es-MX"/>
        </w:rPr>
        <w:pPrChange w:author="Usuario invitado" w:date="2023-04-28T22:14:00Z" w:id="61">
          <w:pPr>
            <w:ind w:left="1260"/>
          </w:pPr>
        </w:pPrChange>
      </w:pPr>
      <w:r w:rsidRPr="6E069818">
        <w:rPr>
          <w:sz w:val="28"/>
          <w:szCs w:val="28"/>
          <w:lang w:val="es-MX"/>
        </w:rPr>
        <w:t>5.1.</w:t>
      </w:r>
      <w:r>
        <w:rPr>
          <w:sz w:val="28"/>
          <w:szCs w:val="28"/>
          <w:lang w:val="es-MX"/>
        </w:rPr>
        <w:t>3.1.2</w:t>
      </w:r>
      <w:r w:rsidRPr="6E069818">
        <w:rPr>
          <w:sz w:val="28"/>
          <w:szCs w:val="28"/>
          <w:lang w:val="es-MX"/>
        </w:rPr>
        <w:t xml:space="preserve"> Destino de los Datos (Información sensible)</w:t>
      </w:r>
    </w:p>
    <w:p w:rsidR="001A7C3A" w:rsidP="001A7C3A" w:rsidRDefault="001A7C3A" w14:paraId="599D1075" w14:textId="65E5C9CA">
      <w:pPr>
        <w:ind w:left="1260"/>
        <w:rPr>
          <w:sz w:val="28"/>
          <w:szCs w:val="28"/>
          <w:lang w:val="es-MX"/>
        </w:rPr>
      </w:pPr>
    </w:p>
    <w:tbl>
      <w:tblPr>
        <w:tblStyle w:val="Tablaconcuadrcula"/>
        <w:tblW w:w="7825" w:type="dxa"/>
        <w:tblInd w:w="1260" w:type="dxa"/>
        <w:tblLook w:val="04A0" w:firstRow="1" w:lastRow="0" w:firstColumn="1" w:lastColumn="0" w:noHBand="0" w:noVBand="1"/>
      </w:tblPr>
      <w:tblGrid>
        <w:gridCol w:w="2280"/>
        <w:gridCol w:w="3764"/>
        <w:gridCol w:w="1781"/>
      </w:tblGrid>
      <w:tr w:rsidR="001A7C3A" w:rsidTr="75C5A748" w14:paraId="456A3120" w14:textId="77777777">
        <w:trPr>
          <w:trHeight w:val="300"/>
        </w:trPr>
        <w:tc>
          <w:tcPr>
            <w:tcW w:w="2280" w:type="dxa"/>
          </w:tcPr>
          <w:p w:rsidRPr="0031482A" w:rsidR="001A7C3A" w:rsidRDefault="001A7C3A" w14:paraId="798D3603" w14:textId="77777777">
            <w:pPr>
              <w:jc w:val="center"/>
              <w:rPr>
                <w:b/>
                <w:bCs/>
                <w:sz w:val="28"/>
                <w:szCs w:val="28"/>
                <w:lang w:val="es-MX"/>
              </w:rPr>
            </w:pPr>
            <w:r w:rsidRPr="0031482A">
              <w:rPr>
                <w:b/>
                <w:bCs/>
                <w:sz w:val="28"/>
                <w:szCs w:val="28"/>
                <w:lang w:val="es-MX"/>
              </w:rPr>
              <w:t>Campo</w:t>
            </w:r>
          </w:p>
        </w:tc>
        <w:tc>
          <w:tcPr>
            <w:tcW w:w="3764" w:type="dxa"/>
          </w:tcPr>
          <w:p w:rsidRPr="0031482A" w:rsidR="001A7C3A" w:rsidRDefault="001A7C3A" w14:paraId="395E054E" w14:textId="77777777">
            <w:pPr>
              <w:jc w:val="center"/>
              <w:rPr>
                <w:b/>
                <w:bCs/>
                <w:sz w:val="28"/>
                <w:szCs w:val="28"/>
                <w:lang w:val="es-MX"/>
              </w:rPr>
            </w:pPr>
            <w:r>
              <w:rPr>
                <w:b/>
                <w:bCs/>
                <w:sz w:val="28"/>
                <w:szCs w:val="28"/>
                <w:lang w:val="es-MX"/>
              </w:rPr>
              <w:t>Destino</w:t>
            </w:r>
          </w:p>
        </w:tc>
        <w:tc>
          <w:tcPr>
            <w:tcW w:w="1781" w:type="dxa"/>
          </w:tcPr>
          <w:p w:rsidR="001A7C3A" w:rsidRDefault="001A7C3A" w14:paraId="66FE50AF" w14:textId="77777777">
            <w:pPr>
              <w:jc w:val="center"/>
              <w:rPr>
                <w:b/>
                <w:bCs/>
                <w:sz w:val="28"/>
                <w:szCs w:val="28"/>
                <w:lang w:val="es-MX"/>
              </w:rPr>
            </w:pPr>
            <w:r>
              <w:rPr>
                <w:b/>
                <w:bCs/>
                <w:sz w:val="28"/>
                <w:szCs w:val="28"/>
                <w:lang w:val="es-MX"/>
              </w:rPr>
              <w:t>Dato sensible</w:t>
            </w:r>
          </w:p>
        </w:tc>
      </w:tr>
      <w:tr w:rsidR="001A7C3A" w:rsidTr="75C5A748" w14:paraId="4F74D2C3" w14:textId="77777777">
        <w:trPr>
          <w:trHeight w:val="300"/>
        </w:trPr>
        <w:tc>
          <w:tcPr>
            <w:tcW w:w="2280" w:type="dxa"/>
          </w:tcPr>
          <w:p w:rsidR="001A7C3A" w:rsidRDefault="001A7C3A" w14:paraId="15EB7384" w14:textId="77777777">
            <w:pPr>
              <w:rPr>
                <w:sz w:val="28"/>
                <w:szCs w:val="28"/>
                <w:lang w:val="es-MX"/>
              </w:rPr>
            </w:pPr>
            <w:r>
              <w:rPr>
                <w:sz w:val="28"/>
                <w:szCs w:val="28"/>
                <w:lang w:val="es-MX"/>
              </w:rPr>
              <w:t>Código del perfil</w:t>
            </w:r>
          </w:p>
        </w:tc>
        <w:tc>
          <w:tcPr>
            <w:tcW w:w="3764" w:type="dxa"/>
          </w:tcPr>
          <w:p w:rsidR="001A7C3A" w:rsidRDefault="7F5B8955" w14:paraId="04BB4F18" w14:textId="2D760525">
            <w:pPr>
              <w:rPr>
                <w:sz w:val="28"/>
                <w:szCs w:val="28"/>
                <w:lang w:val="es-MX"/>
              </w:rPr>
            </w:pPr>
            <w:proofErr w:type="spellStart"/>
            <w:r w:rsidRPr="7F5B8955">
              <w:rPr>
                <w:sz w:val="28"/>
                <w:szCs w:val="28"/>
                <w:lang w:val="es-MX"/>
              </w:rPr>
              <w:t>TA_Perfil.CI_Id</w:t>
            </w:r>
            <w:proofErr w:type="spellEnd"/>
          </w:p>
        </w:tc>
        <w:tc>
          <w:tcPr>
            <w:tcW w:w="1781" w:type="dxa"/>
          </w:tcPr>
          <w:p w:rsidR="001A7C3A" w:rsidRDefault="001A7C3A" w14:paraId="20D611C7" w14:textId="77777777">
            <w:pPr>
              <w:rPr>
                <w:sz w:val="28"/>
                <w:szCs w:val="28"/>
                <w:lang w:val="es-MX"/>
              </w:rPr>
            </w:pPr>
            <w:r>
              <w:rPr>
                <w:sz w:val="28"/>
                <w:szCs w:val="28"/>
                <w:lang w:val="es-MX"/>
              </w:rPr>
              <w:t>Si</w:t>
            </w:r>
          </w:p>
        </w:tc>
      </w:tr>
      <w:tr w:rsidR="001A7C3A" w:rsidTr="75C5A748" w14:paraId="33EEBF18" w14:textId="77777777">
        <w:trPr>
          <w:trHeight w:val="300"/>
        </w:trPr>
        <w:tc>
          <w:tcPr>
            <w:tcW w:w="2280" w:type="dxa"/>
          </w:tcPr>
          <w:p w:rsidR="001A7C3A" w:rsidP="75C5A748" w:rsidRDefault="75C5A748" w14:paraId="4FC66A04" w14:textId="41D6FC26">
            <w:pPr>
              <w:rPr>
                <w:sz w:val="28"/>
                <w:szCs w:val="28"/>
                <w:lang w:val="es-MX"/>
              </w:rPr>
            </w:pPr>
            <w:proofErr w:type="spellStart"/>
            <w:r w:rsidRPr="75C5A748">
              <w:rPr>
                <w:sz w:val="28"/>
                <w:szCs w:val="28"/>
                <w:lang w:val="es-MX"/>
              </w:rPr>
              <w:t>Descripcion</w:t>
            </w:r>
            <w:proofErr w:type="spellEnd"/>
            <w:r w:rsidRPr="75C5A748">
              <w:rPr>
                <w:sz w:val="28"/>
                <w:szCs w:val="28"/>
                <w:lang w:val="es-MX"/>
              </w:rPr>
              <w:t xml:space="preserve"> del Perfil</w:t>
            </w:r>
          </w:p>
        </w:tc>
        <w:tc>
          <w:tcPr>
            <w:tcW w:w="3764" w:type="dxa"/>
          </w:tcPr>
          <w:p w:rsidR="001A7C3A" w:rsidRDefault="75C5A748" w14:paraId="09DDF9DE" w14:textId="02716A95">
            <w:pPr>
              <w:rPr>
                <w:sz w:val="28"/>
                <w:szCs w:val="28"/>
                <w:lang w:val="es-MX"/>
              </w:rPr>
            </w:pPr>
            <w:proofErr w:type="spellStart"/>
            <w:r w:rsidRPr="75C5A748">
              <w:rPr>
                <w:sz w:val="28"/>
                <w:szCs w:val="28"/>
                <w:lang w:val="es-MX"/>
              </w:rPr>
              <w:t>TA_Perfil.CV_Descripcion</w:t>
            </w:r>
            <w:proofErr w:type="spellEnd"/>
          </w:p>
        </w:tc>
        <w:tc>
          <w:tcPr>
            <w:tcW w:w="1781" w:type="dxa"/>
          </w:tcPr>
          <w:p w:rsidR="001A7C3A" w:rsidRDefault="001A7C3A" w14:paraId="23C76808" w14:textId="77777777">
            <w:pPr>
              <w:rPr>
                <w:sz w:val="28"/>
                <w:szCs w:val="28"/>
                <w:lang w:val="es-MX"/>
              </w:rPr>
            </w:pPr>
            <w:r>
              <w:rPr>
                <w:sz w:val="28"/>
                <w:szCs w:val="28"/>
                <w:lang w:val="es-MX"/>
              </w:rPr>
              <w:t>Si</w:t>
            </w:r>
          </w:p>
        </w:tc>
      </w:tr>
      <w:tr w:rsidR="7F5B8955" w:rsidTr="75C5A748" w14:paraId="0BA8DD20" w14:textId="77777777">
        <w:trPr>
          <w:trHeight w:val="300"/>
        </w:trPr>
        <w:tc>
          <w:tcPr>
            <w:tcW w:w="2280" w:type="dxa"/>
          </w:tcPr>
          <w:p w:rsidR="7F5B8955" w:rsidP="7F5B8955" w:rsidRDefault="7F5B8955" w14:paraId="7FD73A0C" w14:textId="5E36024D">
            <w:pPr>
              <w:rPr>
                <w:sz w:val="28"/>
                <w:szCs w:val="28"/>
                <w:lang w:val="es-MX"/>
              </w:rPr>
            </w:pPr>
            <w:r w:rsidRPr="7F5B8955">
              <w:rPr>
                <w:sz w:val="28"/>
                <w:szCs w:val="28"/>
                <w:lang w:val="es-MX"/>
              </w:rPr>
              <w:t>Rol del perfil</w:t>
            </w:r>
          </w:p>
        </w:tc>
        <w:tc>
          <w:tcPr>
            <w:tcW w:w="3764" w:type="dxa"/>
          </w:tcPr>
          <w:p w:rsidR="7F5B8955" w:rsidP="7F5B8955" w:rsidRDefault="7F5B8955" w14:paraId="1540F246" w14:textId="5F6C4695">
            <w:pPr>
              <w:rPr>
                <w:sz w:val="28"/>
                <w:szCs w:val="28"/>
                <w:lang w:val="es-MX"/>
              </w:rPr>
            </w:pPr>
            <w:proofErr w:type="spellStart"/>
            <w:r w:rsidRPr="7F5B8955">
              <w:rPr>
                <w:sz w:val="28"/>
                <w:szCs w:val="28"/>
                <w:lang w:val="es-MX"/>
              </w:rPr>
              <w:t>TA_Perfil.CV_Rol</w:t>
            </w:r>
            <w:proofErr w:type="spellEnd"/>
          </w:p>
        </w:tc>
        <w:tc>
          <w:tcPr>
            <w:tcW w:w="1781" w:type="dxa"/>
          </w:tcPr>
          <w:p w:rsidR="7F5B8955" w:rsidP="7F5B8955" w:rsidRDefault="7F5B8955" w14:paraId="656BEAB8" w14:textId="6AC61E34">
            <w:pPr>
              <w:rPr>
                <w:sz w:val="28"/>
                <w:szCs w:val="28"/>
                <w:lang w:val="es-MX"/>
              </w:rPr>
            </w:pPr>
            <w:r w:rsidRPr="7F5B8955">
              <w:rPr>
                <w:sz w:val="28"/>
                <w:szCs w:val="28"/>
                <w:lang w:val="es-MX"/>
              </w:rPr>
              <w:t>Si</w:t>
            </w:r>
          </w:p>
        </w:tc>
      </w:tr>
    </w:tbl>
    <w:p w:rsidR="001A7C3A" w:rsidP="001A7C3A" w:rsidRDefault="001A7C3A" w14:paraId="6925BA6E" w14:textId="65E5C9CA">
      <w:pPr>
        <w:ind w:left="1260"/>
        <w:rPr>
          <w:sz w:val="28"/>
          <w:szCs w:val="28"/>
          <w:lang w:val="es-MX"/>
        </w:rPr>
      </w:pPr>
    </w:p>
    <w:p w:rsidR="001A7C3A" w:rsidP="001A7C3A" w:rsidRDefault="001A7C3A" w14:paraId="676E0F6F" w14:textId="65E5C9CA">
      <w:pPr>
        <w:ind w:left="1260"/>
        <w:rPr>
          <w:rFonts w:eastAsia="Calibri" w:cs="Arial"/>
          <w:lang w:val="es-MX"/>
        </w:rPr>
      </w:pPr>
    </w:p>
    <w:p w:rsidR="001A7C3A" w:rsidP="001A7C3A" w:rsidRDefault="001A7C3A" w14:paraId="045310BC" w14:textId="65E5C9CA">
      <w:pPr>
        <w:ind w:left="1260"/>
        <w:rPr>
          <w:sz w:val="28"/>
          <w:szCs w:val="28"/>
          <w:lang w:val="es-MX"/>
        </w:rPr>
      </w:pPr>
      <w:r w:rsidRPr="6E069818">
        <w:rPr>
          <w:sz w:val="28"/>
          <w:szCs w:val="28"/>
          <w:lang w:val="es-MX"/>
        </w:rPr>
        <w:t>5.1.</w:t>
      </w:r>
      <w:r>
        <w:rPr>
          <w:sz w:val="28"/>
          <w:szCs w:val="28"/>
          <w:lang w:val="es-MX"/>
        </w:rPr>
        <w:t>3.1.3</w:t>
      </w:r>
      <w:r w:rsidRPr="6E069818">
        <w:rPr>
          <w:sz w:val="28"/>
          <w:szCs w:val="28"/>
          <w:lang w:val="es-MX"/>
        </w:rPr>
        <w:t xml:space="preserve"> Otras tablas Afectadas</w:t>
      </w:r>
    </w:p>
    <w:p w:rsidR="001A7C3A" w:rsidP="001A7C3A" w:rsidRDefault="001A7C3A" w14:paraId="01B5B5FF" w14:textId="65E5C9CA">
      <w:pPr>
        <w:ind w:left="1260"/>
        <w:rPr>
          <w:sz w:val="28"/>
          <w:szCs w:val="28"/>
          <w:lang w:val="es-MX"/>
        </w:rPr>
      </w:pPr>
    </w:p>
    <w:p w:rsidR="001A7C3A" w:rsidP="001A7C3A" w:rsidRDefault="001A7C3A" w14:paraId="3313A5DE" w14:textId="65E5C9CA">
      <w:pPr>
        <w:ind w:left="1260"/>
        <w:rPr>
          <w:rFonts w:eastAsia="Calibri" w:cs="Arial"/>
          <w:lang w:val="es-MX"/>
        </w:rPr>
      </w:pPr>
      <w:r w:rsidRPr="1E955F10">
        <w:rPr>
          <w:rFonts w:eastAsia="Calibri" w:cs="Arial"/>
          <w:lang w:val="es-MX"/>
        </w:rPr>
        <w:t xml:space="preserve">No hay </w:t>
      </w:r>
    </w:p>
    <w:p w:rsidRPr="00897125" w:rsidR="001A7C3A" w:rsidP="001A7C3A" w:rsidRDefault="001A7C3A" w14:paraId="13CF1244" w14:textId="65E5C9CA">
      <w:pPr>
        <w:ind w:left="1260"/>
        <w:rPr>
          <w:rFonts w:eastAsia="Calibri" w:cs="Arial"/>
          <w:lang w:val="es-MX"/>
        </w:rPr>
      </w:pPr>
    </w:p>
    <w:p w:rsidR="001A7C3A" w:rsidP="001A7C3A" w:rsidRDefault="001A7C3A" w14:paraId="09FC724E" w14:textId="65E5C9CA">
      <w:pPr>
        <w:ind w:left="1260"/>
        <w:rPr>
          <w:sz w:val="28"/>
          <w:szCs w:val="28"/>
          <w:lang w:val="es-MX"/>
        </w:rPr>
      </w:pPr>
      <w:r w:rsidRPr="6E069818">
        <w:rPr>
          <w:sz w:val="28"/>
          <w:szCs w:val="28"/>
          <w:lang w:val="es-MX"/>
        </w:rPr>
        <w:t>5.1.</w:t>
      </w:r>
      <w:r>
        <w:rPr>
          <w:sz w:val="28"/>
          <w:szCs w:val="28"/>
          <w:lang w:val="es-MX"/>
        </w:rPr>
        <w:t>3.1.4</w:t>
      </w:r>
      <w:r w:rsidRPr="6E069818">
        <w:rPr>
          <w:sz w:val="28"/>
          <w:szCs w:val="28"/>
          <w:lang w:val="es-MX"/>
        </w:rPr>
        <w:t xml:space="preserve"> </w:t>
      </w:r>
      <w:proofErr w:type="spellStart"/>
      <w:r w:rsidRPr="6E069818">
        <w:rPr>
          <w:sz w:val="28"/>
          <w:szCs w:val="28"/>
          <w:lang w:val="es-MX"/>
        </w:rPr>
        <w:t>Grid</w:t>
      </w:r>
      <w:proofErr w:type="spellEnd"/>
    </w:p>
    <w:p w:rsidR="001A7C3A" w:rsidP="001A7C3A" w:rsidRDefault="001A7C3A" w14:paraId="34B9C545" w14:textId="65E5C9CA">
      <w:pPr>
        <w:ind w:left="1260"/>
        <w:rPr>
          <w:sz w:val="28"/>
          <w:szCs w:val="28"/>
          <w:lang w:val="es-MX"/>
        </w:rPr>
      </w:pPr>
    </w:p>
    <w:p w:rsidR="001A7C3A" w:rsidP="001A7C3A" w:rsidRDefault="001A7C3A" w14:paraId="55D1C4FA" w14:textId="65E5C9CA">
      <w:pPr>
        <w:ind w:left="1260"/>
        <w:rPr>
          <w:sz w:val="28"/>
          <w:szCs w:val="28"/>
          <w:lang w:val="es-MX"/>
        </w:rPr>
      </w:pPr>
      <w:r>
        <w:rPr>
          <w:sz w:val="28"/>
          <w:szCs w:val="28"/>
          <w:lang w:val="es-MX"/>
        </w:rPr>
        <w:t xml:space="preserve">NO hay </w:t>
      </w:r>
      <w:proofErr w:type="spellStart"/>
      <w:r>
        <w:rPr>
          <w:sz w:val="28"/>
          <w:szCs w:val="28"/>
          <w:lang w:val="es-MX"/>
        </w:rPr>
        <w:t>Grid</w:t>
      </w:r>
      <w:proofErr w:type="spellEnd"/>
    </w:p>
    <w:p w:rsidRPr="00897125" w:rsidR="001A7C3A" w:rsidP="001A7C3A" w:rsidRDefault="001A7C3A" w14:paraId="6B7E8DA6" w14:textId="65E5C9CA">
      <w:pPr>
        <w:ind w:left="1260"/>
        <w:rPr>
          <w:rFonts w:eastAsia="Calibri" w:cs="Arial"/>
          <w:lang w:val="es-MX"/>
        </w:rPr>
      </w:pPr>
    </w:p>
    <w:p w:rsidR="001A7C3A" w:rsidP="001A7C3A" w:rsidRDefault="001A7C3A" w14:paraId="710D098B" w14:textId="65E5C9CA">
      <w:pPr>
        <w:ind w:left="1260"/>
        <w:rPr>
          <w:sz w:val="28"/>
          <w:szCs w:val="28"/>
          <w:lang w:val="es-MX"/>
        </w:rPr>
      </w:pPr>
      <w:r w:rsidRPr="6E069818">
        <w:rPr>
          <w:sz w:val="28"/>
          <w:szCs w:val="28"/>
          <w:lang w:val="es-MX"/>
        </w:rPr>
        <w:t>5.1.</w:t>
      </w:r>
      <w:r>
        <w:rPr>
          <w:sz w:val="28"/>
          <w:szCs w:val="28"/>
          <w:lang w:val="es-MX"/>
        </w:rPr>
        <w:t>3.1.5</w:t>
      </w:r>
      <w:r w:rsidRPr="6E069818">
        <w:rPr>
          <w:sz w:val="28"/>
          <w:szCs w:val="28"/>
          <w:lang w:val="es-MX"/>
        </w:rPr>
        <w:t xml:space="preserve"> Detalle de la Implementación</w:t>
      </w:r>
    </w:p>
    <w:p w:rsidR="001A7C3A" w:rsidP="001A7C3A" w:rsidRDefault="001A7C3A" w14:paraId="1C341D99" w14:textId="65E5C9CA">
      <w:pPr>
        <w:ind w:left="1710"/>
        <w:rPr>
          <w:sz w:val="28"/>
          <w:szCs w:val="28"/>
          <w:lang w:val="es-MX"/>
        </w:rPr>
      </w:pPr>
    </w:p>
    <w:p w:rsidR="6CB6ED01" w:rsidP="6CB6ED01" w:rsidRDefault="6CB6ED01" w14:paraId="1A61E27C" w14:textId="65D16450">
      <w:pPr>
        <w:ind w:left="1710"/>
        <w:rPr>
          <w:sz w:val="28"/>
          <w:szCs w:val="28"/>
          <w:lang w:val="es-MX"/>
        </w:rPr>
      </w:pPr>
      <w:r w:rsidRPr="6CB6ED01">
        <w:rPr>
          <w:sz w:val="28"/>
          <w:szCs w:val="28"/>
          <w:lang w:val="es-MX"/>
        </w:rPr>
        <w:t>5.1.3.1.5.1 Nuevo</w:t>
      </w:r>
    </w:p>
    <w:p w:rsidR="001A7C3A" w:rsidP="6CB6ED01" w:rsidRDefault="6CB6ED01" w14:paraId="0393439B" w14:textId="0FEEE73D">
      <w:pPr>
        <w:ind w:left="2124"/>
        <w:rPr>
          <w:szCs w:val="24"/>
          <w:lang w:val="es-MX"/>
        </w:rPr>
      </w:pPr>
      <w:r w:rsidRPr="6CB6ED01">
        <w:rPr>
          <w:szCs w:val="24"/>
          <w:lang w:val="es-MX"/>
        </w:rPr>
        <w:t>El usuario al presionar el botón de agregar nuevo perfil, se validan los datos que digito, luego se guardan en la base de datos con la información digitada, tanto en la tabla de perfiles como en la tabla de bitácora, en donde se guarda únicamente los datos sensibles que se digitaron. Por último, redirecciona al usuario a la ventana de lista de perfiles.</w:t>
      </w:r>
    </w:p>
    <w:p w:rsidR="001A7C3A" w:rsidRDefault="001A7C3A" w14:paraId="2675E00F" w14:textId="044EFB5C">
      <w:pPr>
        <w:ind w:left="1416"/>
        <w:rPr>
          <w:rFonts w:eastAsia="Calibri" w:cs="Arial"/>
          <w:lang w:val="es-MX"/>
        </w:rPr>
        <w:pPrChange w:author="Usuario invitado" w:date="2023-04-24T21:47:00Z" w:id="62">
          <w:pPr>
            <w:ind w:left="1710"/>
          </w:pPr>
        </w:pPrChange>
      </w:pPr>
    </w:p>
    <w:p w:rsidR="001A7C3A" w:rsidP="58DC71F1" w:rsidRDefault="001A7C3A" w14:paraId="2D1A1C36" w14:textId="65E5C9CA">
      <w:pPr>
        <w:rPr>
          <w:rFonts w:eastAsia="Calibri" w:cs="Arial"/>
          <w:b/>
          <w:bCs/>
          <w:lang w:val="es-MX"/>
        </w:rPr>
      </w:pPr>
    </w:p>
    <w:p w:rsidR="1352249E" w:rsidP="1352249E" w:rsidRDefault="1352249E" w14:paraId="086B3414" w14:textId="1713C9EE">
      <w:pPr>
        <w:rPr>
          <w:rFonts w:eastAsia="Calibri" w:cs="Arial"/>
          <w:b/>
          <w:bCs/>
          <w:lang w:val="es-MX"/>
        </w:rPr>
      </w:pPr>
    </w:p>
    <w:p w:rsidR="1352249E" w:rsidP="1352249E" w:rsidRDefault="1352249E" w14:paraId="679161BC" w14:textId="4FEC4D06">
      <w:pPr>
        <w:rPr>
          <w:rFonts w:eastAsia="Calibri" w:cs="Arial"/>
          <w:b/>
          <w:bCs/>
          <w:lang w:val="es-MX"/>
        </w:rPr>
      </w:pPr>
    </w:p>
    <w:p w:rsidR="1352249E" w:rsidP="1352249E" w:rsidRDefault="1352249E" w14:paraId="59CF3FCE" w14:textId="679B0127">
      <w:pPr>
        <w:rPr>
          <w:rFonts w:eastAsia="Calibri" w:cs="Arial"/>
          <w:b/>
          <w:bCs/>
          <w:lang w:val="es-MX"/>
        </w:rPr>
      </w:pPr>
    </w:p>
    <w:p w:rsidR="1352249E" w:rsidP="1352249E" w:rsidRDefault="1352249E" w14:paraId="327B1BBD" w14:textId="679B0127">
      <w:pPr>
        <w:rPr>
          <w:rFonts w:eastAsia="Calibri" w:cs="Arial"/>
          <w:b/>
          <w:bCs/>
          <w:lang w:val="es-MX"/>
        </w:rPr>
      </w:pPr>
    </w:p>
    <w:p w:rsidR="1352249E" w:rsidP="1352249E" w:rsidRDefault="1352249E" w14:paraId="4F099765" w14:textId="48B0B06C">
      <w:pPr>
        <w:rPr>
          <w:rFonts w:eastAsia="Calibri" w:cs="Arial"/>
          <w:b/>
          <w:bCs/>
          <w:lang w:val="es-MX"/>
        </w:rPr>
      </w:pPr>
    </w:p>
    <w:p w:rsidR="1352249E" w:rsidP="1352249E" w:rsidRDefault="1352249E" w14:paraId="2BEAF1FB" w14:textId="3BE76CA7">
      <w:pPr>
        <w:rPr>
          <w:rFonts w:eastAsia="Calibri" w:cs="Arial"/>
          <w:b/>
          <w:bCs/>
          <w:lang w:val="es-MX"/>
        </w:rPr>
      </w:pPr>
    </w:p>
    <w:p w:rsidR="00543721" w:rsidP="00543721" w:rsidRDefault="1352249E" w14:paraId="0FECEB6C" w14:textId="0D1461D9">
      <w:pPr>
        <w:ind w:left="1260"/>
        <w:rPr>
          <w:sz w:val="28"/>
          <w:szCs w:val="28"/>
          <w:lang w:val="es-MX"/>
        </w:rPr>
      </w:pPr>
      <w:r w:rsidRPr="1352249E">
        <w:rPr>
          <w:sz w:val="28"/>
          <w:szCs w:val="28"/>
          <w:lang w:val="es-MX"/>
        </w:rPr>
        <w:t>5.1.3.1 Actualizar Perfil</w:t>
      </w:r>
    </w:p>
    <w:p w:rsidR="1352249E" w:rsidP="1352249E" w:rsidRDefault="1352249E" w14:paraId="16800C2C" w14:textId="544CC9C5">
      <w:pPr>
        <w:ind w:left="708"/>
        <w:rPr>
          <w:sz w:val="28"/>
          <w:szCs w:val="28"/>
          <w:lang w:val="es-MX"/>
        </w:rPr>
      </w:pPr>
    </w:p>
    <w:p w:rsidR="1352249E" w:rsidP="1352249E" w:rsidRDefault="6CB6ED01" w14:paraId="3369851D" w14:textId="2A019F9E">
      <w:pPr>
        <w:ind w:left="2124"/>
        <w:rPr>
          <w:sz w:val="28"/>
          <w:szCs w:val="28"/>
          <w:lang w:val="es-MX"/>
        </w:rPr>
      </w:pPr>
      <w:r w:rsidRPr="6CB6ED01">
        <w:rPr>
          <w:szCs w:val="24"/>
          <w:lang w:val="es-MX"/>
        </w:rPr>
        <w:t>Ir a la pantalla de Actualizar perfil, en donde se debe completar el nombre del perfil y escoger un Rol de la lista desplegable. La información previa del perfil se estará mostrando en los campos del formulario</w:t>
      </w:r>
      <w:r w:rsidRPr="6CB6ED01">
        <w:rPr>
          <w:sz w:val="28"/>
          <w:szCs w:val="28"/>
          <w:lang w:val="es-MX"/>
        </w:rPr>
        <w:t>.</w:t>
      </w:r>
    </w:p>
    <w:p w:rsidR="1352249E" w:rsidP="1352249E" w:rsidRDefault="1352249E" w14:paraId="3D7F3751" w14:textId="0D79317B">
      <w:pPr>
        <w:ind w:left="1260"/>
        <w:rPr>
          <w:sz w:val="28"/>
          <w:szCs w:val="28"/>
          <w:lang w:val="es-MX"/>
        </w:rPr>
      </w:pPr>
    </w:p>
    <w:p w:rsidR="00543721" w:rsidP="00543721" w:rsidRDefault="00543721" w14:paraId="0F10574B" w14:textId="77777777">
      <w:pPr>
        <w:ind w:left="1260"/>
        <w:rPr>
          <w:sz w:val="28"/>
          <w:szCs w:val="28"/>
          <w:lang w:val="es-MX"/>
        </w:rPr>
      </w:pPr>
    </w:p>
    <w:p w:rsidR="00543721" w:rsidP="00543721" w:rsidRDefault="00543721" w14:paraId="00F18F8C" w14:textId="77777777">
      <w:pPr>
        <w:ind w:left="1260"/>
        <w:rPr>
          <w:sz w:val="28"/>
          <w:szCs w:val="28"/>
          <w:lang w:val="es-MX"/>
        </w:rPr>
      </w:pPr>
      <w:r w:rsidRPr="6E069818">
        <w:rPr>
          <w:sz w:val="28"/>
          <w:szCs w:val="28"/>
          <w:lang w:val="es-MX"/>
        </w:rPr>
        <w:t>5.1.3</w:t>
      </w:r>
      <w:r>
        <w:rPr>
          <w:sz w:val="28"/>
          <w:szCs w:val="28"/>
          <w:lang w:val="es-MX"/>
        </w:rPr>
        <w:t>.1.1</w:t>
      </w:r>
      <w:r w:rsidRPr="6E069818">
        <w:rPr>
          <w:sz w:val="28"/>
          <w:szCs w:val="28"/>
          <w:lang w:val="es-MX"/>
        </w:rPr>
        <w:t xml:space="preserve"> Origen de Datos</w:t>
      </w:r>
    </w:p>
    <w:p w:rsidR="00543721" w:rsidP="00543721" w:rsidRDefault="00543721" w14:paraId="4E1CA348" w14:textId="77777777">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63"/>
        <w:gridCol w:w="4027"/>
      </w:tblGrid>
      <w:tr w:rsidR="00543721" w:rsidTr="75C5A748" w14:paraId="142183C5" w14:textId="77777777">
        <w:trPr>
          <w:trHeight w:val="300"/>
        </w:trPr>
        <w:tc>
          <w:tcPr>
            <w:tcW w:w="4675" w:type="dxa"/>
          </w:tcPr>
          <w:p w:rsidRPr="0031482A" w:rsidR="00543721" w:rsidRDefault="00543721" w14:paraId="3BB0EE8E" w14:textId="77777777">
            <w:pPr>
              <w:jc w:val="center"/>
              <w:rPr>
                <w:b/>
                <w:bCs/>
                <w:sz w:val="28"/>
                <w:szCs w:val="28"/>
                <w:lang w:val="es-MX"/>
              </w:rPr>
            </w:pPr>
            <w:r w:rsidRPr="0031482A">
              <w:rPr>
                <w:b/>
                <w:bCs/>
                <w:sz w:val="28"/>
                <w:szCs w:val="28"/>
                <w:lang w:val="es-MX"/>
              </w:rPr>
              <w:t>Campo</w:t>
            </w:r>
          </w:p>
        </w:tc>
        <w:tc>
          <w:tcPr>
            <w:tcW w:w="4675" w:type="dxa"/>
          </w:tcPr>
          <w:p w:rsidRPr="0031482A" w:rsidR="00543721" w:rsidRDefault="00543721" w14:paraId="0DBC8406" w14:textId="77777777">
            <w:pPr>
              <w:jc w:val="center"/>
              <w:rPr>
                <w:b/>
                <w:bCs/>
                <w:sz w:val="28"/>
                <w:szCs w:val="28"/>
                <w:lang w:val="es-MX"/>
              </w:rPr>
            </w:pPr>
            <w:r w:rsidRPr="0031482A">
              <w:rPr>
                <w:b/>
                <w:bCs/>
                <w:sz w:val="28"/>
                <w:szCs w:val="28"/>
                <w:lang w:val="es-MX"/>
              </w:rPr>
              <w:t>Origen</w:t>
            </w:r>
          </w:p>
        </w:tc>
      </w:tr>
      <w:tr w:rsidR="00543721" w:rsidTr="75C5A748" w14:paraId="5F9EE51D" w14:textId="77777777">
        <w:trPr>
          <w:trHeight w:val="300"/>
        </w:trPr>
        <w:tc>
          <w:tcPr>
            <w:tcW w:w="4675" w:type="dxa"/>
          </w:tcPr>
          <w:p w:rsidR="00543721" w:rsidP="75C5A748" w:rsidRDefault="75C5A748" w14:paraId="64C8C8C6" w14:textId="6264AC2A">
            <w:pPr>
              <w:rPr>
                <w:sz w:val="28"/>
                <w:szCs w:val="28"/>
                <w:lang w:val="es-MX"/>
              </w:rPr>
            </w:pPr>
            <w:proofErr w:type="spellStart"/>
            <w:r w:rsidRPr="75C5A748">
              <w:rPr>
                <w:sz w:val="28"/>
                <w:szCs w:val="28"/>
                <w:lang w:val="es-MX"/>
              </w:rPr>
              <w:t>Descripcion</w:t>
            </w:r>
            <w:proofErr w:type="spellEnd"/>
            <w:r w:rsidRPr="75C5A748">
              <w:rPr>
                <w:sz w:val="28"/>
                <w:szCs w:val="28"/>
                <w:lang w:val="es-MX"/>
              </w:rPr>
              <w:t xml:space="preserve"> del Perfil</w:t>
            </w:r>
          </w:p>
        </w:tc>
        <w:tc>
          <w:tcPr>
            <w:tcW w:w="4675" w:type="dxa"/>
          </w:tcPr>
          <w:p w:rsidR="00543721" w:rsidRDefault="00543721" w14:paraId="05CB3437" w14:textId="77777777">
            <w:pPr>
              <w:rPr>
                <w:sz w:val="28"/>
                <w:szCs w:val="28"/>
                <w:lang w:val="es-MX"/>
              </w:rPr>
            </w:pPr>
            <w:r>
              <w:rPr>
                <w:sz w:val="28"/>
                <w:szCs w:val="28"/>
                <w:lang w:val="es-MX"/>
              </w:rPr>
              <w:t>Lo digita el Usuario</w:t>
            </w:r>
          </w:p>
        </w:tc>
      </w:tr>
      <w:tr w:rsidR="00543721" w:rsidTr="75C5A748" w14:paraId="67C74969" w14:textId="77777777">
        <w:trPr>
          <w:trHeight w:val="300"/>
        </w:trPr>
        <w:tc>
          <w:tcPr>
            <w:tcW w:w="4675" w:type="dxa"/>
          </w:tcPr>
          <w:p w:rsidR="00543721" w:rsidRDefault="1352249E" w14:paraId="6DC88025" w14:textId="080D3D3F">
            <w:pPr>
              <w:rPr>
                <w:sz w:val="28"/>
                <w:szCs w:val="28"/>
                <w:lang w:val="es-MX"/>
              </w:rPr>
            </w:pPr>
            <w:r w:rsidRPr="1352249E">
              <w:rPr>
                <w:sz w:val="28"/>
                <w:szCs w:val="28"/>
                <w:lang w:val="es-MX"/>
              </w:rPr>
              <w:t>Rol del perfil</w:t>
            </w:r>
          </w:p>
        </w:tc>
        <w:tc>
          <w:tcPr>
            <w:tcW w:w="4675" w:type="dxa"/>
          </w:tcPr>
          <w:p w:rsidR="00543721" w:rsidRDefault="1352249E" w14:paraId="3FE8F9E3" w14:textId="35535CB1">
            <w:pPr>
              <w:rPr>
                <w:sz w:val="28"/>
                <w:szCs w:val="28"/>
                <w:lang w:val="es-MX"/>
              </w:rPr>
            </w:pPr>
            <w:r w:rsidRPr="1352249E">
              <w:rPr>
                <w:sz w:val="28"/>
                <w:szCs w:val="28"/>
                <w:lang w:val="es-MX"/>
              </w:rPr>
              <w:t>Lo selecciona el Usuario</w:t>
            </w:r>
          </w:p>
        </w:tc>
      </w:tr>
    </w:tbl>
    <w:p w:rsidR="00543721" w:rsidP="00543721" w:rsidRDefault="00543721" w14:paraId="63583A14" w14:textId="77777777">
      <w:pPr>
        <w:ind w:left="1260"/>
        <w:rPr>
          <w:rFonts w:eastAsia="Calibri" w:cs="Arial"/>
          <w:lang w:val="es-MX"/>
        </w:rPr>
      </w:pPr>
    </w:p>
    <w:p w:rsidR="00543721" w:rsidP="00543721" w:rsidRDefault="00543721" w14:paraId="4AB8F18C" w14:textId="77777777">
      <w:pPr>
        <w:ind w:left="1260"/>
        <w:rPr>
          <w:sz w:val="28"/>
          <w:szCs w:val="28"/>
          <w:lang w:val="es-MX"/>
        </w:rPr>
      </w:pPr>
      <w:r w:rsidRPr="6E069818">
        <w:rPr>
          <w:sz w:val="28"/>
          <w:szCs w:val="28"/>
          <w:lang w:val="es-MX"/>
        </w:rPr>
        <w:t>5.1.</w:t>
      </w:r>
      <w:r>
        <w:rPr>
          <w:sz w:val="28"/>
          <w:szCs w:val="28"/>
          <w:lang w:val="es-MX"/>
        </w:rPr>
        <w:t>3.1.2</w:t>
      </w:r>
      <w:r w:rsidRPr="6E069818">
        <w:rPr>
          <w:sz w:val="28"/>
          <w:szCs w:val="28"/>
          <w:lang w:val="es-MX"/>
        </w:rPr>
        <w:t xml:space="preserve"> Destino de los Datos (Información sensible)</w:t>
      </w:r>
    </w:p>
    <w:p w:rsidR="00543721" w:rsidP="00543721" w:rsidRDefault="00543721" w14:paraId="3417715C" w14:textId="77777777">
      <w:pPr>
        <w:ind w:left="1260"/>
        <w:rPr>
          <w:sz w:val="28"/>
          <w:szCs w:val="28"/>
          <w:lang w:val="es-MX"/>
        </w:rPr>
      </w:pPr>
    </w:p>
    <w:tbl>
      <w:tblPr>
        <w:tblStyle w:val="Tablaconcuadrcula"/>
        <w:tblW w:w="7825" w:type="dxa"/>
        <w:tblInd w:w="1260" w:type="dxa"/>
        <w:tblLook w:val="04A0" w:firstRow="1" w:lastRow="0" w:firstColumn="1" w:lastColumn="0" w:noHBand="0" w:noVBand="1"/>
      </w:tblPr>
      <w:tblGrid>
        <w:gridCol w:w="2886"/>
        <w:gridCol w:w="3124"/>
        <w:gridCol w:w="1815"/>
      </w:tblGrid>
      <w:tr w:rsidR="00543721" w:rsidTr="75C5A748" w14:paraId="50EA01F5" w14:textId="77777777">
        <w:trPr>
          <w:trHeight w:val="300"/>
        </w:trPr>
        <w:tc>
          <w:tcPr>
            <w:tcW w:w="2886" w:type="dxa"/>
          </w:tcPr>
          <w:p w:rsidRPr="0031482A" w:rsidR="00543721" w:rsidRDefault="00543721" w14:paraId="0264A6AD" w14:textId="77777777">
            <w:pPr>
              <w:jc w:val="center"/>
              <w:rPr>
                <w:b/>
                <w:bCs/>
                <w:sz w:val="28"/>
                <w:szCs w:val="28"/>
                <w:lang w:val="es-MX"/>
              </w:rPr>
            </w:pPr>
            <w:r w:rsidRPr="0031482A">
              <w:rPr>
                <w:b/>
                <w:bCs/>
                <w:sz w:val="28"/>
                <w:szCs w:val="28"/>
                <w:lang w:val="es-MX"/>
              </w:rPr>
              <w:t>Campo</w:t>
            </w:r>
          </w:p>
        </w:tc>
        <w:tc>
          <w:tcPr>
            <w:tcW w:w="3124" w:type="dxa"/>
          </w:tcPr>
          <w:p w:rsidRPr="0031482A" w:rsidR="00543721" w:rsidRDefault="00543721" w14:paraId="6A5ADC90" w14:textId="77777777">
            <w:pPr>
              <w:jc w:val="center"/>
              <w:rPr>
                <w:b/>
                <w:bCs/>
                <w:sz w:val="28"/>
                <w:szCs w:val="28"/>
                <w:lang w:val="es-MX"/>
              </w:rPr>
            </w:pPr>
            <w:r>
              <w:rPr>
                <w:b/>
                <w:bCs/>
                <w:sz w:val="28"/>
                <w:szCs w:val="28"/>
                <w:lang w:val="es-MX"/>
              </w:rPr>
              <w:t>Destino</w:t>
            </w:r>
          </w:p>
        </w:tc>
        <w:tc>
          <w:tcPr>
            <w:tcW w:w="1815" w:type="dxa"/>
          </w:tcPr>
          <w:p w:rsidR="00543721" w:rsidRDefault="00543721" w14:paraId="3ACC767A" w14:textId="77777777">
            <w:pPr>
              <w:jc w:val="center"/>
              <w:rPr>
                <w:b/>
                <w:bCs/>
                <w:sz w:val="28"/>
                <w:szCs w:val="28"/>
                <w:lang w:val="es-MX"/>
              </w:rPr>
            </w:pPr>
            <w:r>
              <w:rPr>
                <w:b/>
                <w:bCs/>
                <w:sz w:val="28"/>
                <w:szCs w:val="28"/>
                <w:lang w:val="es-MX"/>
              </w:rPr>
              <w:t>Dato sensible</w:t>
            </w:r>
          </w:p>
        </w:tc>
      </w:tr>
      <w:tr w:rsidR="00543721" w:rsidTr="75C5A748" w14:paraId="66232006" w14:textId="77777777">
        <w:trPr>
          <w:trHeight w:val="300"/>
        </w:trPr>
        <w:tc>
          <w:tcPr>
            <w:tcW w:w="2886" w:type="dxa"/>
          </w:tcPr>
          <w:p w:rsidR="00543721" w:rsidRDefault="00543721" w14:paraId="3C59F377" w14:textId="77777777">
            <w:pPr>
              <w:rPr>
                <w:sz w:val="28"/>
                <w:szCs w:val="28"/>
                <w:lang w:val="es-MX"/>
              </w:rPr>
            </w:pPr>
            <w:r>
              <w:rPr>
                <w:sz w:val="28"/>
                <w:szCs w:val="28"/>
                <w:lang w:val="es-MX"/>
              </w:rPr>
              <w:lastRenderedPageBreak/>
              <w:t>Código del perfil</w:t>
            </w:r>
          </w:p>
        </w:tc>
        <w:tc>
          <w:tcPr>
            <w:tcW w:w="3124" w:type="dxa"/>
          </w:tcPr>
          <w:p w:rsidR="00543721" w:rsidRDefault="1352249E" w14:paraId="61DDDF70" w14:textId="0F96349A">
            <w:pPr>
              <w:rPr>
                <w:sz w:val="28"/>
                <w:szCs w:val="28"/>
                <w:lang w:val="es-MX"/>
              </w:rPr>
            </w:pPr>
            <w:proofErr w:type="spellStart"/>
            <w:r w:rsidRPr="1352249E">
              <w:rPr>
                <w:sz w:val="28"/>
                <w:szCs w:val="28"/>
                <w:lang w:val="es-MX"/>
              </w:rPr>
              <w:t>TA_Perfil.CI_Id</w:t>
            </w:r>
            <w:proofErr w:type="spellEnd"/>
          </w:p>
        </w:tc>
        <w:tc>
          <w:tcPr>
            <w:tcW w:w="1815" w:type="dxa"/>
          </w:tcPr>
          <w:p w:rsidR="00543721" w:rsidRDefault="00543721" w14:paraId="17D1C945" w14:textId="77777777">
            <w:pPr>
              <w:rPr>
                <w:sz w:val="28"/>
                <w:szCs w:val="28"/>
                <w:lang w:val="es-MX"/>
              </w:rPr>
            </w:pPr>
            <w:r>
              <w:rPr>
                <w:sz w:val="28"/>
                <w:szCs w:val="28"/>
                <w:lang w:val="es-MX"/>
              </w:rPr>
              <w:t>Si</w:t>
            </w:r>
          </w:p>
        </w:tc>
      </w:tr>
      <w:tr w:rsidR="00543721" w:rsidTr="75C5A748" w14:paraId="0F50E14E" w14:textId="77777777">
        <w:trPr>
          <w:trHeight w:val="300"/>
        </w:trPr>
        <w:tc>
          <w:tcPr>
            <w:tcW w:w="2886" w:type="dxa"/>
          </w:tcPr>
          <w:p w:rsidR="00543721" w:rsidP="75C5A748" w:rsidRDefault="75C5A748" w14:paraId="6C907CB7" w14:textId="198EC93A">
            <w:pPr>
              <w:rPr>
                <w:sz w:val="28"/>
                <w:szCs w:val="28"/>
                <w:lang w:val="es-MX"/>
              </w:rPr>
            </w:pPr>
            <w:proofErr w:type="spellStart"/>
            <w:r w:rsidRPr="75C5A748">
              <w:rPr>
                <w:sz w:val="28"/>
                <w:szCs w:val="28"/>
                <w:lang w:val="es-MX"/>
              </w:rPr>
              <w:t>Descripcion</w:t>
            </w:r>
            <w:proofErr w:type="spellEnd"/>
            <w:r w:rsidRPr="75C5A748">
              <w:rPr>
                <w:sz w:val="28"/>
                <w:szCs w:val="28"/>
                <w:lang w:val="es-MX"/>
              </w:rPr>
              <w:t xml:space="preserve"> del Perfil</w:t>
            </w:r>
          </w:p>
        </w:tc>
        <w:tc>
          <w:tcPr>
            <w:tcW w:w="3124" w:type="dxa"/>
          </w:tcPr>
          <w:p w:rsidR="00543721" w:rsidP="75C5A748" w:rsidRDefault="75C5A748" w14:paraId="7E0D5FF4" w14:textId="026D3625">
            <w:pPr>
              <w:rPr>
                <w:sz w:val="28"/>
                <w:szCs w:val="28"/>
                <w:lang w:val="es-MX"/>
              </w:rPr>
            </w:pPr>
            <w:r w:rsidRPr="75C5A748">
              <w:rPr>
                <w:sz w:val="28"/>
                <w:szCs w:val="28"/>
                <w:lang w:val="es-MX"/>
              </w:rPr>
              <w:t xml:space="preserve">TA_Perfil.CV_ </w:t>
            </w:r>
            <w:proofErr w:type="spellStart"/>
            <w:r w:rsidRPr="75C5A748">
              <w:rPr>
                <w:sz w:val="28"/>
                <w:szCs w:val="28"/>
                <w:lang w:val="es-MX"/>
              </w:rPr>
              <w:t>Descripcion</w:t>
            </w:r>
            <w:proofErr w:type="spellEnd"/>
          </w:p>
        </w:tc>
        <w:tc>
          <w:tcPr>
            <w:tcW w:w="1815" w:type="dxa"/>
          </w:tcPr>
          <w:p w:rsidR="00543721" w:rsidRDefault="00543721" w14:paraId="62270DFF" w14:textId="77777777">
            <w:pPr>
              <w:rPr>
                <w:sz w:val="28"/>
                <w:szCs w:val="28"/>
                <w:lang w:val="es-MX"/>
              </w:rPr>
            </w:pPr>
            <w:r>
              <w:rPr>
                <w:sz w:val="28"/>
                <w:szCs w:val="28"/>
                <w:lang w:val="es-MX"/>
              </w:rPr>
              <w:t>Si</w:t>
            </w:r>
          </w:p>
        </w:tc>
      </w:tr>
      <w:tr w:rsidR="1352249E" w:rsidTr="75C5A748" w14:paraId="2C5C99C2" w14:textId="77777777">
        <w:trPr>
          <w:trHeight w:val="300"/>
        </w:trPr>
        <w:tc>
          <w:tcPr>
            <w:tcW w:w="2886" w:type="dxa"/>
          </w:tcPr>
          <w:p w:rsidR="1352249E" w:rsidP="1352249E" w:rsidRDefault="1352249E" w14:paraId="48CB9AB3" w14:textId="14205142">
            <w:pPr>
              <w:rPr>
                <w:sz w:val="28"/>
                <w:szCs w:val="28"/>
                <w:lang w:val="es-MX"/>
              </w:rPr>
            </w:pPr>
            <w:r w:rsidRPr="1352249E">
              <w:rPr>
                <w:sz w:val="28"/>
                <w:szCs w:val="28"/>
                <w:lang w:val="es-MX"/>
              </w:rPr>
              <w:t>Rol del perfil</w:t>
            </w:r>
          </w:p>
        </w:tc>
        <w:tc>
          <w:tcPr>
            <w:tcW w:w="3124" w:type="dxa"/>
          </w:tcPr>
          <w:p w:rsidR="1352249E" w:rsidP="1352249E" w:rsidRDefault="1352249E" w14:paraId="6535DCD9" w14:textId="4183FBCB">
            <w:pPr>
              <w:rPr>
                <w:sz w:val="28"/>
                <w:szCs w:val="28"/>
                <w:lang w:val="es-MX"/>
              </w:rPr>
            </w:pPr>
            <w:proofErr w:type="spellStart"/>
            <w:r w:rsidRPr="1352249E">
              <w:rPr>
                <w:sz w:val="28"/>
                <w:szCs w:val="28"/>
                <w:lang w:val="es-MX"/>
              </w:rPr>
              <w:t>TA_Perfil.CV_Rol</w:t>
            </w:r>
            <w:proofErr w:type="spellEnd"/>
          </w:p>
        </w:tc>
        <w:tc>
          <w:tcPr>
            <w:tcW w:w="1815" w:type="dxa"/>
          </w:tcPr>
          <w:p w:rsidR="1352249E" w:rsidP="1352249E" w:rsidRDefault="1352249E" w14:paraId="15BD3565" w14:textId="6FF9F096">
            <w:pPr>
              <w:rPr>
                <w:sz w:val="28"/>
                <w:szCs w:val="28"/>
                <w:lang w:val="es-MX"/>
              </w:rPr>
            </w:pPr>
            <w:r w:rsidRPr="1352249E">
              <w:rPr>
                <w:sz w:val="28"/>
                <w:szCs w:val="28"/>
                <w:lang w:val="es-MX"/>
              </w:rPr>
              <w:t>Si</w:t>
            </w:r>
          </w:p>
        </w:tc>
      </w:tr>
    </w:tbl>
    <w:p w:rsidR="00543721" w:rsidP="00543721" w:rsidRDefault="00543721" w14:paraId="2CE035DE" w14:textId="77777777">
      <w:pPr>
        <w:ind w:left="1260"/>
        <w:rPr>
          <w:sz w:val="28"/>
          <w:szCs w:val="28"/>
          <w:lang w:val="es-MX"/>
        </w:rPr>
      </w:pPr>
    </w:p>
    <w:p w:rsidR="00543721" w:rsidP="00543721" w:rsidRDefault="00543721" w14:paraId="307F58E5" w14:textId="77777777">
      <w:pPr>
        <w:ind w:left="1260"/>
        <w:rPr>
          <w:rFonts w:eastAsia="Calibri" w:cs="Arial"/>
          <w:lang w:val="es-MX"/>
        </w:rPr>
      </w:pPr>
    </w:p>
    <w:p w:rsidR="00543721" w:rsidP="00543721" w:rsidRDefault="00543721" w14:paraId="20821B77" w14:textId="77777777">
      <w:pPr>
        <w:ind w:left="1260"/>
        <w:rPr>
          <w:sz w:val="28"/>
          <w:szCs w:val="28"/>
          <w:lang w:val="es-MX"/>
        </w:rPr>
      </w:pPr>
      <w:r w:rsidRPr="6E069818">
        <w:rPr>
          <w:sz w:val="28"/>
          <w:szCs w:val="28"/>
          <w:lang w:val="es-MX"/>
        </w:rPr>
        <w:t>5.1.</w:t>
      </w:r>
      <w:r>
        <w:rPr>
          <w:sz w:val="28"/>
          <w:szCs w:val="28"/>
          <w:lang w:val="es-MX"/>
        </w:rPr>
        <w:t>3.1.3</w:t>
      </w:r>
      <w:r w:rsidRPr="6E069818">
        <w:rPr>
          <w:sz w:val="28"/>
          <w:szCs w:val="28"/>
          <w:lang w:val="es-MX"/>
        </w:rPr>
        <w:t xml:space="preserve"> Otras tablas Afectadas</w:t>
      </w:r>
    </w:p>
    <w:p w:rsidR="00543721" w:rsidP="00543721" w:rsidRDefault="00543721" w14:paraId="3A6468A4" w14:textId="77777777">
      <w:pPr>
        <w:ind w:left="1260"/>
        <w:rPr>
          <w:sz w:val="28"/>
          <w:szCs w:val="28"/>
          <w:lang w:val="es-MX"/>
        </w:rPr>
      </w:pPr>
    </w:p>
    <w:p w:rsidR="00543721" w:rsidP="00543721" w:rsidRDefault="00543721" w14:paraId="390F2F33" w14:textId="77777777">
      <w:pPr>
        <w:ind w:left="1260"/>
        <w:rPr>
          <w:rFonts w:eastAsia="Calibri" w:cs="Arial"/>
          <w:lang w:val="es-MX"/>
        </w:rPr>
      </w:pPr>
      <w:r w:rsidRPr="1E955F10">
        <w:rPr>
          <w:rFonts w:eastAsia="Calibri" w:cs="Arial"/>
          <w:lang w:val="es-MX"/>
        </w:rPr>
        <w:t xml:space="preserve">No hay </w:t>
      </w:r>
    </w:p>
    <w:p w:rsidRPr="00897125" w:rsidR="00543721" w:rsidP="00543721" w:rsidRDefault="00543721" w14:paraId="16928648" w14:textId="77777777">
      <w:pPr>
        <w:ind w:left="1260"/>
        <w:rPr>
          <w:rFonts w:eastAsia="Calibri" w:cs="Arial"/>
          <w:lang w:val="es-MX"/>
        </w:rPr>
      </w:pPr>
    </w:p>
    <w:p w:rsidR="00543721" w:rsidP="00543721" w:rsidRDefault="00543721" w14:paraId="0E3627F7" w14:textId="77777777">
      <w:pPr>
        <w:ind w:left="1260"/>
        <w:rPr>
          <w:sz w:val="28"/>
          <w:szCs w:val="28"/>
          <w:lang w:val="es-MX"/>
        </w:rPr>
      </w:pPr>
      <w:r w:rsidRPr="6E069818">
        <w:rPr>
          <w:sz w:val="28"/>
          <w:szCs w:val="28"/>
          <w:lang w:val="es-MX"/>
        </w:rPr>
        <w:t>5.1.</w:t>
      </w:r>
      <w:r>
        <w:rPr>
          <w:sz w:val="28"/>
          <w:szCs w:val="28"/>
          <w:lang w:val="es-MX"/>
        </w:rPr>
        <w:t>3.1.4</w:t>
      </w:r>
      <w:r w:rsidRPr="6E069818">
        <w:rPr>
          <w:sz w:val="28"/>
          <w:szCs w:val="28"/>
          <w:lang w:val="es-MX"/>
        </w:rPr>
        <w:t xml:space="preserve"> </w:t>
      </w:r>
      <w:proofErr w:type="spellStart"/>
      <w:r w:rsidRPr="6E069818">
        <w:rPr>
          <w:sz w:val="28"/>
          <w:szCs w:val="28"/>
          <w:lang w:val="es-MX"/>
        </w:rPr>
        <w:t>Grid</w:t>
      </w:r>
      <w:proofErr w:type="spellEnd"/>
    </w:p>
    <w:p w:rsidR="00543721" w:rsidP="00543721" w:rsidRDefault="00543721" w14:paraId="4EA7DDDC" w14:textId="77777777">
      <w:pPr>
        <w:ind w:left="1260"/>
        <w:rPr>
          <w:sz w:val="28"/>
          <w:szCs w:val="28"/>
          <w:lang w:val="es-MX"/>
        </w:rPr>
      </w:pPr>
    </w:p>
    <w:p w:rsidR="00543721" w:rsidP="00543721" w:rsidRDefault="00543721" w14:paraId="18F7246E" w14:textId="77777777">
      <w:pPr>
        <w:ind w:left="1260"/>
        <w:rPr>
          <w:sz w:val="28"/>
          <w:szCs w:val="28"/>
          <w:lang w:val="es-MX"/>
        </w:rPr>
      </w:pPr>
      <w:r>
        <w:rPr>
          <w:sz w:val="28"/>
          <w:szCs w:val="28"/>
          <w:lang w:val="es-MX"/>
        </w:rPr>
        <w:t xml:space="preserve">NO hay </w:t>
      </w:r>
      <w:proofErr w:type="spellStart"/>
      <w:r>
        <w:rPr>
          <w:sz w:val="28"/>
          <w:szCs w:val="28"/>
          <w:lang w:val="es-MX"/>
        </w:rPr>
        <w:t>Grid</w:t>
      </w:r>
      <w:proofErr w:type="spellEnd"/>
    </w:p>
    <w:p w:rsidRPr="00897125" w:rsidR="00543721" w:rsidP="00543721" w:rsidRDefault="00543721" w14:paraId="5C3D4BD4" w14:textId="77777777">
      <w:pPr>
        <w:ind w:left="1260"/>
        <w:rPr>
          <w:rFonts w:eastAsia="Calibri" w:cs="Arial"/>
          <w:lang w:val="es-MX"/>
        </w:rPr>
      </w:pPr>
    </w:p>
    <w:p w:rsidR="00543721" w:rsidP="00543721" w:rsidRDefault="00543721" w14:paraId="3692E2E0" w14:textId="77777777">
      <w:pPr>
        <w:ind w:left="1260"/>
        <w:rPr>
          <w:sz w:val="28"/>
          <w:szCs w:val="28"/>
          <w:lang w:val="es-MX"/>
        </w:rPr>
      </w:pPr>
      <w:r w:rsidRPr="6E069818">
        <w:rPr>
          <w:sz w:val="28"/>
          <w:szCs w:val="28"/>
          <w:lang w:val="es-MX"/>
        </w:rPr>
        <w:t>5.1.</w:t>
      </w:r>
      <w:r>
        <w:rPr>
          <w:sz w:val="28"/>
          <w:szCs w:val="28"/>
          <w:lang w:val="es-MX"/>
        </w:rPr>
        <w:t>3.1.5</w:t>
      </w:r>
      <w:r w:rsidRPr="6E069818">
        <w:rPr>
          <w:sz w:val="28"/>
          <w:szCs w:val="28"/>
          <w:lang w:val="es-MX"/>
        </w:rPr>
        <w:t xml:space="preserve"> Detalle de la Implementación</w:t>
      </w:r>
    </w:p>
    <w:p w:rsidR="00543721" w:rsidP="00543721" w:rsidRDefault="00543721" w14:paraId="3C168391" w14:textId="77777777">
      <w:pPr>
        <w:ind w:left="1710"/>
        <w:rPr>
          <w:sz w:val="28"/>
          <w:szCs w:val="28"/>
          <w:lang w:val="es-MX"/>
        </w:rPr>
      </w:pPr>
    </w:p>
    <w:p w:rsidR="00543721" w:rsidP="00543721" w:rsidRDefault="00543721" w14:paraId="46C2237F" w14:textId="50AD9EC5">
      <w:pPr>
        <w:ind w:left="1710"/>
        <w:rPr>
          <w:sz w:val="28"/>
          <w:szCs w:val="28"/>
          <w:lang w:val="es-MX"/>
        </w:rPr>
      </w:pPr>
      <w:r w:rsidRPr="6E069818">
        <w:rPr>
          <w:sz w:val="28"/>
          <w:szCs w:val="28"/>
          <w:lang w:val="es-MX"/>
        </w:rPr>
        <w:t>5.1.</w:t>
      </w:r>
      <w:r>
        <w:rPr>
          <w:sz w:val="28"/>
          <w:szCs w:val="28"/>
          <w:lang w:val="es-MX"/>
        </w:rPr>
        <w:t>3.1.5.1</w:t>
      </w:r>
      <w:r w:rsidRPr="6E069818">
        <w:rPr>
          <w:sz w:val="28"/>
          <w:szCs w:val="28"/>
          <w:lang w:val="es-MX"/>
        </w:rPr>
        <w:t xml:space="preserve"> </w:t>
      </w:r>
      <w:r w:rsidR="00981DF6">
        <w:rPr>
          <w:sz w:val="28"/>
          <w:szCs w:val="28"/>
          <w:lang w:val="es-MX"/>
        </w:rPr>
        <w:t>Actualizar datos</w:t>
      </w:r>
    </w:p>
    <w:p w:rsidR="00543721" w:rsidP="00543721" w:rsidRDefault="00543721" w14:paraId="20D8A677" w14:textId="77777777">
      <w:pPr>
        <w:ind w:left="1710"/>
        <w:rPr>
          <w:sz w:val="28"/>
          <w:szCs w:val="28"/>
          <w:lang w:val="es-MX"/>
        </w:rPr>
      </w:pPr>
    </w:p>
    <w:p w:rsidR="00543721" w:rsidP="6CB6ED01" w:rsidRDefault="6CB6ED01" w14:paraId="5EC5C39D" w14:textId="0D097338">
      <w:pPr>
        <w:ind w:left="1710"/>
        <w:rPr>
          <w:szCs w:val="24"/>
          <w:lang w:val="es-MX"/>
        </w:rPr>
      </w:pPr>
      <w:r w:rsidRPr="6CB6ED01">
        <w:rPr>
          <w:szCs w:val="24"/>
          <w:lang w:val="es-MX"/>
        </w:rPr>
        <w:t>El usuario al presionar el botón de actualizar perfil, se validan los datos que digito, luego se guardan en la base de datos con la información digitada al perfil seleccionado, tanto en la tabla de perfiles como en la tabla de bitácora, en donde se actualiza únicamente los datos sensibles que se digitaron al perfil seleccionado. Por último, redirecciona al usuario a la ventana de lista de perfiles con la información actualizada.</w:t>
      </w:r>
    </w:p>
    <w:p w:rsidR="00543721" w:rsidP="1352249E" w:rsidRDefault="00543721" w14:paraId="2DD76001" w14:textId="52E3BCB3">
      <w:pPr>
        <w:ind w:left="1710"/>
        <w:rPr>
          <w:sz w:val="28"/>
          <w:szCs w:val="28"/>
          <w:lang w:val="es-MX"/>
        </w:rPr>
      </w:pPr>
    </w:p>
    <w:p w:rsidR="00543721" w:rsidP="58DC71F1" w:rsidRDefault="00543721" w14:paraId="46D6DE5C" w14:textId="77777777">
      <w:pPr>
        <w:rPr>
          <w:rFonts w:eastAsia="Calibri" w:cs="Arial"/>
          <w:b/>
          <w:lang w:val="es-MX"/>
        </w:rPr>
      </w:pPr>
    </w:p>
    <w:p w:rsidR="58DC71F1" w:rsidP="48661098" w:rsidRDefault="63D8D302" w14:paraId="7A778885" w14:textId="7A4602A6">
      <w:pPr>
        <w:pStyle w:val="Ttulo2"/>
        <w:rPr>
          <w:b/>
          <w:bCs/>
          <w:color w:val="000000" w:themeColor="text1"/>
          <w:lang w:val="es-MX"/>
        </w:rPr>
      </w:pPr>
      <w:bookmarkStart w:name="_Toc135464723" w:id="63"/>
      <w:r w:rsidRPr="63D8D302">
        <w:rPr>
          <w:b/>
          <w:bCs/>
          <w:color w:val="000000" w:themeColor="text1"/>
        </w:rPr>
        <w:t xml:space="preserve">5.2 Funcionalidad de Mantenimiento de Pantallas y acciones </w:t>
      </w:r>
      <w:r w:rsidRPr="63D8D302">
        <w:rPr>
          <w:b/>
          <w:bCs/>
          <w:color w:val="000000" w:themeColor="text1"/>
          <w:lang w:val="es-MX"/>
        </w:rPr>
        <w:t>(RF-2)</w:t>
      </w:r>
      <w:bookmarkEnd w:id="63"/>
    </w:p>
    <w:p w:rsidR="63D8D302" w:rsidP="63D8D302" w:rsidRDefault="63D8D302" w14:paraId="57290203" w14:textId="5D03C419">
      <w:pPr>
        <w:ind w:left="810"/>
        <w:rPr>
          <w:rFonts w:eastAsia="Calibri" w:cs="Arial"/>
          <w:lang w:val="es-MX"/>
        </w:rPr>
      </w:pPr>
      <w:r w:rsidRPr="63D8D302">
        <w:rPr>
          <w:rFonts w:eastAsia="Calibri" w:cs="Arial"/>
          <w:lang w:val="es-MX"/>
        </w:rPr>
        <w:t>Resumen de funcionalidad</w:t>
      </w:r>
    </w:p>
    <w:p w:rsidR="63D8D302" w:rsidP="63D8D302" w:rsidRDefault="63D8D302" w14:paraId="2E28A8E4" w14:textId="77777777">
      <w:pPr>
        <w:ind w:left="810"/>
        <w:rPr>
          <w:rFonts w:eastAsia="Calibri" w:cs="Arial"/>
          <w:lang w:val="es-MX"/>
        </w:rPr>
      </w:pPr>
    </w:p>
    <w:p w:rsidR="63D8D302" w:rsidP="63D8D302" w:rsidRDefault="63D8D302" w14:paraId="7D6144EA" w14:textId="3A0E1C5F">
      <w:pPr>
        <w:ind w:left="1260"/>
        <w:rPr>
          <w:color w:val="002060"/>
          <w:sz w:val="28"/>
          <w:szCs w:val="28"/>
          <w:highlight w:val="yellow"/>
          <w:lang w:val="es-MX"/>
        </w:rPr>
      </w:pPr>
      <w:r w:rsidRPr="63D8D302">
        <w:rPr>
          <w:color w:val="002060"/>
          <w:sz w:val="28"/>
          <w:szCs w:val="28"/>
          <w:highlight w:val="yellow"/>
          <w:lang w:val="es-MX"/>
        </w:rPr>
        <w:t>5.1.1 Diseño de procesos (Herramienta CASE)</w:t>
      </w:r>
    </w:p>
    <w:p w:rsidR="63D8D302" w:rsidP="63D8D302" w:rsidRDefault="63D8D302" w14:paraId="41992C6F" w14:textId="29FA4FB2">
      <w:pPr>
        <w:ind w:left="1260"/>
        <w:rPr>
          <w:sz w:val="28"/>
          <w:szCs w:val="28"/>
          <w:lang w:val="es-MX"/>
        </w:rPr>
      </w:pPr>
    </w:p>
    <w:p w:rsidR="63D8D302" w:rsidP="63D8D302" w:rsidRDefault="63D8D302" w14:paraId="370870FA" w14:textId="247B51D2">
      <w:pPr>
        <w:ind w:left="1260"/>
        <w:jc w:val="left"/>
      </w:pPr>
      <w:r>
        <w:rPr>
          <w:noProof/>
        </w:rPr>
        <w:lastRenderedPageBreak/>
        <w:drawing>
          <wp:anchor distT="0" distB="0" distL="114300" distR="114300" simplePos="0" relativeHeight="251658240" behindDoc="0" locked="0" layoutInCell="1" allowOverlap="1" wp14:anchorId="06E50A6B" wp14:editId="50EE4B0C">
            <wp:simplePos x="0" y="0"/>
            <wp:positionH relativeFrom="column">
              <wp:align>left</wp:align>
            </wp:positionH>
            <wp:positionV relativeFrom="paragraph">
              <wp:posOffset>0</wp:posOffset>
            </wp:positionV>
            <wp:extent cx="5111770" cy="3216157"/>
            <wp:effectExtent l="0" t="0" r="0" b="0"/>
            <wp:wrapSquare wrapText="bothSides"/>
            <wp:docPr id="1604109319" name="Imagen 160410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11770" cy="3216157"/>
                    </a:xfrm>
                    <a:prstGeom prst="rect">
                      <a:avLst/>
                    </a:prstGeom>
                  </pic:spPr>
                </pic:pic>
              </a:graphicData>
            </a:graphic>
            <wp14:sizeRelH relativeFrom="page">
              <wp14:pctWidth>0</wp14:pctWidth>
            </wp14:sizeRelH>
            <wp14:sizeRelV relativeFrom="page">
              <wp14:pctHeight>0</wp14:pctHeight>
            </wp14:sizeRelV>
          </wp:anchor>
        </w:drawing>
      </w:r>
    </w:p>
    <w:p w:rsidR="6CB6ED01" w:rsidP="6CB6ED01" w:rsidRDefault="6CB6ED01" w14:paraId="65FC7AAB" w14:textId="77777777">
      <w:pPr>
        <w:ind w:left="1260"/>
        <w:jc w:val="left"/>
      </w:pPr>
    </w:p>
    <w:p w:rsidR="63D8D302" w:rsidP="63D8D302" w:rsidRDefault="63D8D302" w14:paraId="54A6400F" w14:textId="0F3A545C">
      <w:pPr>
        <w:ind w:left="1260"/>
        <w:rPr>
          <w:sz w:val="28"/>
          <w:szCs w:val="28"/>
          <w:lang w:val="es-MX"/>
        </w:rPr>
      </w:pPr>
      <w:r w:rsidRPr="63D8D302">
        <w:rPr>
          <w:sz w:val="28"/>
          <w:szCs w:val="28"/>
          <w:highlight w:val="yellow"/>
          <w:lang w:val="es-MX"/>
        </w:rPr>
        <w:t>5.1.2 Referencia</w:t>
      </w:r>
      <w:r w:rsidRPr="63D8D302">
        <w:rPr>
          <w:sz w:val="28"/>
          <w:szCs w:val="28"/>
          <w:lang w:val="es-MX"/>
        </w:rPr>
        <w:t xml:space="preserve"> </w:t>
      </w:r>
    </w:p>
    <w:p w:rsidR="63D8D302" w:rsidP="63D8D302" w:rsidRDefault="63D8D302" w14:paraId="3A81DDAD" w14:textId="608CB8DC">
      <w:pPr>
        <w:ind w:left="1260"/>
        <w:rPr>
          <w:sz w:val="28"/>
          <w:szCs w:val="28"/>
          <w:lang w:val="es-MX"/>
        </w:rPr>
      </w:pPr>
    </w:p>
    <w:p w:rsidR="63D8D302" w:rsidP="6CB6ED01" w:rsidRDefault="6CB6ED01" w14:paraId="65F8F121" w14:textId="7BBB3028">
      <w:pPr>
        <w:rPr>
          <w:rFonts w:eastAsia="Times New Roman" w:cs="Times New Roman"/>
          <w:b/>
          <w:bCs/>
          <w:color w:val="000000" w:themeColor="text1"/>
          <w:sz w:val="28"/>
          <w:szCs w:val="28"/>
        </w:rPr>
      </w:pPr>
      <w:r w:rsidRPr="6CB6ED01">
        <w:rPr>
          <w:rFonts w:eastAsia="Times New Roman" w:cs="Times New Roman"/>
          <w:b/>
          <w:bCs/>
          <w:color w:val="000000" w:themeColor="text1"/>
          <w:sz w:val="28"/>
          <w:szCs w:val="28"/>
        </w:rPr>
        <w:t>Pantalla número 1</w:t>
      </w:r>
    </w:p>
    <w:p w:rsidR="63D8D302" w:rsidP="6CB6ED01" w:rsidRDefault="63D8D302" w14:paraId="7F79D52D" w14:textId="71E945D7">
      <w:pPr>
        <w:rPr>
          <w:rFonts w:eastAsia="Times New Roman" w:cs="Times New Roman"/>
          <w:color w:val="000000" w:themeColor="text1"/>
          <w:szCs w:val="24"/>
          <w:lang w:val="es-ES"/>
        </w:rPr>
      </w:pPr>
      <w:r>
        <w:rPr>
          <w:noProof/>
        </w:rPr>
        <w:drawing>
          <wp:inline distT="0" distB="0" distL="0" distR="0" wp14:anchorId="2CEADC90" wp14:editId="1A9AC91A">
            <wp:extent cx="4450128" cy="2794942"/>
            <wp:effectExtent l="0" t="0" r="0" b="0"/>
            <wp:docPr id="2055272320" name="Imagen 20552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450128" cy="2794942"/>
                    </a:xfrm>
                    <a:prstGeom prst="rect">
                      <a:avLst/>
                    </a:prstGeom>
                  </pic:spPr>
                </pic:pic>
              </a:graphicData>
            </a:graphic>
          </wp:inline>
        </w:drawing>
      </w:r>
    </w:p>
    <w:p w:rsidR="63D8D302" w:rsidP="6CB6ED01" w:rsidRDefault="63D8D302" w14:paraId="2BAADDDA" w14:textId="3F607C63">
      <w:pPr>
        <w:rPr>
          <w:rFonts w:eastAsia="Times New Roman" w:cs="Times New Roman"/>
          <w:color w:val="000000" w:themeColor="text1"/>
          <w:sz w:val="28"/>
          <w:szCs w:val="28"/>
        </w:rPr>
      </w:pPr>
    </w:p>
    <w:p w:rsidR="63D8D302" w:rsidP="6CB6ED01" w:rsidRDefault="6CB6ED01" w14:paraId="210602A2" w14:textId="5979383F">
      <w:pPr>
        <w:rPr>
          <w:rFonts w:eastAsia="Times New Roman" w:cs="Times New Roman"/>
          <w:color w:val="000000" w:themeColor="text1"/>
          <w:sz w:val="28"/>
          <w:szCs w:val="28"/>
        </w:rPr>
      </w:pPr>
      <w:r w:rsidRPr="6CB6ED01">
        <w:rPr>
          <w:rFonts w:eastAsia="Times New Roman" w:cs="Times New Roman"/>
          <w:b/>
          <w:bCs/>
          <w:color w:val="000000" w:themeColor="text1"/>
          <w:sz w:val="28"/>
          <w:szCs w:val="28"/>
        </w:rPr>
        <w:t xml:space="preserve">Descripción </w:t>
      </w:r>
    </w:p>
    <w:p w:rsidR="63D8D302" w:rsidP="75C5A748" w:rsidRDefault="75C5A748" w14:paraId="2D883465" w14:textId="42B2DD96">
      <w:pPr>
        <w:rPr>
          <w:rFonts w:eastAsia="Times New Roman" w:cs="Times New Roman"/>
          <w:color w:val="000000" w:themeColor="text1"/>
        </w:rPr>
      </w:pPr>
      <w:r w:rsidRPr="75C5A748">
        <w:rPr>
          <w:rFonts w:eastAsia="Times New Roman" w:cs="Times New Roman"/>
          <w:color w:val="000000" w:themeColor="text1"/>
        </w:rPr>
        <w:t>Se muestra una interfaz capaz de mostrar información al usuario, en donde se refleja textualmente el Acceso Denegado a la acción que intenta ingresar. Esta ventana se despliega cuando el Rol del usuario no es el permitido para ingresar al módulo o sus acciones.</w:t>
      </w:r>
    </w:p>
    <w:p w:rsidR="63D8D302" w:rsidP="6CB6ED01" w:rsidRDefault="63D8D302" w14:paraId="7045D4B5" w14:textId="5D3834CB">
      <w:pPr>
        <w:rPr>
          <w:rFonts w:eastAsia="Times New Roman" w:cs="Times New Roman"/>
          <w:b/>
          <w:bCs/>
          <w:color w:val="000000" w:themeColor="text1"/>
          <w:sz w:val="28"/>
          <w:szCs w:val="28"/>
        </w:rPr>
      </w:pPr>
    </w:p>
    <w:p w:rsidR="63D8D302" w:rsidP="6CB6ED01" w:rsidRDefault="63D8D302" w14:paraId="56390F7F" w14:textId="1F87269C">
      <w:pPr>
        <w:rPr>
          <w:rFonts w:eastAsia="Times New Roman" w:cs="Times New Roman"/>
          <w:b/>
          <w:bCs/>
          <w:color w:val="000000" w:themeColor="text1"/>
          <w:sz w:val="28"/>
          <w:szCs w:val="28"/>
        </w:rPr>
      </w:pPr>
    </w:p>
    <w:p w:rsidR="63D8D302" w:rsidP="6CB6ED01" w:rsidRDefault="63D8D302" w14:paraId="46BEF3EF" w14:textId="491AF523"/>
    <w:p w:rsidR="63D8D302" w:rsidP="63D8D302" w:rsidRDefault="63D8D302" w14:paraId="71C3025B" w14:textId="155DA409">
      <w:pPr>
        <w:ind w:left="1260"/>
        <w:rPr>
          <w:rFonts w:eastAsia="Calibri" w:cs="Arial"/>
          <w:lang w:val="es-MX"/>
        </w:rPr>
      </w:pPr>
    </w:p>
    <w:p w:rsidR="63D8D302" w:rsidP="63D8D302" w:rsidRDefault="63D8D302" w14:paraId="2500BA0E" w14:textId="77777777">
      <w:pPr>
        <w:ind w:left="1260"/>
        <w:rPr>
          <w:sz w:val="28"/>
          <w:szCs w:val="28"/>
          <w:lang w:val="es-MX"/>
        </w:rPr>
      </w:pPr>
    </w:p>
    <w:p w:rsidR="63D8D302" w:rsidP="6CB6ED01" w:rsidRDefault="6CB6ED01" w14:paraId="5CC20F27" w14:textId="60A9C03C">
      <w:pPr>
        <w:ind w:left="1260"/>
        <w:rPr>
          <w:b/>
          <w:bCs/>
          <w:color w:val="000000" w:themeColor="text1"/>
          <w:lang w:val="es-MX"/>
        </w:rPr>
      </w:pPr>
      <w:r w:rsidRPr="6CB6ED01">
        <w:rPr>
          <w:sz w:val="28"/>
          <w:szCs w:val="28"/>
          <w:highlight w:val="green"/>
          <w:lang w:val="es-MX"/>
        </w:rPr>
        <w:t xml:space="preserve">5.1.3.1 Mantenimiento de </w:t>
      </w:r>
      <w:r w:rsidRPr="6CB6ED01">
        <w:rPr>
          <w:rFonts w:eastAsiaTheme="minorEastAsia"/>
          <w:sz w:val="28"/>
          <w:szCs w:val="28"/>
          <w:highlight w:val="green"/>
        </w:rPr>
        <w:t>Pantallas y acciones</w:t>
      </w:r>
    </w:p>
    <w:p w:rsidR="63D8D302" w:rsidP="63D8D302" w:rsidRDefault="63D8D302" w14:paraId="7344CEF3" w14:textId="131A9D8C">
      <w:pPr>
        <w:ind w:left="1260"/>
        <w:rPr>
          <w:sz w:val="28"/>
          <w:szCs w:val="28"/>
          <w:lang w:val="es-MX"/>
        </w:rPr>
      </w:pPr>
    </w:p>
    <w:p w:rsidR="63D8D302" w:rsidP="63D8D302" w:rsidRDefault="63D8D302" w14:paraId="5606B143" w14:textId="131A9D8C">
      <w:pPr>
        <w:ind w:left="1980"/>
        <w:rPr>
          <w:sz w:val="28"/>
          <w:szCs w:val="28"/>
          <w:highlight w:val="cyan"/>
          <w:lang w:val="es-MX"/>
        </w:rPr>
      </w:pPr>
      <w:r w:rsidRPr="63D8D302">
        <w:rPr>
          <w:sz w:val="28"/>
          <w:szCs w:val="28"/>
          <w:highlight w:val="cyan"/>
          <w:lang w:val="es-MX"/>
        </w:rPr>
        <w:t>5.1.3.1.1 Origen de Datos</w:t>
      </w:r>
    </w:p>
    <w:p w:rsidR="63D8D302" w:rsidP="63D8D302" w:rsidRDefault="63D8D302" w14:paraId="5417A74B" w14:textId="77777777">
      <w:pPr>
        <w:ind w:left="1260"/>
        <w:rPr>
          <w:sz w:val="28"/>
          <w:szCs w:val="28"/>
          <w:lang w:val="es-MX"/>
        </w:rPr>
      </w:pPr>
    </w:p>
    <w:p w:rsidR="63D8D302" w:rsidP="63D8D302" w:rsidRDefault="63D8D302" w14:paraId="6683E798" w14:textId="1FB8AFA8">
      <w:pPr>
        <w:ind w:left="1260"/>
        <w:rPr>
          <w:sz w:val="28"/>
          <w:szCs w:val="28"/>
          <w:lang w:val="es-MX"/>
        </w:rPr>
      </w:pPr>
      <w:r w:rsidRPr="63D8D302">
        <w:rPr>
          <w:sz w:val="28"/>
          <w:szCs w:val="28"/>
          <w:lang w:val="es-MX"/>
        </w:rPr>
        <w:t>No hay campos</w:t>
      </w:r>
    </w:p>
    <w:p w:rsidR="63D8D302" w:rsidP="63D8D302" w:rsidRDefault="63D8D302" w14:paraId="694F459E" w14:textId="77777777">
      <w:pPr>
        <w:ind w:left="1260"/>
        <w:rPr>
          <w:sz w:val="28"/>
          <w:szCs w:val="28"/>
          <w:lang w:val="es-MX"/>
        </w:rPr>
      </w:pPr>
    </w:p>
    <w:p w:rsidR="63D8D302" w:rsidP="63D8D302" w:rsidRDefault="63D8D302" w14:paraId="2F5ECC9A" w14:textId="6B00F641">
      <w:pPr>
        <w:ind w:left="1980"/>
        <w:rPr>
          <w:sz w:val="28"/>
          <w:szCs w:val="28"/>
          <w:lang w:val="es-MX"/>
        </w:rPr>
      </w:pPr>
      <w:r w:rsidRPr="63D8D302">
        <w:rPr>
          <w:sz w:val="28"/>
          <w:szCs w:val="28"/>
          <w:highlight w:val="cyan"/>
          <w:lang w:val="es-MX"/>
        </w:rPr>
        <w:t>5.1.3.1.2 Destino de los Datos (Información sensible)</w:t>
      </w:r>
    </w:p>
    <w:p w:rsidR="63D8D302" w:rsidP="63D8D302" w:rsidRDefault="63D8D302" w14:paraId="4ABB3894" w14:textId="131A9D8C">
      <w:pPr>
        <w:ind w:left="1260"/>
        <w:rPr>
          <w:sz w:val="28"/>
          <w:szCs w:val="28"/>
          <w:lang w:val="es-MX"/>
        </w:rPr>
      </w:pPr>
    </w:p>
    <w:p w:rsidR="63D8D302" w:rsidP="63D8D302" w:rsidRDefault="63D8D302" w14:paraId="22830494" w14:textId="6EFF0D4B">
      <w:pPr>
        <w:ind w:left="1260"/>
        <w:rPr>
          <w:sz w:val="28"/>
          <w:szCs w:val="28"/>
          <w:lang w:val="es-MX"/>
        </w:rPr>
      </w:pPr>
      <w:r w:rsidRPr="63D8D302">
        <w:rPr>
          <w:sz w:val="28"/>
          <w:szCs w:val="28"/>
          <w:lang w:val="es-MX"/>
        </w:rPr>
        <w:t>No hay campos</w:t>
      </w:r>
    </w:p>
    <w:p w:rsidR="63D8D302" w:rsidP="63D8D302" w:rsidRDefault="63D8D302" w14:paraId="05CD0AEB" w14:textId="131A9D8C">
      <w:pPr>
        <w:ind w:left="1260"/>
        <w:rPr>
          <w:rFonts w:eastAsia="Calibri" w:cs="Arial"/>
          <w:lang w:val="es-MX"/>
        </w:rPr>
      </w:pPr>
    </w:p>
    <w:p w:rsidR="63D8D302" w:rsidP="63D8D302" w:rsidRDefault="63D8D302" w14:paraId="4AF21BE9" w14:textId="20622B60">
      <w:pPr>
        <w:ind w:left="1980"/>
        <w:rPr>
          <w:sz w:val="28"/>
          <w:szCs w:val="28"/>
          <w:lang w:val="es-MX"/>
        </w:rPr>
      </w:pPr>
      <w:r w:rsidRPr="63D8D302">
        <w:rPr>
          <w:sz w:val="28"/>
          <w:szCs w:val="28"/>
          <w:highlight w:val="cyan"/>
          <w:lang w:val="es-MX"/>
        </w:rPr>
        <w:t>5.1.3.1.3 Otras tablas Afectadas</w:t>
      </w:r>
    </w:p>
    <w:p w:rsidR="63D8D302" w:rsidP="63D8D302" w:rsidRDefault="63D8D302" w14:paraId="53153EEC" w14:textId="20622B60">
      <w:pPr>
        <w:ind w:left="1260"/>
        <w:rPr>
          <w:sz w:val="28"/>
          <w:szCs w:val="28"/>
          <w:lang w:val="es-MX"/>
        </w:rPr>
      </w:pPr>
    </w:p>
    <w:p w:rsidR="63D8D302" w:rsidP="63D8D302" w:rsidRDefault="63D8D302" w14:paraId="2183AFF1" w14:textId="20622B60">
      <w:pPr>
        <w:ind w:left="1260"/>
        <w:rPr>
          <w:rFonts w:eastAsia="Calibri" w:cs="Arial"/>
          <w:lang w:val="es-MX"/>
        </w:rPr>
      </w:pPr>
      <w:r w:rsidRPr="63D8D302">
        <w:rPr>
          <w:rFonts w:eastAsia="Calibri" w:cs="Arial"/>
          <w:lang w:val="es-MX"/>
        </w:rPr>
        <w:t xml:space="preserve">No hay </w:t>
      </w:r>
    </w:p>
    <w:p w:rsidR="63D8D302" w:rsidP="63D8D302" w:rsidRDefault="63D8D302" w14:paraId="55F77088" w14:textId="20622B60">
      <w:pPr>
        <w:ind w:left="1260"/>
        <w:rPr>
          <w:rFonts w:eastAsia="Calibri" w:cs="Arial"/>
          <w:lang w:val="es-MX"/>
        </w:rPr>
      </w:pPr>
    </w:p>
    <w:p w:rsidR="63D8D302" w:rsidP="63D8D302" w:rsidRDefault="6CB6ED01" w14:paraId="3A54338F" w14:textId="44E0DDDD">
      <w:pPr>
        <w:ind w:left="1980"/>
        <w:rPr>
          <w:sz w:val="28"/>
          <w:szCs w:val="28"/>
          <w:highlight w:val="cyan"/>
          <w:lang w:val="es-MX"/>
        </w:rPr>
      </w:pPr>
      <w:r w:rsidRPr="6CB6ED01">
        <w:rPr>
          <w:sz w:val="28"/>
          <w:szCs w:val="28"/>
          <w:highlight w:val="cyan"/>
          <w:lang w:val="es-MX"/>
        </w:rPr>
        <w:t xml:space="preserve">5.1.3.1.4 </w:t>
      </w:r>
      <w:proofErr w:type="spellStart"/>
      <w:r w:rsidRPr="6CB6ED01">
        <w:rPr>
          <w:sz w:val="28"/>
          <w:szCs w:val="28"/>
          <w:highlight w:val="cyan"/>
          <w:lang w:val="es-MX"/>
        </w:rPr>
        <w:t>Grid</w:t>
      </w:r>
      <w:proofErr w:type="spellEnd"/>
    </w:p>
    <w:p w:rsidR="63D8D302" w:rsidP="63D8D302" w:rsidRDefault="63D8D302" w14:paraId="39E4CC88" w14:textId="40676B66">
      <w:pPr>
        <w:ind w:left="1980"/>
        <w:rPr>
          <w:sz w:val="28"/>
          <w:szCs w:val="28"/>
          <w:highlight w:val="cyan"/>
          <w:lang w:val="es-MX"/>
        </w:rPr>
      </w:pPr>
    </w:p>
    <w:tbl>
      <w:tblPr>
        <w:tblStyle w:val="Tablaconcuadrcula"/>
        <w:tblW w:w="0" w:type="auto"/>
        <w:tblLook w:val="04A0" w:firstRow="1" w:lastRow="0" w:firstColumn="1" w:lastColumn="0" w:noHBand="0" w:noVBand="1"/>
      </w:tblPr>
      <w:tblGrid>
        <w:gridCol w:w="2337"/>
        <w:gridCol w:w="2337"/>
        <w:gridCol w:w="3781"/>
      </w:tblGrid>
      <w:tr w:rsidR="63D8D302" w:rsidTr="75C5A748" w14:paraId="309434CA" w14:textId="77777777">
        <w:trPr>
          <w:trHeight w:val="300"/>
        </w:trPr>
        <w:tc>
          <w:tcPr>
            <w:tcW w:w="2337" w:type="dxa"/>
          </w:tcPr>
          <w:p w:rsidR="63D8D302" w:rsidP="63D8D302" w:rsidRDefault="63D8D302" w14:paraId="0ABB18ED" w14:textId="744D449E">
            <w:pPr>
              <w:jc w:val="center"/>
              <w:rPr>
                <w:rFonts w:eastAsia="Calibri" w:cs="Arial"/>
                <w:b/>
                <w:bCs/>
                <w:lang w:val="es-MX"/>
              </w:rPr>
            </w:pPr>
            <w:r w:rsidRPr="63D8D302">
              <w:rPr>
                <w:rFonts w:eastAsia="Calibri" w:cs="Arial"/>
                <w:b/>
                <w:bCs/>
                <w:lang w:val="es-MX"/>
              </w:rPr>
              <w:t>Campos</w:t>
            </w:r>
          </w:p>
        </w:tc>
        <w:tc>
          <w:tcPr>
            <w:tcW w:w="2337" w:type="dxa"/>
          </w:tcPr>
          <w:p w:rsidR="63D8D302" w:rsidP="63D8D302" w:rsidRDefault="63D8D302" w14:paraId="33A4AFE3" w14:textId="5CA8A779">
            <w:pPr>
              <w:jc w:val="center"/>
              <w:rPr>
                <w:rFonts w:eastAsia="Calibri" w:cs="Arial"/>
                <w:b/>
                <w:bCs/>
                <w:lang w:val="es-MX"/>
              </w:rPr>
            </w:pPr>
            <w:r w:rsidRPr="63D8D302">
              <w:rPr>
                <w:rFonts w:eastAsia="Calibri" w:cs="Arial"/>
                <w:b/>
                <w:bCs/>
                <w:lang w:val="es-MX"/>
              </w:rPr>
              <w:t>Visible</w:t>
            </w:r>
          </w:p>
        </w:tc>
        <w:tc>
          <w:tcPr>
            <w:tcW w:w="3781" w:type="dxa"/>
          </w:tcPr>
          <w:p w:rsidR="63D8D302" w:rsidP="63D8D302" w:rsidRDefault="63D8D302" w14:paraId="5245F30F" w14:textId="05040FE2">
            <w:pPr>
              <w:jc w:val="center"/>
              <w:rPr>
                <w:rFonts w:eastAsia="Calibri" w:cs="Arial"/>
                <w:b/>
                <w:bCs/>
                <w:lang w:val="es-MX"/>
              </w:rPr>
            </w:pPr>
            <w:r w:rsidRPr="63D8D302">
              <w:rPr>
                <w:rFonts w:eastAsia="Calibri" w:cs="Arial"/>
                <w:b/>
                <w:bCs/>
                <w:lang w:val="es-MX"/>
              </w:rPr>
              <w:t>Descripción</w:t>
            </w:r>
          </w:p>
        </w:tc>
      </w:tr>
      <w:tr w:rsidR="63D8D302" w:rsidTr="75C5A748" w14:paraId="6923BC11" w14:textId="77777777">
        <w:trPr>
          <w:trHeight w:val="300"/>
        </w:trPr>
        <w:tc>
          <w:tcPr>
            <w:tcW w:w="2337" w:type="dxa"/>
          </w:tcPr>
          <w:p w:rsidR="63D8D302" w:rsidP="63D8D302" w:rsidRDefault="63D8D302" w14:paraId="4470A13C" w14:textId="46BC43FF">
            <w:pPr>
              <w:rPr>
                <w:rFonts w:eastAsia="Calibri" w:cs="Arial"/>
                <w:lang w:val="es-MX"/>
              </w:rPr>
            </w:pPr>
            <w:r w:rsidRPr="63D8D302">
              <w:rPr>
                <w:rFonts w:eastAsia="Calibri" w:cs="Arial"/>
                <w:lang w:val="es-MX"/>
              </w:rPr>
              <w:t>Código del perfil</w:t>
            </w:r>
          </w:p>
        </w:tc>
        <w:tc>
          <w:tcPr>
            <w:tcW w:w="2337" w:type="dxa"/>
          </w:tcPr>
          <w:p w:rsidR="63D8D302" w:rsidP="63D8D302" w:rsidRDefault="63D8D302" w14:paraId="77342531" w14:textId="45EC1D0D">
            <w:pPr>
              <w:rPr>
                <w:rFonts w:eastAsia="Calibri" w:cs="Arial"/>
                <w:lang w:val="es-MX"/>
              </w:rPr>
            </w:pPr>
            <w:r w:rsidRPr="63D8D302">
              <w:rPr>
                <w:rFonts w:eastAsia="Calibri" w:cs="Arial"/>
                <w:lang w:val="es-MX"/>
              </w:rPr>
              <w:t>No</w:t>
            </w:r>
          </w:p>
        </w:tc>
        <w:tc>
          <w:tcPr>
            <w:tcW w:w="3781" w:type="dxa"/>
          </w:tcPr>
          <w:p w:rsidR="63D8D302" w:rsidP="63D8D302" w:rsidRDefault="63D8D302" w14:paraId="40927DC8" w14:textId="5F10B120">
            <w:pPr>
              <w:rPr>
                <w:rFonts w:eastAsia="Calibri" w:cs="Arial"/>
                <w:lang w:val="es-MX"/>
              </w:rPr>
            </w:pPr>
            <w:proofErr w:type="spellStart"/>
            <w:r w:rsidRPr="63D8D302">
              <w:rPr>
                <w:sz w:val="28"/>
                <w:szCs w:val="28"/>
                <w:lang w:val="es-MX"/>
              </w:rPr>
              <w:t>TA_Perfil.CI_Id</w:t>
            </w:r>
            <w:proofErr w:type="spellEnd"/>
          </w:p>
        </w:tc>
      </w:tr>
      <w:tr w:rsidR="63D8D302" w:rsidTr="75C5A748" w14:paraId="3390DE06" w14:textId="77777777">
        <w:trPr>
          <w:trHeight w:val="300"/>
        </w:trPr>
        <w:tc>
          <w:tcPr>
            <w:tcW w:w="2337" w:type="dxa"/>
          </w:tcPr>
          <w:p w:rsidR="63D8D302" w:rsidP="63D8D302" w:rsidRDefault="63D8D302" w14:paraId="067D106D" w14:textId="1043EE57">
            <w:pPr>
              <w:rPr>
                <w:rFonts w:eastAsia="Calibri" w:cs="Arial"/>
                <w:lang w:val="es-MX"/>
              </w:rPr>
            </w:pPr>
            <w:r w:rsidRPr="63D8D302">
              <w:rPr>
                <w:rFonts w:eastAsia="Calibri" w:cs="Arial"/>
                <w:lang w:val="es-MX"/>
              </w:rPr>
              <w:t>Rol</w:t>
            </w:r>
          </w:p>
        </w:tc>
        <w:tc>
          <w:tcPr>
            <w:tcW w:w="2337" w:type="dxa"/>
          </w:tcPr>
          <w:p w:rsidR="63D8D302" w:rsidP="63D8D302" w:rsidRDefault="63D8D302" w14:paraId="2EDBF253" w14:textId="46E1A387">
            <w:pPr>
              <w:rPr>
                <w:rFonts w:eastAsia="Calibri" w:cs="Arial"/>
                <w:lang w:val="es-MX"/>
              </w:rPr>
            </w:pPr>
            <w:r w:rsidRPr="63D8D302">
              <w:rPr>
                <w:rFonts w:eastAsia="Calibri" w:cs="Arial"/>
                <w:lang w:val="es-MX"/>
              </w:rPr>
              <w:t>Si</w:t>
            </w:r>
          </w:p>
        </w:tc>
        <w:tc>
          <w:tcPr>
            <w:tcW w:w="3781" w:type="dxa"/>
          </w:tcPr>
          <w:p w:rsidR="63D8D302" w:rsidP="63D8D302" w:rsidRDefault="63D8D302" w14:paraId="3F9DF80B" w14:textId="04E3B5DE">
            <w:pPr>
              <w:rPr>
                <w:rFonts w:eastAsia="Calibri" w:cs="Arial"/>
                <w:lang w:val="es-MX"/>
              </w:rPr>
            </w:pPr>
            <w:proofErr w:type="spellStart"/>
            <w:r w:rsidRPr="63D8D302">
              <w:rPr>
                <w:sz w:val="28"/>
                <w:szCs w:val="28"/>
                <w:lang w:val="es-MX"/>
              </w:rPr>
              <w:t>TA_Perfil.CV_Rol</w:t>
            </w:r>
            <w:proofErr w:type="spellEnd"/>
          </w:p>
        </w:tc>
      </w:tr>
      <w:tr w:rsidR="63D8D302" w:rsidTr="75C5A748" w14:paraId="74877CD1" w14:textId="77777777">
        <w:trPr>
          <w:trHeight w:val="300"/>
        </w:trPr>
        <w:tc>
          <w:tcPr>
            <w:tcW w:w="2337" w:type="dxa"/>
          </w:tcPr>
          <w:p w:rsidR="63D8D302" w:rsidP="63D8D302" w:rsidRDefault="63D8D302" w14:paraId="5577DC52" w14:textId="785B0E88">
            <w:pPr>
              <w:rPr>
                <w:rFonts w:eastAsia="Calibri" w:cs="Arial"/>
                <w:lang w:val="es-MX"/>
              </w:rPr>
            </w:pPr>
            <w:r w:rsidRPr="63D8D302">
              <w:rPr>
                <w:rFonts w:eastAsia="Calibri" w:cs="Arial"/>
                <w:lang w:val="es-MX"/>
              </w:rPr>
              <w:t>Acciones</w:t>
            </w:r>
          </w:p>
        </w:tc>
        <w:tc>
          <w:tcPr>
            <w:tcW w:w="2337" w:type="dxa"/>
          </w:tcPr>
          <w:p w:rsidR="63D8D302" w:rsidP="63D8D302" w:rsidRDefault="63D8D302" w14:paraId="6F7CA8A0" w14:textId="77777777">
            <w:pPr>
              <w:rPr>
                <w:rFonts w:eastAsia="Calibri" w:cs="Arial"/>
                <w:lang w:val="es-MX"/>
              </w:rPr>
            </w:pPr>
          </w:p>
        </w:tc>
        <w:tc>
          <w:tcPr>
            <w:tcW w:w="3781" w:type="dxa"/>
          </w:tcPr>
          <w:p w:rsidR="63D8D302" w:rsidP="6CB6ED01" w:rsidRDefault="75C5A748" w14:paraId="76825769" w14:textId="71E2BF43">
            <w:pPr>
              <w:rPr>
                <w:rFonts w:eastAsia="Calibri" w:cs="Arial"/>
                <w:b/>
                <w:bCs/>
                <w:lang w:val="es-MX"/>
              </w:rPr>
            </w:pPr>
            <w:r w:rsidRPr="75C5A748">
              <w:rPr>
                <w:rFonts w:eastAsia="Calibri" w:cs="Arial"/>
                <w:b/>
                <w:bCs/>
                <w:lang w:val="es-MX"/>
              </w:rPr>
              <w:t>Para rol Administrador:</w:t>
            </w:r>
          </w:p>
          <w:p w:rsidR="63D8D302" w:rsidP="6CB6ED01" w:rsidRDefault="6CB6ED01" w14:paraId="3B6ABF2E" w14:textId="31C80C5E">
            <w:pPr>
              <w:rPr>
                <w:rFonts w:eastAsia="Calibri" w:cs="Arial"/>
                <w:lang w:val="es-MX"/>
              </w:rPr>
            </w:pPr>
            <w:r w:rsidRPr="6CB6ED01">
              <w:rPr>
                <w:rFonts w:eastAsia="Calibri" w:cs="Arial"/>
                <w:lang w:val="es-MX"/>
              </w:rPr>
              <w:t>Botón de agregar va a la pantalla de registrar entidad seleccionada.</w:t>
            </w:r>
          </w:p>
          <w:p w:rsidR="63D8D302" w:rsidP="6CB6ED01" w:rsidRDefault="6CB6ED01" w14:paraId="6EBC964F" w14:textId="20D24458">
            <w:pPr>
              <w:rPr>
                <w:rFonts w:eastAsia="Calibri" w:cs="Arial"/>
                <w:lang w:val="es-MX"/>
              </w:rPr>
            </w:pPr>
            <w:r w:rsidRPr="6CB6ED01">
              <w:rPr>
                <w:rFonts w:eastAsia="Calibri" w:cs="Arial"/>
                <w:lang w:val="es-MX"/>
              </w:rPr>
              <w:t>Botón de actualizar va a la pantalla de actualizar entidad seleccionada.</w:t>
            </w:r>
          </w:p>
          <w:p w:rsidR="63D8D302" w:rsidP="6CB6ED01" w:rsidRDefault="6CB6ED01" w14:paraId="34E135EE" w14:textId="53449DF9">
            <w:pPr>
              <w:rPr>
                <w:rFonts w:eastAsia="Calibri" w:cs="Arial"/>
                <w:lang w:val="es-MX"/>
              </w:rPr>
            </w:pPr>
            <w:r w:rsidRPr="6CB6ED01">
              <w:rPr>
                <w:rFonts w:eastAsia="Calibri" w:cs="Arial"/>
                <w:lang w:val="es-MX"/>
              </w:rPr>
              <w:t>Botón de eliminar elimina el registro de una entidad seleccionada.</w:t>
            </w:r>
          </w:p>
          <w:p w:rsidR="63D8D302" w:rsidP="6CB6ED01" w:rsidRDefault="63D8D302" w14:paraId="44255738" w14:textId="602A4E3F">
            <w:pPr>
              <w:rPr>
                <w:rFonts w:eastAsia="Calibri" w:cs="Arial"/>
                <w:lang w:val="es-MX"/>
              </w:rPr>
            </w:pPr>
          </w:p>
          <w:p w:rsidR="63D8D302" w:rsidP="6CB6ED01" w:rsidRDefault="75C5A748" w14:paraId="5A3EFB69" w14:textId="3ADB7565">
            <w:pPr>
              <w:rPr>
                <w:rFonts w:eastAsia="Calibri" w:cs="Arial"/>
                <w:b/>
                <w:bCs/>
                <w:lang w:val="es-MX"/>
              </w:rPr>
            </w:pPr>
            <w:r w:rsidRPr="75C5A748">
              <w:rPr>
                <w:rFonts w:eastAsia="Calibri" w:cs="Arial"/>
                <w:b/>
                <w:bCs/>
                <w:lang w:val="es-MX"/>
              </w:rPr>
              <w:t>Para rol Convencional:</w:t>
            </w:r>
          </w:p>
          <w:p w:rsidR="63D8D302" w:rsidP="6CB6ED01" w:rsidRDefault="6CB6ED01" w14:paraId="5A76661D" w14:textId="1DB85B63">
            <w:pPr>
              <w:rPr>
                <w:rFonts w:eastAsia="Calibri" w:cs="Arial"/>
                <w:lang w:val="es-MX"/>
              </w:rPr>
            </w:pPr>
            <w:r w:rsidRPr="6CB6ED01">
              <w:rPr>
                <w:rFonts w:eastAsia="Calibri" w:cs="Arial"/>
                <w:lang w:val="es-MX"/>
              </w:rPr>
              <w:t>Botón de agregar va a la pantalla de registrar entidad seleccionada.</w:t>
            </w:r>
          </w:p>
          <w:p w:rsidR="63D8D302" w:rsidP="6CB6ED01" w:rsidRDefault="6CB6ED01" w14:paraId="1B1F33F0" w14:textId="7C133684">
            <w:pPr>
              <w:rPr>
                <w:rFonts w:eastAsia="Calibri" w:cs="Arial"/>
                <w:lang w:val="es-MX"/>
              </w:rPr>
            </w:pPr>
            <w:r w:rsidRPr="6CB6ED01">
              <w:rPr>
                <w:rFonts w:eastAsia="Calibri" w:cs="Arial"/>
                <w:lang w:val="es-MX"/>
              </w:rPr>
              <w:t>Botón de actualizar va a la pantalla de actualizar entidad seleccionada.</w:t>
            </w:r>
          </w:p>
          <w:p w:rsidR="63D8D302" w:rsidP="6CB6ED01" w:rsidRDefault="6CB6ED01" w14:paraId="250AACA1" w14:textId="53449DF9">
            <w:pPr>
              <w:rPr>
                <w:rFonts w:eastAsia="Calibri" w:cs="Arial"/>
                <w:lang w:val="es-MX"/>
              </w:rPr>
            </w:pPr>
            <w:r w:rsidRPr="6CB6ED01">
              <w:rPr>
                <w:rFonts w:eastAsia="Calibri" w:cs="Arial"/>
                <w:lang w:val="es-MX"/>
              </w:rPr>
              <w:t>Botón de eliminar elimina el registro de una entidad seleccionada.</w:t>
            </w:r>
          </w:p>
          <w:p w:rsidR="63D8D302" w:rsidP="6CB6ED01" w:rsidRDefault="63D8D302" w14:paraId="5616CB29" w14:textId="6C1EC5BD">
            <w:pPr>
              <w:rPr>
                <w:rFonts w:eastAsia="Calibri" w:cs="Arial"/>
                <w:lang w:val="es-MX"/>
              </w:rPr>
            </w:pPr>
          </w:p>
          <w:p w:rsidR="63D8D302" w:rsidP="6CB6ED01" w:rsidRDefault="75C5A748" w14:paraId="7B345420" w14:textId="2C43517B">
            <w:pPr>
              <w:rPr>
                <w:rFonts w:eastAsia="Calibri" w:cs="Arial"/>
                <w:b/>
                <w:bCs/>
                <w:lang w:val="es-MX"/>
              </w:rPr>
            </w:pPr>
            <w:r w:rsidRPr="75C5A748">
              <w:rPr>
                <w:rFonts w:eastAsia="Calibri" w:cs="Arial"/>
                <w:b/>
                <w:bCs/>
                <w:lang w:val="es-MX"/>
              </w:rPr>
              <w:t>Para rol Consultor:</w:t>
            </w:r>
          </w:p>
          <w:p w:rsidR="63D8D302" w:rsidP="6CB6ED01" w:rsidRDefault="6CB6ED01" w14:paraId="4A20C52F" w14:textId="537B6FAB">
            <w:pPr>
              <w:rPr>
                <w:rFonts w:eastAsia="Calibri" w:cs="Arial"/>
                <w:lang w:val="es-MX"/>
              </w:rPr>
            </w:pPr>
            <w:r w:rsidRPr="6CB6ED01">
              <w:rPr>
                <w:rFonts w:eastAsia="Calibri" w:cs="Arial"/>
                <w:lang w:val="es-MX"/>
              </w:rPr>
              <w:t>Botón de agregar bloquea la pantalla de registrar entidad seleccionada.</w:t>
            </w:r>
          </w:p>
          <w:p w:rsidR="63D8D302" w:rsidP="6CB6ED01" w:rsidRDefault="6CB6ED01" w14:paraId="7D58CAF4" w14:textId="0C8DD8F5">
            <w:pPr>
              <w:rPr>
                <w:rFonts w:eastAsia="Calibri" w:cs="Arial"/>
                <w:lang w:val="es-MX"/>
              </w:rPr>
            </w:pPr>
            <w:r w:rsidRPr="6CB6ED01">
              <w:rPr>
                <w:rFonts w:eastAsia="Calibri" w:cs="Arial"/>
                <w:lang w:val="es-MX"/>
              </w:rPr>
              <w:t>Botón de actualizar bloquea la pantalla de actualizar entidad seleccionada.</w:t>
            </w:r>
          </w:p>
          <w:p w:rsidR="63D8D302" w:rsidP="6CB6ED01" w:rsidRDefault="6CB6ED01" w14:paraId="4FEEDEBA" w14:textId="45AFF226">
            <w:pPr>
              <w:rPr>
                <w:rFonts w:eastAsia="Calibri" w:cs="Arial"/>
                <w:lang w:val="es-MX"/>
              </w:rPr>
            </w:pPr>
            <w:r w:rsidRPr="6CB6ED01">
              <w:rPr>
                <w:rFonts w:eastAsia="Calibri" w:cs="Arial"/>
                <w:lang w:val="es-MX"/>
              </w:rPr>
              <w:lastRenderedPageBreak/>
              <w:t>Botón de eliminar bloquea la eliminación el registro de una entidad seleccionada.</w:t>
            </w:r>
          </w:p>
          <w:p w:rsidR="63D8D302" w:rsidP="6CB6ED01" w:rsidRDefault="63D8D302" w14:paraId="37F86682" w14:textId="429BEA06">
            <w:pPr>
              <w:rPr>
                <w:rFonts w:eastAsia="Calibri" w:cs="Arial"/>
                <w:lang w:val="es-MX"/>
              </w:rPr>
            </w:pPr>
          </w:p>
        </w:tc>
      </w:tr>
    </w:tbl>
    <w:p w:rsidR="63D8D302" w:rsidP="63D8D302" w:rsidRDefault="63D8D302" w14:paraId="4BAF92B0" w14:textId="20622B60">
      <w:pPr>
        <w:ind w:left="1260"/>
        <w:rPr>
          <w:rFonts w:eastAsia="Calibri" w:cs="Arial"/>
          <w:lang w:val="es-MX"/>
        </w:rPr>
      </w:pPr>
    </w:p>
    <w:p w:rsidR="63D8D302" w:rsidP="63D8D302" w:rsidRDefault="63D8D302" w14:paraId="20E23E0E" w14:textId="59AEBCB8">
      <w:pPr>
        <w:ind w:left="1980"/>
        <w:rPr>
          <w:sz w:val="28"/>
          <w:szCs w:val="28"/>
          <w:highlight w:val="cyan"/>
          <w:lang w:val="es-MX"/>
        </w:rPr>
      </w:pPr>
      <w:r w:rsidRPr="63D8D302">
        <w:rPr>
          <w:sz w:val="28"/>
          <w:szCs w:val="28"/>
          <w:highlight w:val="cyan"/>
          <w:lang w:val="es-MX"/>
        </w:rPr>
        <w:t>5.1.3.1.5 Detalle de la Implementación</w:t>
      </w:r>
    </w:p>
    <w:p w:rsidR="63D8D302" w:rsidP="63D8D302" w:rsidRDefault="63D8D302" w14:paraId="56681D0E" w14:textId="59AEBCB8">
      <w:pPr>
        <w:ind w:left="1710"/>
        <w:rPr>
          <w:sz w:val="28"/>
          <w:szCs w:val="28"/>
          <w:lang w:val="es-MX"/>
        </w:rPr>
      </w:pPr>
    </w:p>
    <w:p w:rsidR="63D8D302" w:rsidP="63D8D302" w:rsidRDefault="6CB6ED01" w14:paraId="5D0D8733" w14:textId="477193D9">
      <w:pPr>
        <w:ind w:left="2790"/>
        <w:rPr>
          <w:sz w:val="28"/>
          <w:szCs w:val="28"/>
          <w:lang w:val="es-MX"/>
        </w:rPr>
      </w:pPr>
      <w:r w:rsidRPr="6CB6ED01">
        <w:rPr>
          <w:sz w:val="28"/>
          <w:szCs w:val="28"/>
          <w:lang w:val="es-MX"/>
        </w:rPr>
        <w:t>5.1.3.1.5.1 Agregar pantallas y acciones</w:t>
      </w:r>
    </w:p>
    <w:p w:rsidR="63D8D302" w:rsidP="63D8D302" w:rsidRDefault="63D8D302" w14:paraId="1A2ECBD6" w14:textId="59AEBCB8">
      <w:pPr>
        <w:ind w:left="2790"/>
        <w:rPr>
          <w:sz w:val="28"/>
          <w:szCs w:val="28"/>
          <w:lang w:val="es-MX"/>
        </w:rPr>
      </w:pPr>
    </w:p>
    <w:p w:rsidR="6CB6ED01" w:rsidP="6CB6ED01" w:rsidRDefault="6CB6ED01" w14:paraId="5C195614" w14:textId="5A0394D4">
      <w:pPr>
        <w:ind w:left="2790"/>
        <w:rPr>
          <w:sz w:val="28"/>
          <w:szCs w:val="28"/>
          <w:lang w:val="es-MX"/>
        </w:rPr>
      </w:pPr>
      <w:r w:rsidRPr="6CB6ED01">
        <w:rPr>
          <w:sz w:val="28"/>
          <w:szCs w:val="28"/>
          <w:lang w:val="es-MX"/>
        </w:rPr>
        <w:t>No hay</w:t>
      </w:r>
    </w:p>
    <w:p w:rsidR="63D8D302" w:rsidP="6CB6ED01" w:rsidRDefault="63D8D302" w14:paraId="1063F959" w14:textId="3A5A2643">
      <w:pPr>
        <w:ind w:left="1710"/>
        <w:rPr>
          <w:rFonts w:eastAsia="Calibri" w:cs="Arial"/>
          <w:lang w:val="es-MX"/>
        </w:rPr>
      </w:pPr>
    </w:p>
    <w:p w:rsidR="63D8D302" w:rsidP="63D8D302" w:rsidRDefault="63D8D302" w14:paraId="0A107C09" w14:textId="65E5C9CA">
      <w:pPr>
        <w:rPr>
          <w:rFonts w:eastAsia="Calibri" w:cs="Arial"/>
          <w:b/>
          <w:bCs/>
          <w:lang w:val="es-MX"/>
        </w:rPr>
      </w:pPr>
    </w:p>
    <w:p w:rsidR="6CB6ED01" w:rsidP="6CB6ED01" w:rsidRDefault="6CB6ED01" w14:paraId="6DF479AD" w14:textId="30E95CEC">
      <w:pPr>
        <w:ind w:left="1260"/>
        <w:rPr>
          <w:sz w:val="28"/>
          <w:szCs w:val="28"/>
          <w:lang w:val="es-MX"/>
        </w:rPr>
      </w:pPr>
      <w:r w:rsidRPr="6CB6ED01">
        <w:rPr>
          <w:sz w:val="28"/>
          <w:szCs w:val="28"/>
          <w:lang w:val="es-MX"/>
        </w:rPr>
        <w:t>5.1.3.1 Registro de pantallas y acciones</w:t>
      </w:r>
    </w:p>
    <w:p w:rsidR="63D8D302" w:rsidP="63D8D302" w:rsidRDefault="63D8D302" w14:paraId="73D0FDAE" w14:textId="65E5C9CA">
      <w:pPr>
        <w:ind w:left="1260"/>
        <w:rPr>
          <w:sz w:val="28"/>
          <w:szCs w:val="28"/>
          <w:lang w:val="es-MX"/>
        </w:rPr>
      </w:pPr>
    </w:p>
    <w:p w:rsidR="63D8D302" w:rsidP="63D8D302" w:rsidRDefault="6CB6ED01" w14:paraId="5ACA174B" w14:textId="65E5C9CA">
      <w:pPr>
        <w:ind w:left="2070"/>
        <w:rPr>
          <w:sz w:val="28"/>
          <w:szCs w:val="28"/>
          <w:lang w:val="es-MX"/>
        </w:rPr>
      </w:pPr>
      <w:r w:rsidRPr="6CB6ED01">
        <w:rPr>
          <w:sz w:val="28"/>
          <w:szCs w:val="28"/>
          <w:lang w:val="es-MX"/>
        </w:rPr>
        <w:t>5.1.3.1.1 Origen de Datos</w:t>
      </w:r>
    </w:p>
    <w:p w:rsidR="6CB6ED01" w:rsidP="6CB6ED01" w:rsidRDefault="6CB6ED01" w14:paraId="2B480C80" w14:textId="570C02EA">
      <w:pPr>
        <w:ind w:left="2070"/>
        <w:rPr>
          <w:sz w:val="28"/>
          <w:szCs w:val="28"/>
          <w:lang w:val="es-MX"/>
        </w:rPr>
      </w:pPr>
    </w:p>
    <w:p w:rsidR="63D8D302" w:rsidP="6CB6ED01" w:rsidRDefault="6CB6ED01" w14:paraId="0805D6FD" w14:textId="482FBE10">
      <w:pPr>
        <w:ind w:left="1260"/>
        <w:rPr>
          <w:sz w:val="28"/>
          <w:szCs w:val="28"/>
          <w:lang w:val="es-MX"/>
        </w:rPr>
      </w:pPr>
      <w:r w:rsidRPr="6CB6ED01">
        <w:rPr>
          <w:sz w:val="28"/>
          <w:szCs w:val="28"/>
          <w:lang w:val="es-MX"/>
        </w:rPr>
        <w:t>No hay</w:t>
      </w:r>
    </w:p>
    <w:p w:rsidR="63D8D302" w:rsidP="63D8D302" w:rsidRDefault="63D8D302" w14:paraId="5575BC2A" w14:textId="65E5C9CA">
      <w:pPr>
        <w:ind w:left="2070"/>
        <w:rPr>
          <w:sz w:val="28"/>
          <w:szCs w:val="28"/>
          <w:lang w:val="es-MX"/>
        </w:rPr>
      </w:pPr>
      <w:r w:rsidRPr="63D8D302">
        <w:rPr>
          <w:sz w:val="28"/>
          <w:szCs w:val="28"/>
          <w:lang w:val="es-MX"/>
        </w:rPr>
        <w:t>5.1.3.1.2 Destino de los Datos (Información sensible)</w:t>
      </w:r>
    </w:p>
    <w:p w:rsidR="63D8D302" w:rsidP="63D8D302" w:rsidRDefault="63D8D302" w14:paraId="5CB5AF9C" w14:textId="65E5C9CA">
      <w:pPr>
        <w:ind w:left="1260"/>
        <w:rPr>
          <w:sz w:val="28"/>
          <w:szCs w:val="28"/>
          <w:lang w:val="es-MX"/>
        </w:rPr>
      </w:pPr>
    </w:p>
    <w:p w:rsidR="63D8D302" w:rsidP="63D8D302" w:rsidRDefault="6CB6ED01" w14:paraId="36DD0648" w14:textId="53A80CAF">
      <w:pPr>
        <w:ind w:left="1260"/>
        <w:rPr>
          <w:sz w:val="28"/>
          <w:szCs w:val="28"/>
          <w:lang w:val="es-MX"/>
        </w:rPr>
      </w:pPr>
      <w:r w:rsidRPr="6CB6ED01">
        <w:rPr>
          <w:sz w:val="28"/>
          <w:szCs w:val="28"/>
          <w:lang w:val="es-MX"/>
        </w:rPr>
        <w:t>No hay</w:t>
      </w:r>
    </w:p>
    <w:p w:rsidR="63D8D302" w:rsidP="63D8D302" w:rsidRDefault="63D8D302" w14:paraId="6775A527" w14:textId="65E5C9CA">
      <w:pPr>
        <w:ind w:left="1260"/>
        <w:rPr>
          <w:rFonts w:eastAsia="Calibri" w:cs="Arial"/>
          <w:lang w:val="es-MX"/>
        </w:rPr>
      </w:pPr>
    </w:p>
    <w:p w:rsidR="63D8D302" w:rsidP="63D8D302" w:rsidRDefault="63D8D302" w14:paraId="6E414591" w14:textId="65E5C9CA">
      <w:pPr>
        <w:ind w:left="1260"/>
        <w:rPr>
          <w:sz w:val="28"/>
          <w:szCs w:val="28"/>
          <w:lang w:val="es-MX"/>
        </w:rPr>
      </w:pPr>
      <w:r w:rsidRPr="63D8D302">
        <w:rPr>
          <w:sz w:val="28"/>
          <w:szCs w:val="28"/>
          <w:lang w:val="es-MX"/>
        </w:rPr>
        <w:t>5.1.3.1.3 Otras tablas Afectadas</w:t>
      </w:r>
    </w:p>
    <w:p w:rsidR="63D8D302" w:rsidP="63D8D302" w:rsidRDefault="63D8D302" w14:paraId="28355756" w14:textId="65E5C9CA">
      <w:pPr>
        <w:ind w:left="1260"/>
        <w:rPr>
          <w:sz w:val="28"/>
          <w:szCs w:val="28"/>
          <w:lang w:val="es-MX"/>
        </w:rPr>
      </w:pPr>
    </w:p>
    <w:p w:rsidR="63D8D302" w:rsidP="63D8D302" w:rsidRDefault="63D8D302" w14:paraId="0BBCE69D" w14:textId="65E5C9CA">
      <w:pPr>
        <w:ind w:left="1260"/>
        <w:rPr>
          <w:rFonts w:eastAsia="Calibri" w:cs="Arial"/>
          <w:lang w:val="es-MX"/>
        </w:rPr>
      </w:pPr>
      <w:r w:rsidRPr="63D8D302">
        <w:rPr>
          <w:rFonts w:eastAsia="Calibri" w:cs="Arial"/>
          <w:lang w:val="es-MX"/>
        </w:rPr>
        <w:t xml:space="preserve">No hay </w:t>
      </w:r>
    </w:p>
    <w:p w:rsidR="63D8D302" w:rsidP="63D8D302" w:rsidRDefault="63D8D302" w14:paraId="20ADA87B" w14:textId="65E5C9CA">
      <w:pPr>
        <w:ind w:left="1260"/>
        <w:rPr>
          <w:rFonts w:eastAsia="Calibri" w:cs="Arial"/>
          <w:lang w:val="es-MX"/>
        </w:rPr>
      </w:pPr>
    </w:p>
    <w:p w:rsidR="63D8D302" w:rsidP="63D8D302" w:rsidRDefault="63D8D302" w14:paraId="0CE58AA2" w14:textId="65E5C9CA">
      <w:pPr>
        <w:ind w:left="1260"/>
        <w:rPr>
          <w:sz w:val="28"/>
          <w:szCs w:val="28"/>
          <w:lang w:val="es-MX"/>
        </w:rPr>
      </w:pPr>
      <w:r w:rsidRPr="63D8D302">
        <w:rPr>
          <w:sz w:val="28"/>
          <w:szCs w:val="28"/>
          <w:lang w:val="es-MX"/>
        </w:rPr>
        <w:t xml:space="preserve">5.1.3.1.4 </w:t>
      </w:r>
      <w:proofErr w:type="spellStart"/>
      <w:r w:rsidRPr="63D8D302">
        <w:rPr>
          <w:sz w:val="28"/>
          <w:szCs w:val="28"/>
          <w:lang w:val="es-MX"/>
        </w:rPr>
        <w:t>Grid</w:t>
      </w:r>
      <w:proofErr w:type="spellEnd"/>
    </w:p>
    <w:p w:rsidR="63D8D302" w:rsidP="63D8D302" w:rsidRDefault="63D8D302" w14:paraId="456307D8" w14:textId="65E5C9CA">
      <w:pPr>
        <w:ind w:left="1260"/>
        <w:rPr>
          <w:sz w:val="28"/>
          <w:szCs w:val="28"/>
          <w:lang w:val="es-MX"/>
        </w:rPr>
      </w:pPr>
    </w:p>
    <w:p w:rsidR="63D8D302" w:rsidP="63D8D302" w:rsidRDefault="63D8D302" w14:paraId="5F7B6FB7" w14:textId="65E5C9CA">
      <w:pPr>
        <w:ind w:left="1260"/>
        <w:rPr>
          <w:sz w:val="28"/>
          <w:szCs w:val="28"/>
          <w:lang w:val="es-MX"/>
        </w:rPr>
      </w:pPr>
      <w:r w:rsidRPr="63D8D302">
        <w:rPr>
          <w:sz w:val="28"/>
          <w:szCs w:val="28"/>
          <w:lang w:val="es-MX"/>
        </w:rPr>
        <w:t xml:space="preserve">NO hay </w:t>
      </w:r>
      <w:proofErr w:type="spellStart"/>
      <w:r w:rsidRPr="63D8D302">
        <w:rPr>
          <w:sz w:val="28"/>
          <w:szCs w:val="28"/>
          <w:lang w:val="es-MX"/>
        </w:rPr>
        <w:t>Grid</w:t>
      </w:r>
      <w:proofErr w:type="spellEnd"/>
    </w:p>
    <w:p w:rsidR="63D8D302" w:rsidP="63D8D302" w:rsidRDefault="63D8D302" w14:paraId="323AD335" w14:textId="65E5C9CA">
      <w:pPr>
        <w:ind w:left="1260"/>
        <w:rPr>
          <w:rFonts w:eastAsia="Calibri" w:cs="Arial"/>
          <w:lang w:val="es-MX"/>
        </w:rPr>
      </w:pPr>
    </w:p>
    <w:p w:rsidR="63D8D302" w:rsidP="63D8D302" w:rsidRDefault="63D8D302" w14:paraId="4CBA4677" w14:textId="65E5C9CA">
      <w:pPr>
        <w:ind w:left="1260"/>
        <w:rPr>
          <w:sz w:val="28"/>
          <w:szCs w:val="28"/>
          <w:lang w:val="es-MX"/>
        </w:rPr>
      </w:pPr>
      <w:r w:rsidRPr="63D8D302">
        <w:rPr>
          <w:sz w:val="28"/>
          <w:szCs w:val="28"/>
          <w:lang w:val="es-MX"/>
        </w:rPr>
        <w:t>5.1.3.1.5 Detalle de la Implementación</w:t>
      </w:r>
    </w:p>
    <w:p w:rsidR="63D8D302" w:rsidP="63D8D302" w:rsidRDefault="63D8D302" w14:paraId="5A600E4E" w14:textId="65E5C9CA">
      <w:pPr>
        <w:ind w:left="1710"/>
        <w:rPr>
          <w:sz w:val="28"/>
          <w:szCs w:val="28"/>
          <w:lang w:val="es-MX"/>
        </w:rPr>
      </w:pPr>
    </w:p>
    <w:p w:rsidR="63D8D302" w:rsidP="63D8D302" w:rsidRDefault="6CB6ED01" w14:paraId="4F5771C3" w14:textId="65E5C9CA">
      <w:pPr>
        <w:ind w:left="1710"/>
        <w:rPr>
          <w:sz w:val="28"/>
          <w:szCs w:val="28"/>
          <w:lang w:val="es-MX"/>
        </w:rPr>
      </w:pPr>
      <w:r w:rsidRPr="6CB6ED01">
        <w:rPr>
          <w:sz w:val="28"/>
          <w:szCs w:val="28"/>
          <w:lang w:val="es-MX"/>
        </w:rPr>
        <w:t>5.1.3.1.5.1 Nuevo</w:t>
      </w:r>
    </w:p>
    <w:p w:rsidR="63D8D302" w:rsidP="6CB6ED01" w:rsidRDefault="63D8D302" w14:paraId="45BDB5C7" w14:textId="49E549B5">
      <w:pPr>
        <w:ind w:left="1710"/>
        <w:rPr>
          <w:sz w:val="28"/>
          <w:szCs w:val="28"/>
          <w:lang w:val="es-MX"/>
        </w:rPr>
      </w:pPr>
    </w:p>
    <w:p w:rsidR="63D8D302" w:rsidP="6CB6ED01" w:rsidRDefault="6CB6ED01" w14:paraId="3CF6DB26" w14:textId="5655F275">
      <w:pPr>
        <w:ind w:left="1710"/>
      </w:pPr>
      <w:r w:rsidRPr="6CB6ED01">
        <w:rPr>
          <w:sz w:val="28"/>
          <w:szCs w:val="28"/>
          <w:lang w:val="es-MX"/>
        </w:rPr>
        <w:t>No hay</w:t>
      </w:r>
    </w:p>
    <w:p w:rsidR="63D8D302" w:rsidP="63D8D302" w:rsidRDefault="63D8D302" w14:paraId="4A0DB7AD" w14:textId="679B0127">
      <w:pPr>
        <w:rPr>
          <w:rFonts w:eastAsia="Calibri" w:cs="Arial"/>
          <w:b/>
          <w:bCs/>
          <w:lang w:val="es-MX"/>
        </w:rPr>
      </w:pPr>
    </w:p>
    <w:p w:rsidR="63D8D302" w:rsidP="6CB6ED01" w:rsidRDefault="63D8D302" w14:paraId="313DD82F" w14:textId="36F10409">
      <w:pPr>
        <w:rPr>
          <w:rFonts w:eastAsia="Calibri" w:cs="Arial"/>
          <w:b/>
          <w:bCs/>
          <w:lang w:val="es-MX"/>
        </w:rPr>
      </w:pPr>
    </w:p>
    <w:p w:rsidR="63D8D302" w:rsidP="6CB6ED01" w:rsidRDefault="6CB6ED01" w14:paraId="11D2255F" w14:textId="4B23BBC7">
      <w:pPr>
        <w:ind w:left="1260"/>
        <w:rPr>
          <w:sz w:val="28"/>
          <w:szCs w:val="28"/>
          <w:lang w:val="es-MX"/>
        </w:rPr>
      </w:pPr>
      <w:r w:rsidRPr="6CB6ED01">
        <w:rPr>
          <w:sz w:val="28"/>
          <w:szCs w:val="28"/>
          <w:lang w:val="es-MX"/>
        </w:rPr>
        <w:t>5.1.3.1 Actualizar pantallas y acciones</w:t>
      </w:r>
    </w:p>
    <w:p w:rsidR="63D8D302" w:rsidP="63D8D302" w:rsidRDefault="63D8D302" w14:paraId="0CA3F6FC" w14:textId="544CC9C5">
      <w:pPr>
        <w:ind w:left="708"/>
        <w:rPr>
          <w:sz w:val="28"/>
          <w:szCs w:val="28"/>
          <w:lang w:val="es-MX"/>
        </w:rPr>
      </w:pPr>
    </w:p>
    <w:p w:rsidR="6CB6ED01" w:rsidP="6CB6ED01" w:rsidRDefault="6CB6ED01" w14:paraId="72CD39F3" w14:textId="148E8B13">
      <w:pPr>
        <w:ind w:left="2124"/>
      </w:pPr>
      <w:r w:rsidRPr="6CB6ED01">
        <w:rPr>
          <w:sz w:val="28"/>
          <w:szCs w:val="28"/>
          <w:lang w:val="es-MX"/>
        </w:rPr>
        <w:t>No hay</w:t>
      </w:r>
    </w:p>
    <w:p w:rsidR="63D8D302" w:rsidP="63D8D302" w:rsidRDefault="63D8D302" w14:paraId="4B9FFE43" w14:textId="0D79317B">
      <w:pPr>
        <w:ind w:left="1260"/>
        <w:rPr>
          <w:sz w:val="28"/>
          <w:szCs w:val="28"/>
          <w:lang w:val="es-MX"/>
        </w:rPr>
      </w:pPr>
    </w:p>
    <w:p w:rsidR="63D8D302" w:rsidP="63D8D302" w:rsidRDefault="63D8D302" w14:paraId="051D4AD0" w14:textId="77777777">
      <w:pPr>
        <w:ind w:left="1260"/>
        <w:rPr>
          <w:sz w:val="28"/>
          <w:szCs w:val="28"/>
          <w:lang w:val="es-MX"/>
        </w:rPr>
      </w:pPr>
    </w:p>
    <w:p w:rsidR="63D8D302" w:rsidP="63D8D302" w:rsidRDefault="63D8D302" w14:paraId="23ABF83B" w14:textId="77777777">
      <w:pPr>
        <w:ind w:left="1260"/>
        <w:rPr>
          <w:sz w:val="28"/>
          <w:szCs w:val="28"/>
          <w:lang w:val="es-MX"/>
        </w:rPr>
      </w:pPr>
      <w:r w:rsidRPr="63D8D302">
        <w:rPr>
          <w:sz w:val="28"/>
          <w:szCs w:val="28"/>
          <w:lang w:val="es-MX"/>
        </w:rPr>
        <w:t>5.1.3.1.1 Origen de Datos</w:t>
      </w:r>
    </w:p>
    <w:p w:rsidR="63D8D302" w:rsidP="63D8D302" w:rsidRDefault="63D8D302" w14:paraId="3DE553CA" w14:textId="77777777">
      <w:pPr>
        <w:ind w:left="1260"/>
        <w:rPr>
          <w:sz w:val="28"/>
          <w:szCs w:val="28"/>
          <w:lang w:val="es-MX"/>
        </w:rPr>
      </w:pPr>
    </w:p>
    <w:p w:rsidR="63D8D302" w:rsidP="63D8D302" w:rsidRDefault="63D8D302" w14:paraId="60688EC1" w14:textId="77777777">
      <w:pPr>
        <w:ind w:left="1260"/>
        <w:rPr>
          <w:rFonts w:eastAsia="Calibri" w:cs="Arial"/>
          <w:lang w:val="es-MX"/>
        </w:rPr>
      </w:pPr>
    </w:p>
    <w:p w:rsidR="63D8D302" w:rsidP="63D8D302" w:rsidRDefault="63D8D302" w14:paraId="52BA9D21" w14:textId="77777777">
      <w:pPr>
        <w:ind w:left="1260"/>
        <w:rPr>
          <w:sz w:val="28"/>
          <w:szCs w:val="28"/>
          <w:lang w:val="es-MX"/>
        </w:rPr>
      </w:pPr>
      <w:r w:rsidRPr="63D8D302">
        <w:rPr>
          <w:sz w:val="28"/>
          <w:szCs w:val="28"/>
          <w:lang w:val="es-MX"/>
        </w:rPr>
        <w:t>5.1.3.1.2 Destino de los Datos (Información sensible)</w:t>
      </w:r>
    </w:p>
    <w:p w:rsidR="63D8D302" w:rsidP="63D8D302" w:rsidRDefault="63D8D302" w14:paraId="26320685" w14:textId="77777777">
      <w:pPr>
        <w:ind w:left="1260"/>
        <w:rPr>
          <w:sz w:val="28"/>
          <w:szCs w:val="28"/>
          <w:lang w:val="es-MX"/>
        </w:rPr>
      </w:pPr>
    </w:p>
    <w:p w:rsidR="63D8D302" w:rsidP="63D8D302" w:rsidRDefault="6CB6ED01" w14:paraId="1CC89966" w14:textId="47C5BB6E">
      <w:pPr>
        <w:ind w:left="1260"/>
        <w:rPr>
          <w:sz w:val="28"/>
          <w:szCs w:val="28"/>
          <w:lang w:val="es-MX"/>
        </w:rPr>
      </w:pPr>
      <w:r w:rsidRPr="6CB6ED01">
        <w:rPr>
          <w:sz w:val="28"/>
          <w:szCs w:val="28"/>
          <w:lang w:val="es-MX"/>
        </w:rPr>
        <w:t xml:space="preserve">No hay </w:t>
      </w:r>
      <w:proofErr w:type="spellStart"/>
      <w:r w:rsidRPr="6CB6ED01">
        <w:rPr>
          <w:sz w:val="28"/>
          <w:szCs w:val="28"/>
          <w:lang w:val="es-MX"/>
        </w:rPr>
        <w:t>Grid</w:t>
      </w:r>
      <w:proofErr w:type="spellEnd"/>
    </w:p>
    <w:p w:rsidR="63D8D302" w:rsidP="63D8D302" w:rsidRDefault="63D8D302" w14:paraId="242E17AD" w14:textId="77777777">
      <w:pPr>
        <w:ind w:left="1260"/>
        <w:rPr>
          <w:rFonts w:eastAsia="Calibri" w:cs="Arial"/>
          <w:lang w:val="es-MX"/>
        </w:rPr>
      </w:pPr>
    </w:p>
    <w:p w:rsidR="63D8D302" w:rsidP="63D8D302" w:rsidRDefault="63D8D302" w14:paraId="480E9A65" w14:textId="77777777">
      <w:pPr>
        <w:ind w:left="1260"/>
        <w:rPr>
          <w:sz w:val="28"/>
          <w:szCs w:val="28"/>
          <w:lang w:val="es-MX"/>
        </w:rPr>
      </w:pPr>
      <w:r w:rsidRPr="63D8D302">
        <w:rPr>
          <w:sz w:val="28"/>
          <w:szCs w:val="28"/>
          <w:lang w:val="es-MX"/>
        </w:rPr>
        <w:t>5.1.3.1.3 Otras tablas Afectadas</w:t>
      </w:r>
    </w:p>
    <w:p w:rsidR="63D8D302" w:rsidP="63D8D302" w:rsidRDefault="63D8D302" w14:paraId="3B760B66" w14:textId="77777777">
      <w:pPr>
        <w:ind w:left="1260"/>
        <w:rPr>
          <w:sz w:val="28"/>
          <w:szCs w:val="28"/>
          <w:lang w:val="es-MX"/>
        </w:rPr>
      </w:pPr>
    </w:p>
    <w:p w:rsidR="63D8D302" w:rsidP="63D8D302" w:rsidRDefault="63D8D302" w14:paraId="650B9F7C" w14:textId="77777777">
      <w:pPr>
        <w:ind w:left="1260"/>
        <w:rPr>
          <w:rFonts w:eastAsia="Calibri" w:cs="Arial"/>
          <w:lang w:val="es-MX"/>
        </w:rPr>
      </w:pPr>
      <w:r w:rsidRPr="63D8D302">
        <w:rPr>
          <w:rFonts w:eastAsia="Calibri" w:cs="Arial"/>
          <w:lang w:val="es-MX"/>
        </w:rPr>
        <w:t xml:space="preserve">No hay </w:t>
      </w:r>
    </w:p>
    <w:p w:rsidR="63D8D302" w:rsidP="63D8D302" w:rsidRDefault="63D8D302" w14:paraId="27920F51" w14:textId="77777777">
      <w:pPr>
        <w:ind w:left="1260"/>
        <w:rPr>
          <w:rFonts w:eastAsia="Calibri" w:cs="Arial"/>
          <w:lang w:val="es-MX"/>
        </w:rPr>
      </w:pPr>
    </w:p>
    <w:p w:rsidR="63D8D302" w:rsidP="63D8D302" w:rsidRDefault="63D8D302" w14:paraId="7A545C77" w14:textId="77777777">
      <w:pPr>
        <w:ind w:left="1260"/>
        <w:rPr>
          <w:sz w:val="28"/>
          <w:szCs w:val="28"/>
          <w:lang w:val="es-MX"/>
        </w:rPr>
      </w:pPr>
      <w:r w:rsidRPr="63D8D302">
        <w:rPr>
          <w:sz w:val="28"/>
          <w:szCs w:val="28"/>
          <w:lang w:val="es-MX"/>
        </w:rPr>
        <w:t xml:space="preserve">5.1.3.1.4 </w:t>
      </w:r>
      <w:proofErr w:type="spellStart"/>
      <w:r w:rsidRPr="63D8D302">
        <w:rPr>
          <w:sz w:val="28"/>
          <w:szCs w:val="28"/>
          <w:lang w:val="es-MX"/>
        </w:rPr>
        <w:t>Grid</w:t>
      </w:r>
      <w:proofErr w:type="spellEnd"/>
    </w:p>
    <w:p w:rsidR="63D8D302" w:rsidP="63D8D302" w:rsidRDefault="63D8D302" w14:paraId="367EC085" w14:textId="77777777">
      <w:pPr>
        <w:ind w:left="1260"/>
        <w:rPr>
          <w:sz w:val="28"/>
          <w:szCs w:val="28"/>
          <w:lang w:val="es-MX"/>
        </w:rPr>
      </w:pPr>
    </w:p>
    <w:p w:rsidR="63D8D302" w:rsidP="63D8D302" w:rsidRDefault="63D8D302" w14:paraId="3CF969AE" w14:textId="77777777">
      <w:pPr>
        <w:ind w:left="1260"/>
        <w:rPr>
          <w:sz w:val="28"/>
          <w:szCs w:val="28"/>
          <w:lang w:val="es-MX"/>
        </w:rPr>
      </w:pPr>
      <w:r w:rsidRPr="63D8D302">
        <w:rPr>
          <w:sz w:val="28"/>
          <w:szCs w:val="28"/>
          <w:lang w:val="es-MX"/>
        </w:rPr>
        <w:t xml:space="preserve">NO hay </w:t>
      </w:r>
      <w:proofErr w:type="spellStart"/>
      <w:r w:rsidRPr="63D8D302">
        <w:rPr>
          <w:sz w:val="28"/>
          <w:szCs w:val="28"/>
          <w:lang w:val="es-MX"/>
        </w:rPr>
        <w:t>Grid</w:t>
      </w:r>
      <w:proofErr w:type="spellEnd"/>
    </w:p>
    <w:p w:rsidR="63D8D302" w:rsidP="63D8D302" w:rsidRDefault="63D8D302" w14:paraId="33A99F59" w14:textId="77777777">
      <w:pPr>
        <w:ind w:left="1260"/>
        <w:rPr>
          <w:rFonts w:eastAsia="Calibri" w:cs="Arial"/>
          <w:lang w:val="es-MX"/>
        </w:rPr>
      </w:pPr>
    </w:p>
    <w:p w:rsidR="63D8D302" w:rsidP="63D8D302" w:rsidRDefault="63D8D302" w14:paraId="13467E57" w14:textId="77777777">
      <w:pPr>
        <w:ind w:left="1260"/>
        <w:rPr>
          <w:sz w:val="28"/>
          <w:szCs w:val="28"/>
          <w:lang w:val="es-MX"/>
        </w:rPr>
      </w:pPr>
      <w:r w:rsidRPr="63D8D302">
        <w:rPr>
          <w:sz w:val="28"/>
          <w:szCs w:val="28"/>
          <w:lang w:val="es-MX"/>
        </w:rPr>
        <w:t>5.1.3.1.5 Detalle de la Implementación</w:t>
      </w:r>
    </w:p>
    <w:p w:rsidR="63D8D302" w:rsidP="63D8D302" w:rsidRDefault="63D8D302" w14:paraId="7CC21AD4" w14:textId="77777777">
      <w:pPr>
        <w:ind w:left="1710"/>
        <w:rPr>
          <w:sz w:val="28"/>
          <w:szCs w:val="28"/>
          <w:lang w:val="es-MX"/>
        </w:rPr>
      </w:pPr>
    </w:p>
    <w:p w:rsidR="63D8D302" w:rsidP="63D8D302" w:rsidRDefault="63D8D302" w14:paraId="5A97C716" w14:textId="50AD9EC5">
      <w:pPr>
        <w:ind w:left="1710"/>
        <w:rPr>
          <w:sz w:val="28"/>
          <w:szCs w:val="28"/>
          <w:lang w:val="es-MX"/>
        </w:rPr>
      </w:pPr>
      <w:r w:rsidRPr="63D8D302">
        <w:rPr>
          <w:sz w:val="28"/>
          <w:szCs w:val="28"/>
          <w:lang w:val="es-MX"/>
        </w:rPr>
        <w:t>5.1.3.1.5.1 Actualizar datos</w:t>
      </w:r>
    </w:p>
    <w:p w:rsidR="63D8D302" w:rsidP="63D8D302" w:rsidRDefault="63D8D302" w14:paraId="66B649D1" w14:textId="77777777">
      <w:pPr>
        <w:ind w:left="1710"/>
        <w:rPr>
          <w:sz w:val="28"/>
          <w:szCs w:val="28"/>
          <w:lang w:val="es-MX"/>
        </w:rPr>
      </w:pPr>
    </w:p>
    <w:p w:rsidR="6CB6ED01" w:rsidP="6CB6ED01" w:rsidRDefault="6CB6ED01" w14:paraId="7E79CDB9" w14:textId="1830CF6A">
      <w:pPr>
        <w:ind w:left="1710"/>
      </w:pPr>
      <w:r w:rsidRPr="6CB6ED01">
        <w:rPr>
          <w:sz w:val="28"/>
          <w:szCs w:val="28"/>
          <w:lang w:val="es-MX"/>
        </w:rPr>
        <w:t>No hay</w:t>
      </w:r>
    </w:p>
    <w:p w:rsidR="63D8D302" w:rsidP="63D8D302" w:rsidRDefault="63D8D302" w14:paraId="197995F2" w14:textId="7B355F38">
      <w:pPr>
        <w:rPr>
          <w:lang w:val="es-MX"/>
        </w:rPr>
      </w:pPr>
    </w:p>
    <w:p w:rsidR="63D8D302" w:rsidP="63D8D302" w:rsidRDefault="63D8D302" w14:paraId="785FFDD6" w14:textId="6F51EDEB">
      <w:pPr>
        <w:rPr>
          <w:lang w:val="es-MX"/>
        </w:rPr>
      </w:pPr>
    </w:p>
    <w:p w:rsidR="58DC71F1" w:rsidP="48661098" w:rsidRDefault="75C5A748" w14:paraId="2CFA9CB6" w14:textId="30732341">
      <w:pPr>
        <w:pStyle w:val="Ttulo2"/>
        <w:rPr>
          <w:b/>
          <w:bCs/>
          <w:color w:val="000000" w:themeColor="text1"/>
          <w:lang w:val="es-MX"/>
        </w:rPr>
      </w:pPr>
      <w:bookmarkStart w:name="_Toc135464724" w:id="64"/>
      <w:r w:rsidRPr="75C5A748">
        <w:rPr>
          <w:b/>
          <w:bCs/>
          <w:color w:val="000000" w:themeColor="text1"/>
        </w:rPr>
        <w:t xml:space="preserve">5.3 Funcionalidad de Mantenimiento de Perfiles por pantalla </w:t>
      </w:r>
      <w:r w:rsidRPr="75C5A748">
        <w:rPr>
          <w:b/>
          <w:bCs/>
          <w:color w:val="000000" w:themeColor="text1"/>
          <w:lang w:val="es-MX"/>
        </w:rPr>
        <w:t>(RF-3)</w:t>
      </w:r>
      <w:bookmarkEnd w:id="64"/>
    </w:p>
    <w:p w:rsidR="75C5A748" w:rsidP="75C5A748" w:rsidRDefault="75C5A748" w14:paraId="574F082A" w14:textId="5D03C419">
      <w:pPr>
        <w:ind w:left="810"/>
        <w:rPr>
          <w:rFonts w:eastAsia="Calibri" w:cs="Arial"/>
          <w:lang w:val="es-MX"/>
        </w:rPr>
      </w:pPr>
      <w:r w:rsidRPr="75C5A748">
        <w:rPr>
          <w:rFonts w:eastAsia="Calibri" w:cs="Arial"/>
          <w:lang w:val="es-MX"/>
        </w:rPr>
        <w:t>Resumen de funcionalidad</w:t>
      </w:r>
    </w:p>
    <w:p w:rsidR="75C5A748" w:rsidP="75C5A748" w:rsidRDefault="75C5A748" w14:paraId="0378DD52" w14:textId="77777777">
      <w:pPr>
        <w:ind w:left="810"/>
        <w:rPr>
          <w:rFonts w:eastAsia="Calibri" w:cs="Arial"/>
          <w:lang w:val="es-MX"/>
        </w:rPr>
      </w:pPr>
    </w:p>
    <w:p w:rsidR="75C5A748" w:rsidP="75C5A748" w:rsidRDefault="75C5A748" w14:paraId="55C9482B" w14:textId="3A0E1C5F">
      <w:pPr>
        <w:ind w:left="1260"/>
        <w:rPr>
          <w:color w:val="002060"/>
          <w:sz w:val="28"/>
          <w:szCs w:val="28"/>
          <w:highlight w:val="yellow"/>
          <w:lang w:val="es-MX"/>
        </w:rPr>
      </w:pPr>
      <w:r w:rsidRPr="75C5A748">
        <w:rPr>
          <w:color w:val="002060"/>
          <w:sz w:val="28"/>
          <w:szCs w:val="28"/>
          <w:highlight w:val="yellow"/>
          <w:lang w:val="es-MX"/>
        </w:rPr>
        <w:t>5.1.1 Diseño de procesos (Herramienta CASE)</w:t>
      </w:r>
    </w:p>
    <w:p w:rsidR="75C5A748" w:rsidP="75C5A748" w:rsidRDefault="75C5A748" w14:paraId="6FDE252D" w14:textId="29FA4FB2">
      <w:pPr>
        <w:ind w:left="1260"/>
        <w:rPr>
          <w:sz w:val="28"/>
          <w:szCs w:val="28"/>
          <w:lang w:val="es-MX"/>
        </w:rPr>
      </w:pPr>
    </w:p>
    <w:p w:rsidR="75C5A748" w:rsidP="75C5A748" w:rsidRDefault="75C5A748" w14:paraId="635077B0" w14:textId="2D7D039D">
      <w:pPr>
        <w:ind w:left="1260"/>
        <w:jc w:val="left"/>
      </w:pPr>
      <w:r>
        <w:rPr>
          <w:noProof/>
        </w:rPr>
        <w:drawing>
          <wp:inline distT="0" distB="0" distL="0" distR="0" wp14:anchorId="02573967" wp14:editId="4620DD8D">
            <wp:extent cx="5519924" cy="2702463"/>
            <wp:effectExtent l="0" t="0" r="0" b="0"/>
            <wp:docPr id="1957410459" name="Imagen 195741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19924" cy="2702463"/>
                    </a:xfrm>
                    <a:prstGeom prst="rect">
                      <a:avLst/>
                    </a:prstGeom>
                  </pic:spPr>
                </pic:pic>
              </a:graphicData>
            </a:graphic>
          </wp:inline>
        </w:drawing>
      </w:r>
    </w:p>
    <w:p w:rsidR="75C5A748" w:rsidP="75C5A748" w:rsidRDefault="75C5A748" w14:paraId="0446771E" w14:textId="77777777">
      <w:pPr>
        <w:ind w:left="1260"/>
        <w:jc w:val="left"/>
      </w:pPr>
    </w:p>
    <w:p w:rsidR="75C5A748" w:rsidP="75C5A748" w:rsidRDefault="75C5A748" w14:paraId="6930F1A3" w14:textId="0F3A545C">
      <w:pPr>
        <w:ind w:left="1260"/>
        <w:rPr>
          <w:sz w:val="28"/>
          <w:szCs w:val="28"/>
          <w:lang w:val="es-MX"/>
        </w:rPr>
      </w:pPr>
      <w:r w:rsidRPr="75C5A748">
        <w:rPr>
          <w:sz w:val="28"/>
          <w:szCs w:val="28"/>
          <w:highlight w:val="yellow"/>
          <w:lang w:val="es-MX"/>
        </w:rPr>
        <w:t>5.1.2 Referencia</w:t>
      </w:r>
      <w:r w:rsidRPr="75C5A748">
        <w:rPr>
          <w:sz w:val="28"/>
          <w:szCs w:val="28"/>
          <w:lang w:val="es-MX"/>
        </w:rPr>
        <w:t xml:space="preserve"> </w:t>
      </w:r>
    </w:p>
    <w:p w:rsidR="75C5A748" w:rsidP="75C5A748" w:rsidRDefault="75C5A748" w14:paraId="6FAD1B82" w14:textId="608CB8DC">
      <w:pPr>
        <w:ind w:left="1260"/>
        <w:rPr>
          <w:sz w:val="28"/>
          <w:szCs w:val="28"/>
          <w:lang w:val="es-MX"/>
        </w:rPr>
      </w:pPr>
    </w:p>
    <w:p w:rsidR="75C5A748" w:rsidP="75C5A748" w:rsidRDefault="75C5A748" w14:paraId="1908FA3C" w14:textId="7BBB3028">
      <w:pPr>
        <w:rPr>
          <w:rFonts w:eastAsia="Times New Roman" w:cs="Times New Roman"/>
          <w:b/>
          <w:bCs/>
          <w:color w:val="000000" w:themeColor="text1"/>
          <w:sz w:val="28"/>
          <w:szCs w:val="28"/>
        </w:rPr>
      </w:pPr>
      <w:r w:rsidRPr="75C5A748">
        <w:rPr>
          <w:rFonts w:eastAsia="Times New Roman" w:cs="Times New Roman"/>
          <w:b/>
          <w:bCs/>
          <w:color w:val="000000" w:themeColor="text1"/>
          <w:sz w:val="28"/>
          <w:szCs w:val="28"/>
        </w:rPr>
        <w:t>Pantalla número 1</w:t>
      </w:r>
    </w:p>
    <w:p w:rsidR="75C5A748" w:rsidP="75C5A748" w:rsidRDefault="75C5A748" w14:paraId="24D243B3" w14:textId="71E945D7">
      <w:pPr>
        <w:rPr>
          <w:rFonts w:eastAsia="Times New Roman" w:cs="Times New Roman"/>
          <w:color w:val="000000" w:themeColor="text1"/>
          <w:lang w:val="es-ES"/>
        </w:rPr>
      </w:pPr>
      <w:r>
        <w:rPr>
          <w:noProof/>
        </w:rPr>
        <w:drawing>
          <wp:inline distT="0" distB="0" distL="0" distR="0" wp14:anchorId="335FC484" wp14:editId="7B44D7D2">
            <wp:extent cx="4450128" cy="2794942"/>
            <wp:effectExtent l="0" t="0" r="0" b="0"/>
            <wp:docPr id="934667941" name="Imagen 93466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272320"/>
                    <pic:cNvPicPr/>
                  </pic:nvPicPr>
                  <pic:blipFill>
                    <a:blip r:embed="rId16">
                      <a:extLst>
                        <a:ext uri="{28A0092B-C50C-407E-A947-70E740481C1C}">
                          <a14:useLocalDpi xmlns:a14="http://schemas.microsoft.com/office/drawing/2010/main" val="0"/>
                        </a:ext>
                      </a:extLst>
                    </a:blip>
                    <a:stretch>
                      <a:fillRect/>
                    </a:stretch>
                  </pic:blipFill>
                  <pic:spPr>
                    <a:xfrm>
                      <a:off x="0" y="0"/>
                      <a:ext cx="4450128" cy="2794942"/>
                    </a:xfrm>
                    <a:prstGeom prst="rect">
                      <a:avLst/>
                    </a:prstGeom>
                  </pic:spPr>
                </pic:pic>
              </a:graphicData>
            </a:graphic>
          </wp:inline>
        </w:drawing>
      </w:r>
    </w:p>
    <w:p w:rsidR="75C5A748" w:rsidP="75C5A748" w:rsidRDefault="75C5A748" w14:paraId="53E8DE1C" w14:textId="3F607C63">
      <w:pPr>
        <w:rPr>
          <w:rFonts w:eastAsia="Times New Roman" w:cs="Times New Roman"/>
          <w:color w:val="000000" w:themeColor="text1"/>
          <w:sz w:val="28"/>
          <w:szCs w:val="28"/>
        </w:rPr>
      </w:pPr>
    </w:p>
    <w:p w:rsidR="75C5A748" w:rsidP="75C5A748" w:rsidRDefault="75C5A748" w14:paraId="30AE2614" w14:textId="5979383F">
      <w:pPr>
        <w:rPr>
          <w:rFonts w:eastAsia="Times New Roman" w:cs="Times New Roman"/>
          <w:color w:val="000000" w:themeColor="text1"/>
          <w:sz w:val="28"/>
          <w:szCs w:val="28"/>
        </w:rPr>
      </w:pPr>
      <w:r w:rsidRPr="75C5A748">
        <w:rPr>
          <w:rFonts w:eastAsia="Times New Roman" w:cs="Times New Roman"/>
          <w:b/>
          <w:bCs/>
          <w:color w:val="000000" w:themeColor="text1"/>
          <w:sz w:val="28"/>
          <w:szCs w:val="28"/>
        </w:rPr>
        <w:t xml:space="preserve">Descripción </w:t>
      </w:r>
    </w:p>
    <w:p w:rsidR="75C5A748" w:rsidP="75C5A748" w:rsidRDefault="75C5A748" w14:paraId="2BC6BB80" w14:textId="236B8526">
      <w:pPr>
        <w:spacing w:line="360" w:lineRule="auto"/>
        <w:rPr>
          <w:rFonts w:eastAsia="Times New Roman" w:cs="Times New Roman"/>
          <w:szCs w:val="24"/>
        </w:rPr>
      </w:pPr>
      <w:r w:rsidRPr="75C5A748">
        <w:rPr>
          <w:rFonts w:eastAsia="Times New Roman" w:cs="Times New Roman"/>
          <w:color w:val="000000" w:themeColor="text1"/>
          <w:szCs w:val="24"/>
        </w:rPr>
        <w:t>Se muestra una interfaz capaz de mostrar información al usuario, en donde se refleja textualmente el Acceso Denegado a la pantalla que intenta ingresar. Esta ventana se despliega cuando el Rol del usuario perteneciente a su perfil no es el permitido para ingresar al módulo o pantalla.</w:t>
      </w:r>
    </w:p>
    <w:p w:rsidR="75C5A748" w:rsidP="75C5A748" w:rsidRDefault="75C5A748" w14:paraId="31AA6451" w14:textId="5D3834CB">
      <w:pPr>
        <w:rPr>
          <w:rFonts w:eastAsia="Times New Roman" w:cs="Times New Roman"/>
          <w:b/>
          <w:bCs/>
          <w:color w:val="000000" w:themeColor="text1"/>
          <w:sz w:val="28"/>
          <w:szCs w:val="28"/>
        </w:rPr>
      </w:pPr>
    </w:p>
    <w:p w:rsidR="75C5A748" w:rsidP="75C5A748" w:rsidRDefault="75C5A748" w14:paraId="12AD2480" w14:textId="1F87269C">
      <w:pPr>
        <w:rPr>
          <w:rFonts w:eastAsia="Times New Roman" w:cs="Times New Roman"/>
          <w:b/>
          <w:bCs/>
          <w:color w:val="000000" w:themeColor="text1"/>
          <w:sz w:val="28"/>
          <w:szCs w:val="28"/>
        </w:rPr>
      </w:pPr>
    </w:p>
    <w:p w:rsidR="75C5A748" w:rsidRDefault="75C5A748" w14:paraId="25926CE7" w14:textId="491AF523"/>
    <w:p w:rsidR="75C5A748" w:rsidP="75C5A748" w:rsidRDefault="75C5A748" w14:paraId="6527302F" w14:textId="155DA409">
      <w:pPr>
        <w:ind w:left="1260"/>
        <w:rPr>
          <w:rFonts w:eastAsia="Calibri" w:cs="Arial"/>
          <w:lang w:val="es-MX"/>
        </w:rPr>
      </w:pPr>
    </w:p>
    <w:p w:rsidR="75C5A748" w:rsidP="75C5A748" w:rsidRDefault="75C5A748" w14:paraId="54C773D0" w14:textId="77777777">
      <w:pPr>
        <w:ind w:left="1260"/>
        <w:rPr>
          <w:sz w:val="28"/>
          <w:szCs w:val="28"/>
          <w:lang w:val="es-MX"/>
        </w:rPr>
      </w:pPr>
    </w:p>
    <w:p w:rsidR="75C5A748" w:rsidP="75C5A748" w:rsidRDefault="75C5A748" w14:paraId="6E104CB3" w14:textId="238B6933">
      <w:pPr>
        <w:ind w:left="1260"/>
        <w:rPr>
          <w:b/>
          <w:bCs/>
          <w:color w:val="000000" w:themeColor="text1"/>
          <w:lang w:val="es-MX"/>
        </w:rPr>
      </w:pPr>
      <w:r w:rsidRPr="75C5A748">
        <w:rPr>
          <w:sz w:val="28"/>
          <w:szCs w:val="28"/>
          <w:highlight w:val="green"/>
          <w:lang w:val="es-MX"/>
        </w:rPr>
        <w:t xml:space="preserve">5.1.3.1 Mantenimiento de </w:t>
      </w:r>
      <w:r w:rsidRPr="75C5A748">
        <w:rPr>
          <w:rFonts w:eastAsiaTheme="minorEastAsia"/>
          <w:sz w:val="28"/>
          <w:szCs w:val="28"/>
          <w:highlight w:val="green"/>
        </w:rPr>
        <w:t>Perfiles por pantalla</w:t>
      </w:r>
    </w:p>
    <w:p w:rsidR="75C5A748" w:rsidP="75C5A748" w:rsidRDefault="75C5A748" w14:paraId="5C7FF4DC" w14:textId="131A9D8C">
      <w:pPr>
        <w:ind w:left="1260"/>
        <w:rPr>
          <w:sz w:val="28"/>
          <w:szCs w:val="28"/>
          <w:lang w:val="es-MX"/>
        </w:rPr>
      </w:pPr>
    </w:p>
    <w:p w:rsidR="75C5A748" w:rsidP="75C5A748" w:rsidRDefault="75C5A748" w14:paraId="0652F8B3" w14:textId="131A9D8C">
      <w:pPr>
        <w:ind w:left="1980"/>
        <w:rPr>
          <w:sz w:val="28"/>
          <w:szCs w:val="28"/>
          <w:highlight w:val="cyan"/>
          <w:lang w:val="es-MX"/>
        </w:rPr>
      </w:pPr>
      <w:r w:rsidRPr="75C5A748">
        <w:rPr>
          <w:sz w:val="28"/>
          <w:szCs w:val="28"/>
          <w:highlight w:val="cyan"/>
          <w:lang w:val="es-MX"/>
        </w:rPr>
        <w:t>5.1.3.1.1 Origen de Datos</w:t>
      </w:r>
    </w:p>
    <w:p w:rsidR="75C5A748" w:rsidP="75C5A748" w:rsidRDefault="75C5A748" w14:paraId="433CFB25" w14:textId="77777777">
      <w:pPr>
        <w:ind w:left="1260"/>
        <w:rPr>
          <w:sz w:val="28"/>
          <w:szCs w:val="28"/>
          <w:lang w:val="es-MX"/>
        </w:rPr>
      </w:pPr>
    </w:p>
    <w:p w:rsidR="75C5A748" w:rsidP="75C5A748" w:rsidRDefault="75C5A748" w14:paraId="33E2D0F0" w14:textId="1FB8AFA8">
      <w:pPr>
        <w:ind w:left="1260"/>
        <w:rPr>
          <w:sz w:val="28"/>
          <w:szCs w:val="28"/>
          <w:lang w:val="es-MX"/>
        </w:rPr>
      </w:pPr>
      <w:r w:rsidRPr="75C5A748">
        <w:rPr>
          <w:sz w:val="28"/>
          <w:szCs w:val="28"/>
          <w:lang w:val="es-MX"/>
        </w:rPr>
        <w:t>No hay campos</w:t>
      </w:r>
    </w:p>
    <w:p w:rsidR="75C5A748" w:rsidP="75C5A748" w:rsidRDefault="75C5A748" w14:paraId="163AF6DE" w14:textId="77777777">
      <w:pPr>
        <w:ind w:left="1260"/>
        <w:rPr>
          <w:sz w:val="28"/>
          <w:szCs w:val="28"/>
          <w:lang w:val="es-MX"/>
        </w:rPr>
      </w:pPr>
    </w:p>
    <w:p w:rsidR="75C5A748" w:rsidP="75C5A748" w:rsidRDefault="75C5A748" w14:paraId="55C5FD3C" w14:textId="6B00F641">
      <w:pPr>
        <w:ind w:left="1980"/>
        <w:rPr>
          <w:sz w:val="28"/>
          <w:szCs w:val="28"/>
          <w:lang w:val="es-MX"/>
        </w:rPr>
      </w:pPr>
      <w:r w:rsidRPr="75C5A748">
        <w:rPr>
          <w:sz w:val="28"/>
          <w:szCs w:val="28"/>
          <w:highlight w:val="cyan"/>
          <w:lang w:val="es-MX"/>
        </w:rPr>
        <w:t>5.1.3.1.2 Destino de los Datos (Información sensible)</w:t>
      </w:r>
    </w:p>
    <w:p w:rsidR="75C5A748" w:rsidP="75C5A748" w:rsidRDefault="75C5A748" w14:paraId="67D32E42" w14:textId="131A9D8C">
      <w:pPr>
        <w:ind w:left="1260"/>
        <w:rPr>
          <w:sz w:val="28"/>
          <w:szCs w:val="28"/>
          <w:lang w:val="es-MX"/>
        </w:rPr>
      </w:pPr>
    </w:p>
    <w:p w:rsidR="75C5A748" w:rsidP="75C5A748" w:rsidRDefault="75C5A748" w14:paraId="3916C38F" w14:textId="6EFF0D4B">
      <w:pPr>
        <w:ind w:left="1260"/>
        <w:rPr>
          <w:sz w:val="28"/>
          <w:szCs w:val="28"/>
          <w:lang w:val="es-MX"/>
        </w:rPr>
      </w:pPr>
      <w:r w:rsidRPr="75C5A748">
        <w:rPr>
          <w:sz w:val="28"/>
          <w:szCs w:val="28"/>
          <w:lang w:val="es-MX"/>
        </w:rPr>
        <w:t>No hay campos</w:t>
      </w:r>
    </w:p>
    <w:p w:rsidR="75C5A748" w:rsidP="75C5A748" w:rsidRDefault="75C5A748" w14:paraId="62BC13FD" w14:textId="131A9D8C">
      <w:pPr>
        <w:ind w:left="1260"/>
        <w:rPr>
          <w:rFonts w:eastAsia="Calibri" w:cs="Arial"/>
          <w:lang w:val="es-MX"/>
        </w:rPr>
      </w:pPr>
    </w:p>
    <w:p w:rsidR="75C5A748" w:rsidP="75C5A748" w:rsidRDefault="75C5A748" w14:paraId="426450E7" w14:textId="20622B60">
      <w:pPr>
        <w:ind w:left="1980"/>
        <w:rPr>
          <w:sz w:val="28"/>
          <w:szCs w:val="28"/>
          <w:lang w:val="es-MX"/>
        </w:rPr>
      </w:pPr>
      <w:r w:rsidRPr="75C5A748">
        <w:rPr>
          <w:sz w:val="28"/>
          <w:szCs w:val="28"/>
          <w:highlight w:val="cyan"/>
          <w:lang w:val="es-MX"/>
        </w:rPr>
        <w:t>5.1.3.1.3 Otras tablas Afectadas</w:t>
      </w:r>
    </w:p>
    <w:p w:rsidR="75C5A748" w:rsidP="75C5A748" w:rsidRDefault="75C5A748" w14:paraId="08CFC248" w14:textId="20622B60">
      <w:pPr>
        <w:ind w:left="1260"/>
        <w:rPr>
          <w:sz w:val="28"/>
          <w:szCs w:val="28"/>
          <w:lang w:val="es-MX"/>
        </w:rPr>
      </w:pPr>
    </w:p>
    <w:p w:rsidR="75C5A748" w:rsidP="75C5A748" w:rsidRDefault="75C5A748" w14:paraId="6FD653D0" w14:textId="20622B60">
      <w:pPr>
        <w:ind w:left="1260"/>
        <w:rPr>
          <w:rFonts w:eastAsia="Calibri" w:cs="Arial"/>
          <w:lang w:val="es-MX"/>
        </w:rPr>
      </w:pPr>
      <w:r w:rsidRPr="75C5A748">
        <w:rPr>
          <w:rFonts w:eastAsia="Calibri" w:cs="Arial"/>
          <w:lang w:val="es-MX"/>
        </w:rPr>
        <w:t xml:space="preserve">No hay </w:t>
      </w:r>
    </w:p>
    <w:p w:rsidR="75C5A748" w:rsidP="75C5A748" w:rsidRDefault="75C5A748" w14:paraId="47571675" w14:textId="20622B60">
      <w:pPr>
        <w:ind w:left="1260"/>
        <w:rPr>
          <w:rFonts w:eastAsia="Calibri" w:cs="Arial"/>
          <w:lang w:val="es-MX"/>
        </w:rPr>
      </w:pPr>
    </w:p>
    <w:p w:rsidR="75C5A748" w:rsidP="75C5A748" w:rsidRDefault="75C5A748" w14:paraId="4CFF088F" w14:textId="44E0DDDD">
      <w:pPr>
        <w:ind w:left="1980"/>
        <w:rPr>
          <w:sz w:val="28"/>
          <w:szCs w:val="28"/>
          <w:highlight w:val="cyan"/>
          <w:lang w:val="es-MX"/>
        </w:rPr>
      </w:pPr>
      <w:r w:rsidRPr="75C5A748">
        <w:rPr>
          <w:sz w:val="28"/>
          <w:szCs w:val="28"/>
          <w:highlight w:val="cyan"/>
          <w:lang w:val="es-MX"/>
        </w:rPr>
        <w:lastRenderedPageBreak/>
        <w:t xml:space="preserve">5.1.3.1.4 </w:t>
      </w:r>
      <w:proofErr w:type="spellStart"/>
      <w:r w:rsidRPr="75C5A748">
        <w:rPr>
          <w:sz w:val="28"/>
          <w:szCs w:val="28"/>
          <w:highlight w:val="cyan"/>
          <w:lang w:val="es-MX"/>
        </w:rPr>
        <w:t>Grid</w:t>
      </w:r>
      <w:proofErr w:type="spellEnd"/>
    </w:p>
    <w:p w:rsidR="75C5A748" w:rsidP="75C5A748" w:rsidRDefault="75C5A748" w14:paraId="220DE412" w14:textId="40676B66">
      <w:pPr>
        <w:ind w:left="1980"/>
        <w:rPr>
          <w:sz w:val="28"/>
          <w:szCs w:val="28"/>
          <w:highlight w:val="cyan"/>
          <w:lang w:val="es-MX"/>
        </w:rPr>
      </w:pPr>
    </w:p>
    <w:tbl>
      <w:tblPr>
        <w:tblStyle w:val="Tablaconcuadrcula"/>
        <w:tblW w:w="0" w:type="auto"/>
        <w:tblLook w:val="04A0" w:firstRow="1" w:lastRow="0" w:firstColumn="1" w:lastColumn="0" w:noHBand="0" w:noVBand="1"/>
      </w:tblPr>
      <w:tblGrid>
        <w:gridCol w:w="2337"/>
        <w:gridCol w:w="2337"/>
        <w:gridCol w:w="3781"/>
      </w:tblGrid>
      <w:tr w:rsidR="75C5A748" w:rsidTr="75C5A748" w14:paraId="3C9FCF6C" w14:textId="77777777">
        <w:trPr>
          <w:trHeight w:val="300"/>
        </w:trPr>
        <w:tc>
          <w:tcPr>
            <w:tcW w:w="2337" w:type="dxa"/>
          </w:tcPr>
          <w:p w:rsidR="75C5A748" w:rsidP="75C5A748" w:rsidRDefault="75C5A748" w14:paraId="0A9B09C3" w14:textId="744D449E">
            <w:pPr>
              <w:jc w:val="center"/>
              <w:rPr>
                <w:rFonts w:eastAsia="Calibri" w:cs="Arial"/>
                <w:b/>
                <w:bCs/>
                <w:lang w:val="es-MX"/>
              </w:rPr>
            </w:pPr>
            <w:r w:rsidRPr="75C5A748">
              <w:rPr>
                <w:rFonts w:eastAsia="Calibri" w:cs="Arial"/>
                <w:b/>
                <w:bCs/>
                <w:lang w:val="es-MX"/>
              </w:rPr>
              <w:t>Campos</w:t>
            </w:r>
          </w:p>
        </w:tc>
        <w:tc>
          <w:tcPr>
            <w:tcW w:w="2337" w:type="dxa"/>
          </w:tcPr>
          <w:p w:rsidR="75C5A748" w:rsidP="75C5A748" w:rsidRDefault="75C5A748" w14:paraId="521D34EB" w14:textId="5CA8A779">
            <w:pPr>
              <w:jc w:val="center"/>
              <w:rPr>
                <w:rFonts w:eastAsia="Calibri" w:cs="Arial"/>
                <w:b/>
                <w:bCs/>
                <w:lang w:val="es-MX"/>
              </w:rPr>
            </w:pPr>
            <w:r w:rsidRPr="75C5A748">
              <w:rPr>
                <w:rFonts w:eastAsia="Calibri" w:cs="Arial"/>
                <w:b/>
                <w:bCs/>
                <w:lang w:val="es-MX"/>
              </w:rPr>
              <w:t>Visible</w:t>
            </w:r>
          </w:p>
        </w:tc>
        <w:tc>
          <w:tcPr>
            <w:tcW w:w="3781" w:type="dxa"/>
          </w:tcPr>
          <w:p w:rsidR="75C5A748" w:rsidP="75C5A748" w:rsidRDefault="75C5A748" w14:paraId="794D88B0" w14:textId="05040FE2">
            <w:pPr>
              <w:jc w:val="center"/>
              <w:rPr>
                <w:rFonts w:eastAsia="Calibri" w:cs="Arial"/>
                <w:b/>
                <w:bCs/>
                <w:lang w:val="es-MX"/>
              </w:rPr>
            </w:pPr>
            <w:r w:rsidRPr="75C5A748">
              <w:rPr>
                <w:rFonts w:eastAsia="Calibri" w:cs="Arial"/>
                <w:b/>
                <w:bCs/>
                <w:lang w:val="es-MX"/>
              </w:rPr>
              <w:t>Descripción</w:t>
            </w:r>
          </w:p>
        </w:tc>
      </w:tr>
      <w:tr w:rsidR="75C5A748" w:rsidTr="75C5A748" w14:paraId="23111DEF" w14:textId="77777777">
        <w:trPr>
          <w:trHeight w:val="300"/>
        </w:trPr>
        <w:tc>
          <w:tcPr>
            <w:tcW w:w="2337" w:type="dxa"/>
          </w:tcPr>
          <w:p w:rsidR="75C5A748" w:rsidP="75C5A748" w:rsidRDefault="75C5A748" w14:paraId="7882169F" w14:textId="46BC43FF">
            <w:pPr>
              <w:rPr>
                <w:rFonts w:eastAsia="Calibri" w:cs="Arial"/>
                <w:lang w:val="es-MX"/>
              </w:rPr>
            </w:pPr>
            <w:r w:rsidRPr="75C5A748">
              <w:rPr>
                <w:rFonts w:eastAsia="Calibri" w:cs="Arial"/>
                <w:lang w:val="es-MX"/>
              </w:rPr>
              <w:t>Código del perfil</w:t>
            </w:r>
          </w:p>
        </w:tc>
        <w:tc>
          <w:tcPr>
            <w:tcW w:w="2337" w:type="dxa"/>
          </w:tcPr>
          <w:p w:rsidR="75C5A748" w:rsidP="75C5A748" w:rsidRDefault="75C5A748" w14:paraId="522C3F79" w14:textId="45EC1D0D">
            <w:pPr>
              <w:rPr>
                <w:rFonts w:eastAsia="Calibri" w:cs="Arial"/>
                <w:lang w:val="es-MX"/>
              </w:rPr>
            </w:pPr>
            <w:r w:rsidRPr="75C5A748">
              <w:rPr>
                <w:rFonts w:eastAsia="Calibri" w:cs="Arial"/>
                <w:lang w:val="es-MX"/>
              </w:rPr>
              <w:t>No</w:t>
            </w:r>
          </w:p>
        </w:tc>
        <w:tc>
          <w:tcPr>
            <w:tcW w:w="3781" w:type="dxa"/>
          </w:tcPr>
          <w:p w:rsidR="75C5A748" w:rsidP="75C5A748" w:rsidRDefault="75C5A748" w14:paraId="7C9E60AD" w14:textId="5F10B120">
            <w:pPr>
              <w:rPr>
                <w:rFonts w:eastAsia="Calibri" w:cs="Arial"/>
                <w:lang w:val="es-MX"/>
              </w:rPr>
            </w:pPr>
            <w:proofErr w:type="spellStart"/>
            <w:r w:rsidRPr="75C5A748">
              <w:rPr>
                <w:sz w:val="28"/>
                <w:szCs w:val="28"/>
                <w:lang w:val="es-MX"/>
              </w:rPr>
              <w:t>TA_Perfil.CI_Id</w:t>
            </w:r>
            <w:proofErr w:type="spellEnd"/>
          </w:p>
        </w:tc>
      </w:tr>
      <w:tr w:rsidR="75C5A748" w:rsidTr="75C5A748" w14:paraId="24C6AAF2" w14:textId="77777777">
        <w:trPr>
          <w:trHeight w:val="300"/>
        </w:trPr>
        <w:tc>
          <w:tcPr>
            <w:tcW w:w="2337" w:type="dxa"/>
          </w:tcPr>
          <w:p w:rsidR="75C5A748" w:rsidP="75C5A748" w:rsidRDefault="75C5A748" w14:paraId="7B3EC423" w14:textId="1043EE57">
            <w:pPr>
              <w:rPr>
                <w:rFonts w:eastAsia="Calibri" w:cs="Arial"/>
                <w:lang w:val="es-MX"/>
              </w:rPr>
            </w:pPr>
            <w:r w:rsidRPr="75C5A748">
              <w:rPr>
                <w:rFonts w:eastAsia="Calibri" w:cs="Arial"/>
                <w:lang w:val="es-MX"/>
              </w:rPr>
              <w:t>Rol</w:t>
            </w:r>
          </w:p>
        </w:tc>
        <w:tc>
          <w:tcPr>
            <w:tcW w:w="2337" w:type="dxa"/>
          </w:tcPr>
          <w:p w:rsidR="75C5A748" w:rsidP="75C5A748" w:rsidRDefault="75C5A748" w14:paraId="33D811C4" w14:textId="46E1A387">
            <w:pPr>
              <w:rPr>
                <w:rFonts w:eastAsia="Calibri" w:cs="Arial"/>
                <w:lang w:val="es-MX"/>
              </w:rPr>
            </w:pPr>
            <w:r w:rsidRPr="75C5A748">
              <w:rPr>
                <w:rFonts w:eastAsia="Calibri" w:cs="Arial"/>
                <w:lang w:val="es-MX"/>
              </w:rPr>
              <w:t>Si</w:t>
            </w:r>
          </w:p>
        </w:tc>
        <w:tc>
          <w:tcPr>
            <w:tcW w:w="3781" w:type="dxa"/>
          </w:tcPr>
          <w:p w:rsidR="75C5A748" w:rsidP="75C5A748" w:rsidRDefault="75C5A748" w14:paraId="64160101" w14:textId="04E3B5DE">
            <w:pPr>
              <w:rPr>
                <w:rFonts w:eastAsia="Calibri" w:cs="Arial"/>
                <w:lang w:val="es-MX"/>
              </w:rPr>
            </w:pPr>
            <w:proofErr w:type="spellStart"/>
            <w:r w:rsidRPr="75C5A748">
              <w:rPr>
                <w:sz w:val="28"/>
                <w:szCs w:val="28"/>
                <w:lang w:val="es-MX"/>
              </w:rPr>
              <w:t>TA_Perfil.CV_Rol</w:t>
            </w:r>
            <w:proofErr w:type="spellEnd"/>
          </w:p>
        </w:tc>
      </w:tr>
      <w:tr w:rsidR="75C5A748" w:rsidTr="75C5A748" w14:paraId="3BC86D0F" w14:textId="77777777">
        <w:trPr>
          <w:trHeight w:val="300"/>
        </w:trPr>
        <w:tc>
          <w:tcPr>
            <w:tcW w:w="2337" w:type="dxa"/>
          </w:tcPr>
          <w:p w:rsidR="75C5A748" w:rsidP="75C5A748" w:rsidRDefault="75C5A748" w14:paraId="7ABBD5DF" w14:textId="785B0E88">
            <w:pPr>
              <w:rPr>
                <w:rFonts w:eastAsia="Calibri" w:cs="Arial"/>
                <w:lang w:val="es-MX"/>
              </w:rPr>
            </w:pPr>
            <w:r w:rsidRPr="75C5A748">
              <w:rPr>
                <w:rFonts w:eastAsia="Calibri" w:cs="Arial"/>
                <w:lang w:val="es-MX"/>
              </w:rPr>
              <w:t>Acciones</w:t>
            </w:r>
          </w:p>
        </w:tc>
        <w:tc>
          <w:tcPr>
            <w:tcW w:w="2337" w:type="dxa"/>
          </w:tcPr>
          <w:p w:rsidR="75C5A748" w:rsidP="75C5A748" w:rsidRDefault="75C5A748" w14:paraId="34CA5BDE" w14:textId="77777777">
            <w:pPr>
              <w:rPr>
                <w:rFonts w:eastAsia="Calibri" w:cs="Arial"/>
                <w:lang w:val="es-MX"/>
              </w:rPr>
            </w:pPr>
          </w:p>
        </w:tc>
        <w:tc>
          <w:tcPr>
            <w:tcW w:w="3781" w:type="dxa"/>
          </w:tcPr>
          <w:p w:rsidR="75C5A748" w:rsidP="75C5A748" w:rsidRDefault="75C5A748" w14:paraId="7629FE5D" w14:textId="71E2BF43">
            <w:pPr>
              <w:rPr>
                <w:rFonts w:eastAsia="Calibri" w:cs="Arial"/>
                <w:b/>
                <w:bCs/>
                <w:lang w:val="es-MX"/>
              </w:rPr>
            </w:pPr>
            <w:r w:rsidRPr="75C5A748">
              <w:rPr>
                <w:rFonts w:eastAsia="Calibri" w:cs="Arial"/>
                <w:b/>
                <w:bCs/>
                <w:lang w:val="es-MX"/>
              </w:rPr>
              <w:t>Para rol Administrador:</w:t>
            </w:r>
          </w:p>
          <w:p w:rsidR="75C5A748" w:rsidP="75C5A748" w:rsidRDefault="75C5A748" w14:paraId="2525F8EF" w14:textId="409163BB">
            <w:pPr>
              <w:rPr>
                <w:rFonts w:eastAsia="Calibri" w:cs="Arial"/>
                <w:lang w:val="es-MX"/>
              </w:rPr>
            </w:pPr>
            <w:r w:rsidRPr="75C5A748">
              <w:rPr>
                <w:rFonts w:eastAsia="Calibri" w:cs="Arial"/>
                <w:lang w:val="es-MX"/>
              </w:rPr>
              <w:t>Permite el acceso a la ventana de mantenimiento de perfiles.</w:t>
            </w:r>
          </w:p>
          <w:p w:rsidR="75C5A748" w:rsidP="75C5A748" w:rsidRDefault="75C5A748" w14:paraId="70112861" w14:textId="69286563">
            <w:pPr>
              <w:rPr>
                <w:rFonts w:eastAsia="Calibri" w:cs="Arial"/>
                <w:lang w:val="es-MX"/>
              </w:rPr>
            </w:pPr>
            <w:r w:rsidRPr="75C5A748">
              <w:rPr>
                <w:rFonts w:eastAsia="Calibri" w:cs="Arial"/>
                <w:lang w:val="es-MX"/>
              </w:rPr>
              <w:t>Permite el acceso a la ventana de mantenimiento de usuarios.</w:t>
            </w:r>
          </w:p>
          <w:p w:rsidR="75C5A748" w:rsidP="75C5A748" w:rsidRDefault="75C5A748" w14:paraId="7FADE798" w14:textId="5CE14A22">
            <w:pPr>
              <w:rPr>
                <w:rFonts w:eastAsia="Calibri" w:cs="Arial"/>
                <w:lang w:val="es-MX"/>
              </w:rPr>
            </w:pPr>
          </w:p>
          <w:p w:rsidR="75C5A748" w:rsidP="75C5A748" w:rsidRDefault="75C5A748" w14:paraId="799A1C85" w14:textId="602A4E3F">
            <w:pPr>
              <w:rPr>
                <w:rFonts w:eastAsia="Calibri" w:cs="Arial"/>
                <w:lang w:val="es-MX"/>
              </w:rPr>
            </w:pPr>
          </w:p>
          <w:p w:rsidR="75C5A748" w:rsidP="75C5A748" w:rsidRDefault="75C5A748" w14:paraId="00D8CB3C" w14:textId="3ADB7565">
            <w:pPr>
              <w:rPr>
                <w:rFonts w:eastAsia="Calibri" w:cs="Arial"/>
                <w:b/>
                <w:bCs/>
                <w:lang w:val="es-MX"/>
              </w:rPr>
            </w:pPr>
            <w:r w:rsidRPr="75C5A748">
              <w:rPr>
                <w:rFonts w:eastAsia="Calibri" w:cs="Arial"/>
                <w:b/>
                <w:bCs/>
                <w:lang w:val="es-MX"/>
              </w:rPr>
              <w:t>Para rol Convencional:</w:t>
            </w:r>
          </w:p>
          <w:p w:rsidR="75C5A748" w:rsidP="75C5A748" w:rsidRDefault="75C5A748" w14:paraId="6F44E8C1" w14:textId="053BB135">
            <w:pPr>
              <w:rPr>
                <w:rFonts w:eastAsia="Calibri" w:cs="Arial"/>
                <w:lang w:val="es-MX"/>
              </w:rPr>
            </w:pPr>
            <w:r w:rsidRPr="75C5A748">
              <w:rPr>
                <w:rFonts w:eastAsia="Calibri" w:cs="Arial"/>
                <w:lang w:val="es-MX"/>
              </w:rPr>
              <w:t>Bloquea el acceso a la ventana de mantenimiento de perfiles.</w:t>
            </w:r>
          </w:p>
          <w:p w:rsidR="75C5A748" w:rsidP="75C5A748" w:rsidRDefault="75C5A748" w14:paraId="207E9B73" w14:textId="3383C4A0">
            <w:pPr>
              <w:rPr>
                <w:rFonts w:eastAsia="Calibri" w:cs="Arial"/>
                <w:lang w:val="es-MX"/>
              </w:rPr>
            </w:pPr>
            <w:r w:rsidRPr="75C5A748">
              <w:rPr>
                <w:rFonts w:eastAsia="Calibri" w:cs="Arial"/>
                <w:lang w:val="es-MX"/>
              </w:rPr>
              <w:t>Bloquea el acceso a la ventana de mantenimiento de usuarios.</w:t>
            </w:r>
          </w:p>
          <w:p w:rsidR="75C5A748" w:rsidP="75C5A748" w:rsidRDefault="75C5A748" w14:paraId="1A43AC15" w14:textId="27247769">
            <w:pPr>
              <w:rPr>
                <w:rFonts w:eastAsia="Calibri" w:cs="Arial"/>
                <w:lang w:val="es-MX"/>
              </w:rPr>
            </w:pPr>
          </w:p>
          <w:p w:rsidR="75C5A748" w:rsidP="75C5A748" w:rsidRDefault="75C5A748" w14:paraId="3B490ADD" w14:textId="6C1EC5BD">
            <w:pPr>
              <w:rPr>
                <w:rFonts w:eastAsia="Calibri" w:cs="Arial"/>
                <w:lang w:val="es-MX"/>
              </w:rPr>
            </w:pPr>
          </w:p>
          <w:p w:rsidR="75C5A748" w:rsidP="75C5A748" w:rsidRDefault="75C5A748" w14:paraId="560F9761" w14:textId="2C43517B">
            <w:pPr>
              <w:rPr>
                <w:rFonts w:eastAsia="Calibri" w:cs="Arial"/>
                <w:b/>
                <w:bCs/>
                <w:lang w:val="es-MX"/>
              </w:rPr>
            </w:pPr>
            <w:r w:rsidRPr="75C5A748">
              <w:rPr>
                <w:rFonts w:eastAsia="Calibri" w:cs="Arial"/>
                <w:b/>
                <w:bCs/>
                <w:lang w:val="es-MX"/>
              </w:rPr>
              <w:t>Para rol Consultor:</w:t>
            </w:r>
          </w:p>
          <w:p w:rsidR="75C5A748" w:rsidP="75C5A748" w:rsidRDefault="75C5A748" w14:paraId="7652328A" w14:textId="2204CD11">
            <w:pPr>
              <w:rPr>
                <w:rFonts w:eastAsia="Calibri" w:cs="Arial"/>
                <w:lang w:val="es-MX"/>
              </w:rPr>
            </w:pPr>
            <w:r w:rsidRPr="75C5A748">
              <w:rPr>
                <w:rFonts w:eastAsia="Calibri" w:cs="Arial"/>
                <w:lang w:val="es-MX"/>
              </w:rPr>
              <w:t>Bloquea el acceso a la ventana de mantenimiento de perfiles.</w:t>
            </w:r>
          </w:p>
          <w:p w:rsidR="75C5A748" w:rsidP="75C5A748" w:rsidRDefault="75C5A748" w14:paraId="4321DEAF" w14:textId="5001BCE1">
            <w:pPr>
              <w:rPr>
                <w:rFonts w:eastAsia="Calibri" w:cs="Arial"/>
                <w:lang w:val="es-MX"/>
              </w:rPr>
            </w:pPr>
            <w:r w:rsidRPr="75C5A748">
              <w:rPr>
                <w:rFonts w:eastAsia="Calibri" w:cs="Arial"/>
                <w:lang w:val="es-MX"/>
              </w:rPr>
              <w:t>Bloquea el acceso a la ventana de mantenimiento de usuarios.</w:t>
            </w:r>
          </w:p>
        </w:tc>
      </w:tr>
    </w:tbl>
    <w:p w:rsidR="75C5A748" w:rsidP="75C5A748" w:rsidRDefault="75C5A748" w14:paraId="29D471C0" w14:textId="20622B60">
      <w:pPr>
        <w:ind w:left="1260"/>
        <w:rPr>
          <w:rFonts w:eastAsia="Calibri" w:cs="Arial"/>
          <w:lang w:val="es-MX"/>
        </w:rPr>
      </w:pPr>
    </w:p>
    <w:p w:rsidR="75C5A748" w:rsidP="75C5A748" w:rsidRDefault="75C5A748" w14:paraId="5EEA1BD3" w14:textId="59AEBCB8">
      <w:pPr>
        <w:ind w:left="1980"/>
        <w:rPr>
          <w:sz w:val="28"/>
          <w:szCs w:val="28"/>
          <w:highlight w:val="cyan"/>
          <w:lang w:val="es-MX"/>
        </w:rPr>
      </w:pPr>
      <w:r w:rsidRPr="75C5A748">
        <w:rPr>
          <w:sz w:val="28"/>
          <w:szCs w:val="28"/>
          <w:highlight w:val="cyan"/>
          <w:lang w:val="es-MX"/>
        </w:rPr>
        <w:t>5.1.3.1.5 Detalle de la Implementación</w:t>
      </w:r>
    </w:p>
    <w:p w:rsidR="75C5A748" w:rsidP="75C5A748" w:rsidRDefault="75C5A748" w14:paraId="5BBDC30D" w14:textId="59AEBCB8">
      <w:pPr>
        <w:ind w:left="1710"/>
        <w:rPr>
          <w:sz w:val="28"/>
          <w:szCs w:val="28"/>
          <w:lang w:val="es-MX"/>
        </w:rPr>
      </w:pPr>
    </w:p>
    <w:p w:rsidR="75C5A748" w:rsidP="75C5A748" w:rsidRDefault="75C5A748" w14:paraId="169BF277" w14:textId="477193D9">
      <w:pPr>
        <w:ind w:left="2790"/>
        <w:rPr>
          <w:sz w:val="28"/>
          <w:szCs w:val="28"/>
          <w:lang w:val="es-MX"/>
        </w:rPr>
      </w:pPr>
      <w:r w:rsidRPr="75C5A748">
        <w:rPr>
          <w:sz w:val="28"/>
          <w:szCs w:val="28"/>
          <w:lang w:val="es-MX"/>
        </w:rPr>
        <w:t>5.1.3.1.5.1 Agregar pantallas y acciones</w:t>
      </w:r>
    </w:p>
    <w:p w:rsidR="75C5A748" w:rsidP="75C5A748" w:rsidRDefault="75C5A748" w14:paraId="20DFCDD4" w14:textId="59AEBCB8">
      <w:pPr>
        <w:ind w:left="2790"/>
        <w:rPr>
          <w:sz w:val="28"/>
          <w:szCs w:val="28"/>
          <w:lang w:val="es-MX"/>
        </w:rPr>
      </w:pPr>
    </w:p>
    <w:p w:rsidR="75C5A748" w:rsidP="75C5A748" w:rsidRDefault="75C5A748" w14:paraId="693B72C2" w14:textId="5A0394D4">
      <w:pPr>
        <w:ind w:left="2790"/>
        <w:rPr>
          <w:sz w:val="28"/>
          <w:szCs w:val="28"/>
          <w:lang w:val="es-MX"/>
        </w:rPr>
      </w:pPr>
      <w:r w:rsidRPr="75C5A748">
        <w:rPr>
          <w:sz w:val="28"/>
          <w:szCs w:val="28"/>
          <w:lang w:val="es-MX"/>
        </w:rPr>
        <w:t>No hay</w:t>
      </w:r>
    </w:p>
    <w:p w:rsidR="75C5A748" w:rsidP="75C5A748" w:rsidRDefault="75C5A748" w14:paraId="7DA8A1EB" w14:textId="3A5A2643">
      <w:pPr>
        <w:ind w:left="1710"/>
        <w:rPr>
          <w:rFonts w:eastAsia="Calibri" w:cs="Arial"/>
          <w:lang w:val="es-MX"/>
        </w:rPr>
      </w:pPr>
    </w:p>
    <w:p w:rsidR="75C5A748" w:rsidP="75C5A748" w:rsidRDefault="75C5A748" w14:paraId="1028371A" w14:textId="65E5C9CA">
      <w:pPr>
        <w:rPr>
          <w:rFonts w:eastAsia="Calibri" w:cs="Arial"/>
          <w:b/>
          <w:bCs/>
          <w:lang w:val="es-MX"/>
        </w:rPr>
      </w:pPr>
    </w:p>
    <w:p w:rsidR="75C5A748" w:rsidP="75C5A748" w:rsidRDefault="75C5A748" w14:paraId="15500BDC" w14:textId="30E95CEC">
      <w:pPr>
        <w:ind w:left="1260"/>
        <w:rPr>
          <w:sz w:val="28"/>
          <w:szCs w:val="28"/>
          <w:lang w:val="es-MX"/>
        </w:rPr>
      </w:pPr>
      <w:r w:rsidRPr="75C5A748">
        <w:rPr>
          <w:sz w:val="28"/>
          <w:szCs w:val="28"/>
          <w:lang w:val="es-MX"/>
        </w:rPr>
        <w:t>5.1.3.1 Registro de pantallas y acciones</w:t>
      </w:r>
    </w:p>
    <w:p w:rsidR="75C5A748" w:rsidP="75C5A748" w:rsidRDefault="75C5A748" w14:paraId="094F5255" w14:textId="65E5C9CA">
      <w:pPr>
        <w:ind w:left="1260"/>
        <w:rPr>
          <w:sz w:val="28"/>
          <w:szCs w:val="28"/>
          <w:lang w:val="es-MX"/>
        </w:rPr>
      </w:pPr>
    </w:p>
    <w:p w:rsidR="75C5A748" w:rsidP="75C5A748" w:rsidRDefault="75C5A748" w14:paraId="3F2B68EA" w14:textId="65E5C9CA">
      <w:pPr>
        <w:ind w:left="2070"/>
        <w:rPr>
          <w:sz w:val="28"/>
          <w:szCs w:val="28"/>
          <w:lang w:val="es-MX"/>
        </w:rPr>
      </w:pPr>
      <w:r w:rsidRPr="75C5A748">
        <w:rPr>
          <w:sz w:val="28"/>
          <w:szCs w:val="28"/>
          <w:lang w:val="es-MX"/>
        </w:rPr>
        <w:t>5.1.3.1.1 Origen de Datos</w:t>
      </w:r>
    </w:p>
    <w:p w:rsidR="75C5A748" w:rsidP="75C5A748" w:rsidRDefault="75C5A748" w14:paraId="2DC197CE" w14:textId="570C02EA">
      <w:pPr>
        <w:ind w:left="2070"/>
        <w:rPr>
          <w:sz w:val="28"/>
          <w:szCs w:val="28"/>
          <w:lang w:val="es-MX"/>
        </w:rPr>
      </w:pPr>
    </w:p>
    <w:p w:rsidR="75C5A748" w:rsidP="75C5A748" w:rsidRDefault="75C5A748" w14:paraId="6A312C55" w14:textId="482FBE10">
      <w:pPr>
        <w:ind w:left="1260"/>
        <w:rPr>
          <w:sz w:val="28"/>
          <w:szCs w:val="28"/>
          <w:lang w:val="es-MX"/>
        </w:rPr>
      </w:pPr>
      <w:r w:rsidRPr="75C5A748">
        <w:rPr>
          <w:sz w:val="28"/>
          <w:szCs w:val="28"/>
          <w:lang w:val="es-MX"/>
        </w:rPr>
        <w:t>No hay</w:t>
      </w:r>
    </w:p>
    <w:p w:rsidR="75C5A748" w:rsidP="75C5A748" w:rsidRDefault="75C5A748" w14:paraId="69060D32" w14:textId="65E5C9CA">
      <w:pPr>
        <w:ind w:left="2070"/>
        <w:rPr>
          <w:sz w:val="28"/>
          <w:szCs w:val="28"/>
          <w:lang w:val="es-MX"/>
        </w:rPr>
      </w:pPr>
      <w:r w:rsidRPr="75C5A748">
        <w:rPr>
          <w:sz w:val="28"/>
          <w:szCs w:val="28"/>
          <w:lang w:val="es-MX"/>
        </w:rPr>
        <w:t>5.1.3.1.2 Destino de los Datos (Información sensible)</w:t>
      </w:r>
    </w:p>
    <w:p w:rsidR="75C5A748" w:rsidP="75C5A748" w:rsidRDefault="75C5A748" w14:paraId="195095EC" w14:textId="65E5C9CA">
      <w:pPr>
        <w:ind w:left="1260"/>
        <w:rPr>
          <w:sz w:val="28"/>
          <w:szCs w:val="28"/>
          <w:lang w:val="es-MX"/>
        </w:rPr>
      </w:pPr>
    </w:p>
    <w:p w:rsidR="75C5A748" w:rsidP="75C5A748" w:rsidRDefault="75C5A748" w14:paraId="62661ECD" w14:textId="53A80CAF">
      <w:pPr>
        <w:ind w:left="1260"/>
        <w:rPr>
          <w:sz w:val="28"/>
          <w:szCs w:val="28"/>
          <w:lang w:val="es-MX"/>
        </w:rPr>
      </w:pPr>
      <w:r w:rsidRPr="75C5A748">
        <w:rPr>
          <w:sz w:val="28"/>
          <w:szCs w:val="28"/>
          <w:lang w:val="es-MX"/>
        </w:rPr>
        <w:t>No hay</w:t>
      </w:r>
    </w:p>
    <w:p w:rsidR="75C5A748" w:rsidP="75C5A748" w:rsidRDefault="75C5A748" w14:paraId="57AC7428" w14:textId="65E5C9CA">
      <w:pPr>
        <w:ind w:left="1260"/>
        <w:rPr>
          <w:rFonts w:eastAsia="Calibri" w:cs="Arial"/>
          <w:lang w:val="es-MX"/>
        </w:rPr>
      </w:pPr>
    </w:p>
    <w:p w:rsidR="75C5A748" w:rsidP="75C5A748" w:rsidRDefault="75C5A748" w14:paraId="1125F2C6" w14:textId="65E5C9CA">
      <w:pPr>
        <w:ind w:left="1260"/>
        <w:rPr>
          <w:sz w:val="28"/>
          <w:szCs w:val="28"/>
          <w:lang w:val="es-MX"/>
        </w:rPr>
      </w:pPr>
      <w:r w:rsidRPr="75C5A748">
        <w:rPr>
          <w:sz w:val="28"/>
          <w:szCs w:val="28"/>
          <w:lang w:val="es-MX"/>
        </w:rPr>
        <w:t>5.1.3.1.3 Otras tablas Afectadas</w:t>
      </w:r>
    </w:p>
    <w:p w:rsidR="75C5A748" w:rsidP="75C5A748" w:rsidRDefault="75C5A748" w14:paraId="4C01B0BC" w14:textId="65E5C9CA">
      <w:pPr>
        <w:ind w:left="1260"/>
        <w:rPr>
          <w:sz w:val="28"/>
          <w:szCs w:val="28"/>
          <w:lang w:val="es-MX"/>
        </w:rPr>
      </w:pPr>
    </w:p>
    <w:p w:rsidR="75C5A748" w:rsidP="75C5A748" w:rsidRDefault="75C5A748" w14:paraId="1AF25B99" w14:textId="65E5C9CA">
      <w:pPr>
        <w:ind w:left="1260"/>
        <w:rPr>
          <w:rFonts w:eastAsia="Calibri" w:cs="Arial"/>
          <w:lang w:val="es-MX"/>
        </w:rPr>
      </w:pPr>
      <w:r w:rsidRPr="75C5A748">
        <w:rPr>
          <w:rFonts w:eastAsia="Calibri" w:cs="Arial"/>
          <w:lang w:val="es-MX"/>
        </w:rPr>
        <w:lastRenderedPageBreak/>
        <w:t xml:space="preserve">No hay </w:t>
      </w:r>
    </w:p>
    <w:p w:rsidR="75C5A748" w:rsidP="75C5A748" w:rsidRDefault="75C5A748" w14:paraId="31EC323E" w14:textId="65E5C9CA">
      <w:pPr>
        <w:ind w:left="1260"/>
        <w:rPr>
          <w:rFonts w:eastAsia="Calibri" w:cs="Arial"/>
          <w:lang w:val="es-MX"/>
        </w:rPr>
      </w:pPr>
    </w:p>
    <w:p w:rsidR="75C5A748" w:rsidP="75C5A748" w:rsidRDefault="75C5A748" w14:paraId="3451537B" w14:textId="65E5C9CA">
      <w:pPr>
        <w:ind w:left="1260"/>
        <w:rPr>
          <w:sz w:val="28"/>
          <w:szCs w:val="28"/>
          <w:lang w:val="es-MX"/>
        </w:rPr>
      </w:pPr>
      <w:r w:rsidRPr="75C5A748">
        <w:rPr>
          <w:sz w:val="28"/>
          <w:szCs w:val="28"/>
          <w:lang w:val="es-MX"/>
        </w:rPr>
        <w:t xml:space="preserve">5.1.3.1.4 </w:t>
      </w:r>
      <w:proofErr w:type="spellStart"/>
      <w:r w:rsidRPr="75C5A748">
        <w:rPr>
          <w:sz w:val="28"/>
          <w:szCs w:val="28"/>
          <w:lang w:val="es-MX"/>
        </w:rPr>
        <w:t>Grid</w:t>
      </w:r>
      <w:proofErr w:type="spellEnd"/>
    </w:p>
    <w:p w:rsidR="75C5A748" w:rsidP="75C5A748" w:rsidRDefault="75C5A748" w14:paraId="365C208E" w14:textId="65E5C9CA">
      <w:pPr>
        <w:ind w:left="1260"/>
        <w:rPr>
          <w:sz w:val="28"/>
          <w:szCs w:val="28"/>
          <w:lang w:val="es-MX"/>
        </w:rPr>
      </w:pPr>
    </w:p>
    <w:p w:rsidR="75C5A748" w:rsidP="75C5A748" w:rsidRDefault="75C5A748" w14:paraId="44E9F546" w14:textId="65E5C9CA">
      <w:pPr>
        <w:ind w:left="1260"/>
        <w:rPr>
          <w:sz w:val="28"/>
          <w:szCs w:val="28"/>
          <w:lang w:val="es-MX"/>
        </w:rPr>
      </w:pPr>
      <w:r w:rsidRPr="75C5A748">
        <w:rPr>
          <w:sz w:val="28"/>
          <w:szCs w:val="28"/>
          <w:lang w:val="es-MX"/>
        </w:rPr>
        <w:t xml:space="preserve">NO hay </w:t>
      </w:r>
      <w:proofErr w:type="spellStart"/>
      <w:r w:rsidRPr="75C5A748">
        <w:rPr>
          <w:sz w:val="28"/>
          <w:szCs w:val="28"/>
          <w:lang w:val="es-MX"/>
        </w:rPr>
        <w:t>Grid</w:t>
      </w:r>
      <w:proofErr w:type="spellEnd"/>
    </w:p>
    <w:p w:rsidR="75C5A748" w:rsidP="75C5A748" w:rsidRDefault="75C5A748" w14:paraId="267C396D" w14:textId="65E5C9CA">
      <w:pPr>
        <w:ind w:left="1260"/>
        <w:rPr>
          <w:rFonts w:eastAsia="Calibri" w:cs="Arial"/>
          <w:lang w:val="es-MX"/>
        </w:rPr>
      </w:pPr>
    </w:p>
    <w:p w:rsidR="75C5A748" w:rsidP="75C5A748" w:rsidRDefault="75C5A748" w14:paraId="66AA64D0" w14:textId="65E5C9CA">
      <w:pPr>
        <w:ind w:left="1260"/>
        <w:rPr>
          <w:sz w:val="28"/>
          <w:szCs w:val="28"/>
          <w:lang w:val="es-MX"/>
        </w:rPr>
      </w:pPr>
      <w:r w:rsidRPr="75C5A748">
        <w:rPr>
          <w:sz w:val="28"/>
          <w:szCs w:val="28"/>
          <w:lang w:val="es-MX"/>
        </w:rPr>
        <w:t>5.1.3.1.5 Detalle de la Implementación</w:t>
      </w:r>
    </w:p>
    <w:p w:rsidR="75C5A748" w:rsidP="75C5A748" w:rsidRDefault="75C5A748" w14:paraId="027F6732" w14:textId="65E5C9CA">
      <w:pPr>
        <w:ind w:left="1710"/>
        <w:rPr>
          <w:sz w:val="28"/>
          <w:szCs w:val="28"/>
          <w:lang w:val="es-MX"/>
        </w:rPr>
      </w:pPr>
    </w:p>
    <w:p w:rsidR="75C5A748" w:rsidP="75C5A748" w:rsidRDefault="75C5A748" w14:paraId="17A9C7C3" w14:textId="65E5C9CA">
      <w:pPr>
        <w:ind w:left="1710"/>
        <w:rPr>
          <w:sz w:val="28"/>
          <w:szCs w:val="28"/>
          <w:lang w:val="es-MX"/>
        </w:rPr>
      </w:pPr>
      <w:r w:rsidRPr="75C5A748">
        <w:rPr>
          <w:sz w:val="28"/>
          <w:szCs w:val="28"/>
          <w:lang w:val="es-MX"/>
        </w:rPr>
        <w:t>5.1.3.1.5.1 Nuevo</w:t>
      </w:r>
    </w:p>
    <w:p w:rsidR="75C5A748" w:rsidP="75C5A748" w:rsidRDefault="75C5A748" w14:paraId="4DE47FE8" w14:textId="49E549B5">
      <w:pPr>
        <w:ind w:left="1710"/>
        <w:rPr>
          <w:sz w:val="28"/>
          <w:szCs w:val="28"/>
          <w:lang w:val="es-MX"/>
        </w:rPr>
      </w:pPr>
    </w:p>
    <w:p w:rsidR="75C5A748" w:rsidP="75C5A748" w:rsidRDefault="75C5A748" w14:paraId="551099FD" w14:textId="5655F275">
      <w:pPr>
        <w:ind w:left="1710"/>
      </w:pPr>
      <w:r w:rsidRPr="75C5A748">
        <w:rPr>
          <w:sz w:val="28"/>
          <w:szCs w:val="28"/>
          <w:lang w:val="es-MX"/>
        </w:rPr>
        <w:t>No hay</w:t>
      </w:r>
    </w:p>
    <w:p w:rsidR="75C5A748" w:rsidP="75C5A748" w:rsidRDefault="75C5A748" w14:paraId="01ECD79A" w14:textId="679B0127">
      <w:pPr>
        <w:rPr>
          <w:rFonts w:eastAsia="Calibri" w:cs="Arial"/>
          <w:b/>
          <w:bCs/>
          <w:lang w:val="es-MX"/>
        </w:rPr>
      </w:pPr>
    </w:p>
    <w:p w:rsidR="75C5A748" w:rsidP="75C5A748" w:rsidRDefault="75C5A748" w14:paraId="56B116F9" w14:textId="36F10409">
      <w:pPr>
        <w:rPr>
          <w:rFonts w:eastAsia="Calibri" w:cs="Arial"/>
          <w:b/>
          <w:bCs/>
          <w:lang w:val="es-MX"/>
        </w:rPr>
      </w:pPr>
    </w:p>
    <w:p w:rsidR="75C5A748" w:rsidP="75C5A748" w:rsidRDefault="75C5A748" w14:paraId="30AF98D8" w14:textId="4B23BBC7">
      <w:pPr>
        <w:ind w:left="1260"/>
        <w:rPr>
          <w:sz w:val="28"/>
          <w:szCs w:val="28"/>
          <w:lang w:val="es-MX"/>
        </w:rPr>
      </w:pPr>
      <w:r w:rsidRPr="75C5A748">
        <w:rPr>
          <w:sz w:val="28"/>
          <w:szCs w:val="28"/>
          <w:lang w:val="es-MX"/>
        </w:rPr>
        <w:t>5.1.3.1 Actualizar pantallas y acciones</w:t>
      </w:r>
    </w:p>
    <w:p w:rsidR="75C5A748" w:rsidP="75C5A748" w:rsidRDefault="75C5A748" w14:paraId="054FFD27" w14:textId="544CC9C5">
      <w:pPr>
        <w:ind w:left="708"/>
        <w:rPr>
          <w:sz w:val="28"/>
          <w:szCs w:val="28"/>
          <w:lang w:val="es-MX"/>
        </w:rPr>
      </w:pPr>
    </w:p>
    <w:p w:rsidR="75C5A748" w:rsidP="75C5A748" w:rsidRDefault="75C5A748" w14:paraId="67CC4190" w14:textId="148E8B13">
      <w:pPr>
        <w:ind w:left="2124"/>
      </w:pPr>
      <w:r w:rsidRPr="75C5A748">
        <w:rPr>
          <w:sz w:val="28"/>
          <w:szCs w:val="28"/>
          <w:lang w:val="es-MX"/>
        </w:rPr>
        <w:t>No hay</w:t>
      </w:r>
    </w:p>
    <w:p w:rsidR="75C5A748" w:rsidP="75C5A748" w:rsidRDefault="75C5A748" w14:paraId="28CA520E" w14:textId="0D79317B">
      <w:pPr>
        <w:ind w:left="1260"/>
        <w:rPr>
          <w:sz w:val="28"/>
          <w:szCs w:val="28"/>
          <w:lang w:val="es-MX"/>
        </w:rPr>
      </w:pPr>
    </w:p>
    <w:p w:rsidR="75C5A748" w:rsidP="75C5A748" w:rsidRDefault="75C5A748" w14:paraId="1407FFC9" w14:textId="77777777">
      <w:pPr>
        <w:ind w:left="1260"/>
        <w:rPr>
          <w:sz w:val="28"/>
          <w:szCs w:val="28"/>
          <w:lang w:val="es-MX"/>
        </w:rPr>
      </w:pPr>
    </w:p>
    <w:p w:rsidR="75C5A748" w:rsidP="75C5A748" w:rsidRDefault="75C5A748" w14:paraId="3A32D5A6" w14:textId="77777777">
      <w:pPr>
        <w:ind w:left="1260"/>
        <w:rPr>
          <w:sz w:val="28"/>
          <w:szCs w:val="28"/>
          <w:lang w:val="es-MX"/>
        </w:rPr>
      </w:pPr>
      <w:r w:rsidRPr="75C5A748">
        <w:rPr>
          <w:sz w:val="28"/>
          <w:szCs w:val="28"/>
          <w:lang w:val="es-MX"/>
        </w:rPr>
        <w:t>5.1.3.1.1 Origen de Datos</w:t>
      </w:r>
    </w:p>
    <w:p w:rsidR="75C5A748" w:rsidP="75C5A748" w:rsidRDefault="75C5A748" w14:paraId="21E08FE0" w14:textId="77777777">
      <w:pPr>
        <w:ind w:left="1260"/>
        <w:rPr>
          <w:sz w:val="28"/>
          <w:szCs w:val="28"/>
          <w:lang w:val="es-MX"/>
        </w:rPr>
      </w:pPr>
    </w:p>
    <w:p w:rsidR="75C5A748" w:rsidP="75C5A748" w:rsidRDefault="75C5A748" w14:paraId="7F886E05" w14:textId="77777777">
      <w:pPr>
        <w:ind w:left="1260"/>
        <w:rPr>
          <w:rFonts w:eastAsia="Calibri" w:cs="Arial"/>
          <w:lang w:val="es-MX"/>
        </w:rPr>
      </w:pPr>
    </w:p>
    <w:p w:rsidR="75C5A748" w:rsidP="75C5A748" w:rsidRDefault="75C5A748" w14:paraId="2CB720AD" w14:textId="77777777">
      <w:pPr>
        <w:ind w:left="1260"/>
        <w:rPr>
          <w:sz w:val="28"/>
          <w:szCs w:val="28"/>
          <w:lang w:val="es-MX"/>
        </w:rPr>
      </w:pPr>
      <w:r w:rsidRPr="75C5A748">
        <w:rPr>
          <w:sz w:val="28"/>
          <w:szCs w:val="28"/>
          <w:lang w:val="es-MX"/>
        </w:rPr>
        <w:t>5.1.3.1.2 Destino de los Datos (Información sensible)</w:t>
      </w:r>
    </w:p>
    <w:p w:rsidR="75C5A748" w:rsidP="75C5A748" w:rsidRDefault="75C5A748" w14:paraId="54757DC4" w14:textId="77777777">
      <w:pPr>
        <w:ind w:left="1260"/>
        <w:rPr>
          <w:sz w:val="28"/>
          <w:szCs w:val="28"/>
          <w:lang w:val="es-MX"/>
        </w:rPr>
      </w:pPr>
    </w:p>
    <w:p w:rsidR="75C5A748" w:rsidP="75C5A748" w:rsidRDefault="75C5A748" w14:paraId="1A070F75" w14:textId="47C5BB6E">
      <w:pPr>
        <w:ind w:left="1260"/>
        <w:rPr>
          <w:sz w:val="28"/>
          <w:szCs w:val="28"/>
          <w:lang w:val="es-MX"/>
        </w:rPr>
      </w:pPr>
      <w:r w:rsidRPr="75C5A748">
        <w:rPr>
          <w:sz w:val="28"/>
          <w:szCs w:val="28"/>
          <w:lang w:val="es-MX"/>
        </w:rPr>
        <w:t xml:space="preserve">No hay </w:t>
      </w:r>
      <w:proofErr w:type="spellStart"/>
      <w:r w:rsidRPr="75C5A748">
        <w:rPr>
          <w:sz w:val="28"/>
          <w:szCs w:val="28"/>
          <w:lang w:val="es-MX"/>
        </w:rPr>
        <w:t>Grid</w:t>
      </w:r>
      <w:proofErr w:type="spellEnd"/>
    </w:p>
    <w:p w:rsidR="75C5A748" w:rsidP="75C5A748" w:rsidRDefault="75C5A748" w14:paraId="09549ED7" w14:textId="77777777">
      <w:pPr>
        <w:ind w:left="1260"/>
        <w:rPr>
          <w:rFonts w:eastAsia="Calibri" w:cs="Arial"/>
          <w:lang w:val="es-MX"/>
        </w:rPr>
      </w:pPr>
    </w:p>
    <w:p w:rsidR="75C5A748" w:rsidP="75C5A748" w:rsidRDefault="75C5A748" w14:paraId="62898759" w14:textId="77777777">
      <w:pPr>
        <w:ind w:left="1260"/>
        <w:rPr>
          <w:sz w:val="28"/>
          <w:szCs w:val="28"/>
          <w:lang w:val="es-MX"/>
        </w:rPr>
      </w:pPr>
      <w:r w:rsidRPr="75C5A748">
        <w:rPr>
          <w:sz w:val="28"/>
          <w:szCs w:val="28"/>
          <w:lang w:val="es-MX"/>
        </w:rPr>
        <w:t>5.1.3.1.3 Otras tablas Afectadas</w:t>
      </w:r>
    </w:p>
    <w:p w:rsidR="75C5A748" w:rsidP="75C5A748" w:rsidRDefault="75C5A748" w14:paraId="248558F8" w14:textId="77777777">
      <w:pPr>
        <w:ind w:left="1260"/>
        <w:rPr>
          <w:sz w:val="28"/>
          <w:szCs w:val="28"/>
          <w:lang w:val="es-MX"/>
        </w:rPr>
      </w:pPr>
    </w:p>
    <w:p w:rsidR="75C5A748" w:rsidP="75C5A748" w:rsidRDefault="75C5A748" w14:paraId="4DB1E6D9" w14:textId="77777777">
      <w:pPr>
        <w:ind w:left="1260"/>
        <w:rPr>
          <w:rFonts w:eastAsia="Calibri" w:cs="Arial"/>
          <w:lang w:val="es-MX"/>
        </w:rPr>
      </w:pPr>
      <w:r w:rsidRPr="75C5A748">
        <w:rPr>
          <w:rFonts w:eastAsia="Calibri" w:cs="Arial"/>
          <w:lang w:val="es-MX"/>
        </w:rPr>
        <w:t xml:space="preserve">No hay </w:t>
      </w:r>
    </w:p>
    <w:p w:rsidR="75C5A748" w:rsidP="75C5A748" w:rsidRDefault="75C5A748" w14:paraId="163B06C7" w14:textId="77777777">
      <w:pPr>
        <w:ind w:left="1260"/>
        <w:rPr>
          <w:rFonts w:eastAsia="Calibri" w:cs="Arial"/>
          <w:lang w:val="es-MX"/>
        </w:rPr>
      </w:pPr>
    </w:p>
    <w:p w:rsidR="75C5A748" w:rsidP="75C5A748" w:rsidRDefault="75C5A748" w14:paraId="18235DF2" w14:textId="77777777">
      <w:pPr>
        <w:ind w:left="1260"/>
        <w:rPr>
          <w:sz w:val="28"/>
          <w:szCs w:val="28"/>
          <w:lang w:val="es-MX"/>
        </w:rPr>
      </w:pPr>
      <w:r w:rsidRPr="75C5A748">
        <w:rPr>
          <w:sz w:val="28"/>
          <w:szCs w:val="28"/>
          <w:lang w:val="es-MX"/>
        </w:rPr>
        <w:t xml:space="preserve">5.1.3.1.4 </w:t>
      </w:r>
      <w:proofErr w:type="spellStart"/>
      <w:r w:rsidRPr="75C5A748">
        <w:rPr>
          <w:sz w:val="28"/>
          <w:szCs w:val="28"/>
          <w:lang w:val="es-MX"/>
        </w:rPr>
        <w:t>Grid</w:t>
      </w:r>
      <w:proofErr w:type="spellEnd"/>
    </w:p>
    <w:p w:rsidR="75C5A748" w:rsidP="75C5A748" w:rsidRDefault="75C5A748" w14:paraId="53D9333D" w14:textId="77777777">
      <w:pPr>
        <w:ind w:left="1260"/>
        <w:rPr>
          <w:sz w:val="28"/>
          <w:szCs w:val="28"/>
          <w:lang w:val="es-MX"/>
        </w:rPr>
      </w:pPr>
    </w:p>
    <w:p w:rsidR="75C5A748" w:rsidP="75C5A748" w:rsidRDefault="75C5A748" w14:paraId="442B5D32" w14:textId="77777777">
      <w:pPr>
        <w:ind w:left="1260"/>
        <w:rPr>
          <w:sz w:val="28"/>
          <w:szCs w:val="28"/>
          <w:lang w:val="es-MX"/>
        </w:rPr>
      </w:pPr>
      <w:r w:rsidRPr="75C5A748">
        <w:rPr>
          <w:sz w:val="28"/>
          <w:szCs w:val="28"/>
          <w:lang w:val="es-MX"/>
        </w:rPr>
        <w:t xml:space="preserve">NO hay </w:t>
      </w:r>
      <w:proofErr w:type="spellStart"/>
      <w:r w:rsidRPr="75C5A748">
        <w:rPr>
          <w:sz w:val="28"/>
          <w:szCs w:val="28"/>
          <w:lang w:val="es-MX"/>
        </w:rPr>
        <w:t>Grid</w:t>
      </w:r>
      <w:proofErr w:type="spellEnd"/>
    </w:p>
    <w:p w:rsidR="75C5A748" w:rsidP="75C5A748" w:rsidRDefault="75C5A748" w14:paraId="410AEFA7" w14:textId="77777777">
      <w:pPr>
        <w:ind w:left="1260"/>
        <w:rPr>
          <w:rFonts w:eastAsia="Calibri" w:cs="Arial"/>
          <w:lang w:val="es-MX"/>
        </w:rPr>
      </w:pPr>
    </w:p>
    <w:p w:rsidR="75C5A748" w:rsidP="75C5A748" w:rsidRDefault="75C5A748" w14:paraId="13A7C2FF" w14:textId="77777777">
      <w:pPr>
        <w:ind w:left="1260"/>
        <w:rPr>
          <w:sz w:val="28"/>
          <w:szCs w:val="28"/>
          <w:lang w:val="es-MX"/>
        </w:rPr>
      </w:pPr>
      <w:r w:rsidRPr="75C5A748">
        <w:rPr>
          <w:sz w:val="28"/>
          <w:szCs w:val="28"/>
          <w:lang w:val="es-MX"/>
        </w:rPr>
        <w:t>5.1.3.1.5 Detalle de la Implementación</w:t>
      </w:r>
    </w:p>
    <w:p w:rsidR="75C5A748" w:rsidP="75C5A748" w:rsidRDefault="75C5A748" w14:paraId="0ED64661" w14:textId="77777777">
      <w:pPr>
        <w:ind w:left="1710"/>
        <w:rPr>
          <w:sz w:val="28"/>
          <w:szCs w:val="28"/>
          <w:lang w:val="es-MX"/>
        </w:rPr>
      </w:pPr>
    </w:p>
    <w:p w:rsidR="75C5A748" w:rsidP="75C5A748" w:rsidRDefault="75C5A748" w14:paraId="45964096" w14:textId="50AD9EC5">
      <w:pPr>
        <w:ind w:left="1710"/>
        <w:rPr>
          <w:sz w:val="28"/>
          <w:szCs w:val="28"/>
          <w:lang w:val="es-MX"/>
        </w:rPr>
      </w:pPr>
      <w:r w:rsidRPr="75C5A748">
        <w:rPr>
          <w:sz w:val="28"/>
          <w:szCs w:val="28"/>
          <w:lang w:val="es-MX"/>
        </w:rPr>
        <w:t>5.1.3.1.5.1 Actualizar datos</w:t>
      </w:r>
    </w:p>
    <w:p w:rsidR="75C5A748" w:rsidP="75C5A748" w:rsidRDefault="75C5A748" w14:paraId="2ED2F190" w14:textId="77777777">
      <w:pPr>
        <w:ind w:left="1710"/>
        <w:rPr>
          <w:sz w:val="28"/>
          <w:szCs w:val="28"/>
          <w:lang w:val="es-MX"/>
        </w:rPr>
      </w:pPr>
    </w:p>
    <w:p w:rsidR="75C5A748" w:rsidP="75C5A748" w:rsidRDefault="75C5A748" w14:paraId="6A964A12" w14:textId="1830CF6A">
      <w:pPr>
        <w:ind w:left="1710"/>
      </w:pPr>
      <w:r w:rsidRPr="75C5A748">
        <w:rPr>
          <w:sz w:val="28"/>
          <w:szCs w:val="28"/>
          <w:lang w:val="es-MX"/>
        </w:rPr>
        <w:t>No hay</w:t>
      </w:r>
    </w:p>
    <w:p w:rsidR="75C5A748" w:rsidP="75C5A748" w:rsidRDefault="75C5A748" w14:paraId="338D0ACA" w14:textId="5ADF5037">
      <w:pPr>
        <w:rPr>
          <w:lang w:val="es-MX"/>
        </w:rPr>
      </w:pPr>
    </w:p>
    <w:p w:rsidR="75C5A748" w:rsidP="75C5A748" w:rsidRDefault="75C5A748" w14:paraId="06E4ED68" w14:textId="125BA2F8">
      <w:pPr>
        <w:rPr>
          <w:lang w:val="es-MX"/>
        </w:rPr>
      </w:pPr>
    </w:p>
    <w:p w:rsidR="58DC71F1" w:rsidP="48661098" w:rsidRDefault="763EC6F0" w14:paraId="501EA5D3" w14:textId="453ECF0E">
      <w:pPr>
        <w:pStyle w:val="Ttulo2"/>
        <w:rPr>
          <w:b/>
          <w:bCs/>
          <w:color w:val="000000" w:themeColor="text1"/>
          <w:lang w:val="es-MX"/>
        </w:rPr>
      </w:pPr>
      <w:bookmarkStart w:name="_Toc135464725" w:id="65"/>
      <w:r w:rsidRPr="763EC6F0">
        <w:rPr>
          <w:b/>
          <w:bCs/>
          <w:color w:val="000000" w:themeColor="text1"/>
        </w:rPr>
        <w:lastRenderedPageBreak/>
        <w:t xml:space="preserve">5.4 Funcionalidad de Mantenimiento de Usuario </w:t>
      </w:r>
      <w:r w:rsidRPr="763EC6F0">
        <w:rPr>
          <w:b/>
          <w:bCs/>
          <w:color w:val="000000" w:themeColor="text1"/>
          <w:lang w:val="es-MX"/>
        </w:rPr>
        <w:t>(RF-4)</w:t>
      </w:r>
      <w:bookmarkEnd w:id="65"/>
    </w:p>
    <w:p w:rsidR="4E415AD5" w:rsidP="763EC6F0" w:rsidRDefault="763EC6F0" w14:paraId="28BD6B32" w14:textId="50E550BB">
      <w:pPr>
        <w:rPr>
          <w:lang w:val="es-MX"/>
        </w:rPr>
      </w:pPr>
      <w:r w:rsidRPr="763EC6F0">
        <w:rPr>
          <w:rFonts w:eastAsia="Times New Roman" w:cs="Times New Roman"/>
          <w:szCs w:val="24"/>
          <w:lang w:val="es-MX"/>
        </w:rPr>
        <w:t xml:space="preserve"> </w:t>
      </w:r>
    </w:p>
    <w:p w:rsidR="4E415AD5" w:rsidP="763EC6F0" w:rsidRDefault="763EC6F0" w14:paraId="5B23C5AE" w14:textId="7BC0DC58">
      <w:pPr>
        <w:ind w:firstLine="705"/>
      </w:pPr>
      <w:r w:rsidRPr="763EC6F0">
        <w:rPr>
          <w:rFonts w:eastAsia="Times New Roman" w:cs="Times New Roman"/>
          <w:color w:val="000000" w:themeColor="text1"/>
          <w:szCs w:val="24"/>
          <w:lang w:val="es-MX"/>
        </w:rPr>
        <w:t xml:space="preserve">La funcionalidad debe ser administrada mediante un CRUD para permitir agregar, modificar o eliminar. Estos datos son los siguientes: Cedula, Nombre, Apellidos, Perfil y Contraseña, los cuales son necesarios para registrar un Usuario. Dicha gestión está ligada a un usuario con el permiso pertinente. </w:t>
      </w:r>
    </w:p>
    <w:p w:rsidR="4E415AD5" w:rsidP="763EC6F0" w:rsidRDefault="763EC6F0" w14:paraId="6CB8C494" w14:textId="5D32B54F">
      <w:r w:rsidRPr="763EC6F0">
        <w:rPr>
          <w:rFonts w:eastAsia="Times New Roman" w:cs="Times New Roman"/>
          <w:szCs w:val="24"/>
          <w:lang w:val="es-MX"/>
        </w:rPr>
        <w:t xml:space="preserve"> </w:t>
      </w:r>
    </w:p>
    <w:p w:rsidR="4E415AD5" w:rsidP="763EC6F0" w:rsidRDefault="763EC6F0" w14:paraId="6E81721F" w14:textId="03F4CBD1">
      <w:r w:rsidRPr="763EC6F0">
        <w:rPr>
          <w:rFonts w:eastAsia="Times New Roman" w:cs="Times New Roman"/>
          <w:szCs w:val="24"/>
          <w:lang w:val="es-MX"/>
        </w:rPr>
        <w:t xml:space="preserve"> </w:t>
      </w:r>
    </w:p>
    <w:p w:rsidR="4E415AD5" w:rsidP="763EC6F0" w:rsidRDefault="763EC6F0" w14:paraId="0ABB519E" w14:textId="7408B986">
      <w:pPr>
        <w:ind w:firstLine="705"/>
      </w:pPr>
      <w:r w:rsidRPr="763EC6F0">
        <w:rPr>
          <w:rFonts w:eastAsia="Times New Roman" w:cs="Times New Roman"/>
          <w:color w:val="002060"/>
          <w:sz w:val="28"/>
          <w:szCs w:val="28"/>
          <w:highlight w:val="yellow"/>
          <w:lang w:val="es-MX"/>
        </w:rPr>
        <w:t>5.4.1 Diseño de procesos (Herramienta CASE)</w:t>
      </w:r>
      <w:r w:rsidRPr="763EC6F0">
        <w:rPr>
          <w:rFonts w:eastAsia="Times New Roman" w:cs="Times New Roman"/>
          <w:color w:val="002060"/>
          <w:sz w:val="28"/>
          <w:szCs w:val="28"/>
          <w:lang w:val="es-MX"/>
        </w:rPr>
        <w:t xml:space="preserve"> </w:t>
      </w:r>
    </w:p>
    <w:p w:rsidR="4E415AD5" w:rsidP="763EC6F0" w:rsidRDefault="4E415AD5" w14:paraId="2FB2438D" w14:textId="582890F6">
      <w:pPr>
        <w:ind w:firstLine="705"/>
        <w:rPr>
          <w:rFonts w:eastAsia="Times New Roman" w:cs="Times New Roman"/>
          <w:color w:val="002060"/>
          <w:sz w:val="28"/>
          <w:szCs w:val="28"/>
          <w:lang w:val="es-MX"/>
        </w:rPr>
      </w:pPr>
    </w:p>
    <w:p w:rsidR="4E415AD5" w:rsidP="763EC6F0" w:rsidRDefault="763EC6F0" w14:paraId="1FD9710A" w14:textId="70EDADDB">
      <w:pPr>
        <w:rPr>
          <w:rFonts w:eastAsia="Times New Roman" w:cs="Times New Roman"/>
          <w:color w:val="002060"/>
          <w:sz w:val="28"/>
          <w:szCs w:val="28"/>
          <w:lang w:val="es-MX"/>
        </w:rPr>
      </w:pPr>
      <w:r w:rsidRPr="763EC6F0">
        <w:rPr>
          <w:rFonts w:eastAsia="Times New Roman" w:cs="Times New Roman"/>
          <w:color w:val="002060"/>
          <w:sz w:val="28"/>
          <w:szCs w:val="28"/>
          <w:lang w:val="es-MX"/>
        </w:rPr>
        <w:t xml:space="preserve"> </w:t>
      </w:r>
      <w:r w:rsidR="4E415AD5">
        <w:rPr>
          <w:noProof/>
        </w:rPr>
        <w:drawing>
          <wp:inline distT="0" distB="0" distL="0" distR="0" wp14:anchorId="7CE46FB1" wp14:editId="443C1877">
            <wp:extent cx="4572000" cy="3571875"/>
            <wp:effectExtent l="0" t="0" r="0" b="0"/>
            <wp:docPr id="1489040315" name="Imagen 148904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rsidR="4E415AD5" w:rsidP="763EC6F0" w:rsidRDefault="763EC6F0" w14:paraId="137E4A8D" w14:textId="743B8F7B">
      <w:r w:rsidRPr="763EC6F0">
        <w:rPr>
          <w:rFonts w:eastAsia="Times New Roman" w:cs="Times New Roman"/>
          <w:color w:val="002060"/>
          <w:sz w:val="28"/>
          <w:szCs w:val="28"/>
          <w:lang w:val="es-MX"/>
        </w:rPr>
        <w:t xml:space="preserve"> </w:t>
      </w:r>
    </w:p>
    <w:p w:rsidR="4E415AD5" w:rsidP="763EC6F0" w:rsidRDefault="763EC6F0" w14:paraId="6CFC3768" w14:textId="289720F3">
      <w:r w:rsidRPr="763EC6F0">
        <w:rPr>
          <w:rFonts w:ascii="Segoe UI" w:hAnsi="Segoe UI" w:eastAsia="Segoe UI" w:cs="Segoe UI"/>
          <w:sz w:val="18"/>
          <w:szCs w:val="18"/>
          <w:lang w:val="es-MX"/>
        </w:rPr>
        <w:t xml:space="preserve"> </w:t>
      </w:r>
    </w:p>
    <w:p w:rsidR="4E415AD5" w:rsidP="763EC6F0" w:rsidRDefault="763EC6F0" w14:paraId="377A1F0C" w14:textId="1C5E148E">
      <w:pPr>
        <w:ind w:firstLine="708"/>
      </w:pPr>
      <w:r w:rsidRPr="763EC6F0">
        <w:rPr>
          <w:rFonts w:eastAsia="Times New Roman" w:cs="Times New Roman"/>
          <w:sz w:val="28"/>
          <w:szCs w:val="28"/>
          <w:lang w:val="es-MX"/>
        </w:rPr>
        <w:t xml:space="preserve">5.4.2 Referencia  </w:t>
      </w:r>
    </w:p>
    <w:p w:rsidR="4E415AD5" w:rsidP="763EC6F0" w:rsidRDefault="763EC6F0" w14:paraId="3248D99B" w14:textId="73106C4E">
      <w:r w:rsidRPr="763EC6F0">
        <w:rPr>
          <w:rFonts w:eastAsia="Times New Roman" w:cs="Times New Roman"/>
          <w:sz w:val="28"/>
          <w:szCs w:val="28"/>
          <w:lang w:val="es-MX"/>
        </w:rPr>
        <w:t xml:space="preserve"> </w:t>
      </w:r>
    </w:p>
    <w:p w:rsidR="4E415AD5" w:rsidP="763EC6F0" w:rsidRDefault="763EC6F0" w14:paraId="3E86EE7B" w14:textId="14377814">
      <w:pPr>
        <w:ind w:firstLine="708"/>
      </w:pPr>
      <w:r w:rsidRPr="763EC6F0">
        <w:rPr>
          <w:rFonts w:eastAsia="Times New Roman" w:cs="Times New Roman"/>
          <w:szCs w:val="24"/>
          <w:lang w:val="es-MX"/>
        </w:rPr>
        <w:t xml:space="preserve">Pantalla número 4: Esta pantalla muestra la funcionalidad referente al requerimiento 4. En esta, se administra el CRUD para los usuarios. </w:t>
      </w:r>
    </w:p>
    <w:p w:rsidR="4E415AD5" w:rsidP="763EC6F0" w:rsidRDefault="763EC6F0" w14:paraId="5BDA6C3B" w14:textId="75733BD8">
      <w:pPr>
        <w:rPr>
          <w:rFonts w:eastAsia="Times New Roman" w:cs="Times New Roman"/>
          <w:szCs w:val="24"/>
          <w:lang w:val="es-MX"/>
        </w:rPr>
      </w:pPr>
      <w:r w:rsidRPr="763EC6F0">
        <w:rPr>
          <w:rFonts w:eastAsia="Times New Roman" w:cs="Times New Roman"/>
          <w:szCs w:val="24"/>
          <w:lang w:val="es-MX"/>
        </w:rPr>
        <w:t xml:space="preserve"> </w:t>
      </w:r>
    </w:p>
    <w:p w:rsidR="4E415AD5" w:rsidP="763EC6F0" w:rsidRDefault="4E415AD5" w14:paraId="2516A597" w14:textId="397A7DD9">
      <w:r>
        <w:rPr>
          <w:noProof/>
        </w:rPr>
        <w:drawing>
          <wp:inline distT="0" distB="0" distL="0" distR="0" wp14:anchorId="7D0A56F8" wp14:editId="7713BED9">
            <wp:extent cx="4572000" cy="1066800"/>
            <wp:effectExtent l="0" t="0" r="0" b="0"/>
            <wp:docPr id="2013596354" name="Imagen 20135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rsidR="4E415AD5" w:rsidP="763EC6F0" w:rsidRDefault="4E415AD5" w14:paraId="0BBC0273" w14:textId="058A125C">
      <w:pPr>
        <w:rPr>
          <w:rFonts w:eastAsia="Times New Roman" w:cs="Times New Roman"/>
          <w:szCs w:val="24"/>
          <w:lang w:val="es-MX"/>
        </w:rPr>
      </w:pPr>
    </w:p>
    <w:p w:rsidR="4E415AD5" w:rsidP="763EC6F0" w:rsidRDefault="763EC6F0" w14:paraId="6BFD618A" w14:textId="58D6B355">
      <w:r w:rsidRPr="763EC6F0">
        <w:rPr>
          <w:rFonts w:eastAsia="Times New Roman" w:cs="Times New Roman"/>
          <w:sz w:val="28"/>
          <w:szCs w:val="28"/>
          <w:lang w:val="es-MX"/>
        </w:rPr>
        <w:t xml:space="preserve">5.4.3.1 Mantenimiento de Usuario </w:t>
      </w:r>
    </w:p>
    <w:p w:rsidR="4E415AD5" w:rsidP="763EC6F0" w:rsidRDefault="763EC6F0" w14:paraId="4917D2DA" w14:textId="65A2D049">
      <w:r w:rsidRPr="763EC6F0">
        <w:rPr>
          <w:rFonts w:eastAsia="Times New Roman" w:cs="Times New Roman"/>
          <w:sz w:val="28"/>
          <w:szCs w:val="28"/>
          <w:lang w:val="es-MX"/>
        </w:rPr>
        <w:lastRenderedPageBreak/>
        <w:t xml:space="preserve"> </w:t>
      </w:r>
    </w:p>
    <w:p w:rsidR="4E415AD5" w:rsidP="763EC6F0" w:rsidRDefault="763EC6F0" w14:paraId="7A1A93F6" w14:textId="6710DEA0">
      <w:r w:rsidRPr="763EC6F0">
        <w:rPr>
          <w:rFonts w:eastAsia="Times New Roman" w:cs="Times New Roman"/>
          <w:sz w:val="28"/>
          <w:szCs w:val="28"/>
          <w:lang w:val="es-MX"/>
        </w:rPr>
        <w:t xml:space="preserve">5.4.3.1.1 Origen de Datos </w:t>
      </w:r>
    </w:p>
    <w:p w:rsidR="4E415AD5" w:rsidP="763EC6F0" w:rsidRDefault="763EC6F0" w14:paraId="1B58FA45" w14:textId="548F6148">
      <w:r w:rsidRPr="763EC6F0">
        <w:rPr>
          <w:rFonts w:eastAsia="Times New Roman" w:cs="Times New Roman"/>
          <w:sz w:val="28"/>
          <w:szCs w:val="28"/>
          <w:lang w:val="es-MX"/>
        </w:rPr>
        <w:t xml:space="preserve"> </w:t>
      </w:r>
    </w:p>
    <w:p w:rsidR="4E415AD5" w:rsidP="763EC6F0" w:rsidRDefault="763EC6F0" w14:paraId="3B2B6761" w14:textId="6C4C475B">
      <w:pPr>
        <w:ind w:firstLine="705"/>
      </w:pPr>
      <w:r w:rsidRPr="763EC6F0">
        <w:rPr>
          <w:rFonts w:eastAsia="Times New Roman" w:cs="Times New Roman"/>
          <w:szCs w:val="24"/>
          <w:lang w:val="es-MX"/>
        </w:rPr>
        <w:t xml:space="preserve">No hay campos </w:t>
      </w:r>
    </w:p>
    <w:p w:rsidR="4E415AD5" w:rsidP="763EC6F0" w:rsidRDefault="763EC6F0" w14:paraId="16A0F99D" w14:textId="40623E4E">
      <w:r w:rsidRPr="763EC6F0">
        <w:rPr>
          <w:rFonts w:eastAsia="Times New Roman" w:cs="Times New Roman"/>
          <w:sz w:val="28"/>
          <w:szCs w:val="28"/>
          <w:lang w:val="es-MX"/>
        </w:rPr>
        <w:t xml:space="preserve"> </w:t>
      </w:r>
    </w:p>
    <w:p w:rsidR="4E415AD5" w:rsidP="763EC6F0" w:rsidRDefault="763EC6F0" w14:paraId="26FA094E" w14:textId="25742FA8">
      <w:r w:rsidRPr="763EC6F0">
        <w:rPr>
          <w:rFonts w:eastAsia="Times New Roman" w:cs="Times New Roman"/>
          <w:sz w:val="28"/>
          <w:szCs w:val="28"/>
          <w:lang w:val="es-MX"/>
        </w:rPr>
        <w:t xml:space="preserve">5.4.3.1.2 Destino de los Datos (Información sensible) </w:t>
      </w:r>
    </w:p>
    <w:p w:rsidR="4E415AD5" w:rsidP="763EC6F0" w:rsidRDefault="763EC6F0" w14:paraId="1DA3A2C2" w14:textId="2BDFE8AD">
      <w:r w:rsidRPr="763EC6F0">
        <w:rPr>
          <w:rFonts w:eastAsia="Times New Roman" w:cs="Times New Roman"/>
          <w:sz w:val="28"/>
          <w:szCs w:val="28"/>
          <w:lang w:val="es-MX"/>
        </w:rPr>
        <w:t xml:space="preserve"> </w:t>
      </w:r>
    </w:p>
    <w:p w:rsidR="4E415AD5" w:rsidP="763EC6F0" w:rsidRDefault="763EC6F0" w14:paraId="4E39D117" w14:textId="68533FA8">
      <w:pPr>
        <w:ind w:firstLine="705"/>
      </w:pPr>
      <w:r w:rsidRPr="763EC6F0">
        <w:rPr>
          <w:rFonts w:eastAsia="Times New Roman" w:cs="Times New Roman"/>
          <w:szCs w:val="24"/>
          <w:lang w:val="es-MX"/>
        </w:rPr>
        <w:t xml:space="preserve">No hay campos </w:t>
      </w:r>
    </w:p>
    <w:p w:rsidR="4E415AD5" w:rsidP="763EC6F0" w:rsidRDefault="763EC6F0" w14:paraId="316A88FA" w14:textId="7DC53051">
      <w:r w:rsidRPr="763EC6F0">
        <w:rPr>
          <w:rFonts w:eastAsia="Times New Roman" w:cs="Times New Roman"/>
          <w:szCs w:val="24"/>
          <w:lang w:val="es-MX"/>
        </w:rPr>
        <w:t xml:space="preserve"> </w:t>
      </w:r>
    </w:p>
    <w:p w:rsidR="4E415AD5" w:rsidP="763EC6F0" w:rsidRDefault="763EC6F0" w14:paraId="65175639" w14:textId="09725B77">
      <w:r w:rsidRPr="763EC6F0">
        <w:rPr>
          <w:rFonts w:eastAsia="Times New Roman" w:cs="Times New Roman"/>
          <w:sz w:val="28"/>
          <w:szCs w:val="28"/>
          <w:lang w:val="es-MX"/>
        </w:rPr>
        <w:t xml:space="preserve">5.4.3.1.3 Otras tablas Afectadas </w:t>
      </w:r>
    </w:p>
    <w:p w:rsidR="4E415AD5" w:rsidP="763EC6F0" w:rsidRDefault="763EC6F0" w14:paraId="1C1B6839" w14:textId="219A1F03">
      <w:r w:rsidRPr="763EC6F0">
        <w:rPr>
          <w:rFonts w:eastAsia="Times New Roman" w:cs="Times New Roman"/>
          <w:sz w:val="28"/>
          <w:szCs w:val="28"/>
          <w:lang w:val="es-MX"/>
        </w:rPr>
        <w:t xml:space="preserve"> </w:t>
      </w:r>
    </w:p>
    <w:p w:rsidR="4E415AD5" w:rsidP="763EC6F0" w:rsidRDefault="763EC6F0" w14:paraId="07BFB0A6" w14:textId="3DA01AD9">
      <w:pPr>
        <w:ind w:firstLine="705"/>
      </w:pPr>
      <w:r w:rsidRPr="763EC6F0">
        <w:rPr>
          <w:rFonts w:eastAsia="Times New Roman" w:cs="Times New Roman"/>
          <w:szCs w:val="24"/>
          <w:lang w:val="es-MX"/>
        </w:rPr>
        <w:t xml:space="preserve">No hay tablas </w:t>
      </w:r>
    </w:p>
    <w:p w:rsidR="4E415AD5" w:rsidP="763EC6F0" w:rsidRDefault="763EC6F0" w14:paraId="57FFB2A2" w14:textId="170F53F8">
      <w:r w:rsidRPr="763EC6F0">
        <w:rPr>
          <w:rFonts w:eastAsia="Times New Roman" w:cs="Times New Roman"/>
          <w:szCs w:val="24"/>
          <w:lang w:val="es-MX"/>
        </w:rPr>
        <w:t xml:space="preserve"> </w:t>
      </w:r>
    </w:p>
    <w:p w:rsidR="4E415AD5" w:rsidP="763EC6F0" w:rsidRDefault="763EC6F0" w14:paraId="3A94FB94" w14:textId="32D347B1">
      <w:r w:rsidRPr="763EC6F0">
        <w:rPr>
          <w:rFonts w:eastAsia="Times New Roman" w:cs="Times New Roman"/>
          <w:sz w:val="28"/>
          <w:szCs w:val="28"/>
          <w:lang w:val="es-MX"/>
        </w:rPr>
        <w:t xml:space="preserve">5.4.3.1.4 </w:t>
      </w:r>
      <w:proofErr w:type="spellStart"/>
      <w:r w:rsidRPr="763EC6F0">
        <w:rPr>
          <w:rFonts w:eastAsia="Times New Roman" w:cs="Times New Roman"/>
          <w:sz w:val="28"/>
          <w:szCs w:val="28"/>
          <w:lang w:val="es-MX"/>
        </w:rPr>
        <w:t>Grid</w:t>
      </w:r>
      <w:proofErr w:type="spellEnd"/>
      <w:r w:rsidRPr="763EC6F0">
        <w:rPr>
          <w:rFonts w:eastAsia="Times New Roman" w:cs="Times New Roman"/>
          <w:sz w:val="28"/>
          <w:szCs w:val="28"/>
          <w:lang w:val="es-MX"/>
        </w:rPr>
        <w:t xml:space="preserve">  </w:t>
      </w:r>
    </w:p>
    <w:p w:rsidR="4E415AD5" w:rsidP="763EC6F0" w:rsidRDefault="763EC6F0" w14:paraId="619DB200" w14:textId="7BEF81F1">
      <w:r w:rsidRPr="763EC6F0">
        <w:rPr>
          <w:rFonts w:eastAsia="Times New Roman" w:cs="Times New Roman"/>
          <w:sz w:val="28"/>
          <w:szCs w:val="28"/>
          <w:lang w:val="es-MX"/>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685"/>
        <w:gridCol w:w="2160"/>
        <w:gridCol w:w="3810"/>
      </w:tblGrid>
      <w:tr w:rsidR="763EC6F0" w:rsidTr="763EC6F0" w14:paraId="0A3E75D2"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63EC6F0" w:rsidP="763EC6F0" w:rsidRDefault="763EC6F0" w14:paraId="5144D718" w14:textId="4F568C6C">
            <w:pPr>
              <w:jc w:val="center"/>
            </w:pPr>
            <w:r w:rsidRPr="763EC6F0">
              <w:rPr>
                <w:rFonts w:eastAsia="Times New Roman" w:cs="Times New Roman"/>
                <w:b/>
                <w:bCs/>
                <w:szCs w:val="24"/>
                <w:lang w:val="es-MX"/>
              </w:rPr>
              <w:t>Campos</w:t>
            </w:r>
            <w:r w:rsidRPr="763EC6F0">
              <w:rPr>
                <w:rFonts w:eastAsia="Times New Roman" w:cs="Times New Roman"/>
                <w:szCs w:val="24"/>
              </w:rPr>
              <w:t xml:space="preserve"> </w:t>
            </w:r>
          </w:p>
        </w:tc>
        <w:tc>
          <w:tcPr>
            <w:tcW w:w="2160" w:type="dxa"/>
            <w:tcBorders>
              <w:top w:val="single" w:color="auto" w:sz="8" w:space="0"/>
              <w:left w:val="single" w:color="auto" w:sz="8" w:space="0"/>
              <w:bottom w:val="single" w:color="auto" w:sz="8" w:space="0"/>
              <w:right w:val="single" w:color="auto" w:sz="8" w:space="0"/>
            </w:tcBorders>
          </w:tcPr>
          <w:p w:rsidR="763EC6F0" w:rsidP="763EC6F0" w:rsidRDefault="763EC6F0" w14:paraId="68ACF576" w14:textId="7E6A2782">
            <w:pPr>
              <w:jc w:val="center"/>
            </w:pPr>
            <w:r w:rsidRPr="763EC6F0">
              <w:rPr>
                <w:rFonts w:eastAsia="Times New Roman" w:cs="Times New Roman"/>
                <w:b/>
                <w:bCs/>
                <w:szCs w:val="24"/>
                <w:lang w:val="es-MX"/>
              </w:rPr>
              <w:t>Visible</w:t>
            </w:r>
            <w:r w:rsidRPr="763EC6F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63EC6F0" w:rsidP="763EC6F0" w:rsidRDefault="763EC6F0" w14:paraId="1F9F8397" w14:textId="27D852CA">
            <w:pPr>
              <w:jc w:val="center"/>
            </w:pPr>
            <w:r w:rsidRPr="763EC6F0">
              <w:rPr>
                <w:rFonts w:eastAsia="Times New Roman" w:cs="Times New Roman"/>
                <w:b/>
                <w:bCs/>
                <w:szCs w:val="24"/>
                <w:lang w:val="es-MX"/>
              </w:rPr>
              <w:t>Descripción</w:t>
            </w:r>
            <w:r w:rsidRPr="763EC6F0">
              <w:rPr>
                <w:rFonts w:eastAsia="Times New Roman" w:cs="Times New Roman"/>
                <w:szCs w:val="24"/>
              </w:rPr>
              <w:t xml:space="preserve"> </w:t>
            </w:r>
          </w:p>
        </w:tc>
      </w:tr>
      <w:tr w:rsidR="763EC6F0" w:rsidTr="763EC6F0" w14:paraId="3CAA999B"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63EC6F0" w:rsidRDefault="763EC6F0" w14:paraId="12893BEB" w14:textId="3198ADFA">
            <w:r w:rsidRPr="763EC6F0">
              <w:rPr>
                <w:rFonts w:eastAsia="Times New Roman" w:cs="Times New Roman"/>
                <w:szCs w:val="24"/>
                <w:lang w:val="es-MX"/>
              </w:rPr>
              <w:t>Id</w:t>
            </w:r>
          </w:p>
        </w:tc>
        <w:tc>
          <w:tcPr>
            <w:tcW w:w="2160" w:type="dxa"/>
            <w:tcBorders>
              <w:top w:val="single" w:color="auto" w:sz="8" w:space="0"/>
              <w:left w:val="single" w:color="auto" w:sz="8" w:space="0"/>
              <w:bottom w:val="single" w:color="auto" w:sz="8" w:space="0"/>
              <w:right w:val="single" w:color="auto" w:sz="8" w:space="0"/>
            </w:tcBorders>
          </w:tcPr>
          <w:p w:rsidR="763EC6F0" w:rsidRDefault="763EC6F0" w14:paraId="420FE25E" w14:textId="3CD41352">
            <w:r w:rsidRPr="763EC6F0">
              <w:rPr>
                <w:rFonts w:eastAsia="Times New Roman" w:cs="Times New Roman"/>
                <w:b/>
                <w:bCs/>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763EC6F0" w:rsidRDefault="763EC6F0" w14:paraId="599F2338" w14:textId="2C4CF616">
            <w:proofErr w:type="spellStart"/>
            <w:r w:rsidRPr="763EC6F0">
              <w:rPr>
                <w:rFonts w:eastAsia="Times New Roman" w:cs="Times New Roman"/>
                <w:szCs w:val="24"/>
                <w:lang w:val="es-MX"/>
              </w:rPr>
              <w:t>ta_usuarios.CI_Id</w:t>
            </w:r>
            <w:proofErr w:type="spellEnd"/>
            <w:r w:rsidRPr="763EC6F0">
              <w:rPr>
                <w:rFonts w:eastAsia="Times New Roman" w:cs="Times New Roman"/>
                <w:szCs w:val="24"/>
              </w:rPr>
              <w:t xml:space="preserve"> </w:t>
            </w:r>
          </w:p>
        </w:tc>
      </w:tr>
      <w:tr w:rsidR="763EC6F0" w:rsidTr="763EC6F0" w14:paraId="06F57461"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63EC6F0" w:rsidP="763EC6F0" w:rsidRDefault="763EC6F0" w14:paraId="722526BE" w14:textId="113A57A6">
            <w:r w:rsidRPr="763EC6F0">
              <w:rPr>
                <w:rFonts w:eastAsia="Times New Roman" w:cs="Times New Roman"/>
                <w:szCs w:val="24"/>
                <w:lang w:val="es-MX"/>
              </w:rPr>
              <w:t>Cedula</w:t>
            </w:r>
            <w:r w:rsidRPr="763EC6F0">
              <w:rPr>
                <w:rFonts w:eastAsia="Times New Roman" w:cs="Times New Roman"/>
                <w:szCs w:val="24"/>
              </w:rPr>
              <w:t xml:space="preserve"> </w:t>
            </w:r>
          </w:p>
        </w:tc>
        <w:tc>
          <w:tcPr>
            <w:tcW w:w="2160" w:type="dxa"/>
            <w:tcBorders>
              <w:top w:val="single" w:color="auto" w:sz="8" w:space="0"/>
              <w:left w:val="single" w:color="auto" w:sz="8" w:space="0"/>
              <w:bottom w:val="single" w:color="auto" w:sz="8" w:space="0"/>
              <w:right w:val="single" w:color="auto" w:sz="8" w:space="0"/>
            </w:tcBorders>
          </w:tcPr>
          <w:p w:rsidR="763EC6F0" w:rsidP="763EC6F0" w:rsidRDefault="763EC6F0" w14:paraId="05C08DFF" w14:textId="1E36D5F3">
            <w:r w:rsidRPr="763EC6F0">
              <w:rPr>
                <w:rFonts w:eastAsia="Times New Roman" w:cs="Times New Roman"/>
                <w:szCs w:val="24"/>
                <w:lang w:val="es-MX"/>
              </w:rPr>
              <w:t>Si</w:t>
            </w:r>
            <w:r w:rsidRPr="763EC6F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63EC6F0" w:rsidP="763EC6F0" w:rsidRDefault="763EC6F0" w14:paraId="5CFC1437" w14:textId="36F32997">
            <w:proofErr w:type="spellStart"/>
            <w:r w:rsidRPr="763EC6F0">
              <w:rPr>
                <w:rFonts w:eastAsia="Times New Roman" w:cs="Times New Roman"/>
                <w:szCs w:val="24"/>
                <w:lang w:val="es-MX"/>
              </w:rPr>
              <w:t>ta_usuarios.CV_Cedula</w:t>
            </w:r>
            <w:proofErr w:type="spellEnd"/>
          </w:p>
        </w:tc>
      </w:tr>
      <w:tr w:rsidR="763EC6F0" w:rsidTr="763EC6F0" w14:paraId="07165D7B"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63EC6F0" w:rsidP="763EC6F0" w:rsidRDefault="763EC6F0" w14:paraId="631ED96A" w14:textId="5EBF8D92">
            <w:r w:rsidRPr="763EC6F0">
              <w:rPr>
                <w:rFonts w:eastAsia="Times New Roman" w:cs="Times New Roman"/>
                <w:szCs w:val="24"/>
              </w:rPr>
              <w:t>Nombre</w:t>
            </w:r>
          </w:p>
        </w:tc>
        <w:tc>
          <w:tcPr>
            <w:tcW w:w="2160" w:type="dxa"/>
            <w:tcBorders>
              <w:top w:val="single" w:color="auto" w:sz="8" w:space="0"/>
              <w:left w:val="single" w:color="auto" w:sz="8" w:space="0"/>
              <w:bottom w:val="single" w:color="auto" w:sz="8" w:space="0"/>
              <w:right w:val="single" w:color="auto" w:sz="8" w:space="0"/>
            </w:tcBorders>
          </w:tcPr>
          <w:p w:rsidR="763EC6F0" w:rsidP="763EC6F0" w:rsidRDefault="763EC6F0" w14:paraId="031D2BBD" w14:textId="5704DF1D">
            <w:r w:rsidRPr="763EC6F0">
              <w:rPr>
                <w:rFonts w:eastAsia="Times New Roman" w:cs="Times New Roman"/>
                <w:szCs w:val="24"/>
                <w:lang w:val="es-MX"/>
              </w:rPr>
              <w:t>Si</w:t>
            </w:r>
            <w:r w:rsidRPr="763EC6F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63EC6F0" w:rsidP="763EC6F0" w:rsidRDefault="763EC6F0" w14:paraId="63FEF22A" w14:textId="32D90EEC">
            <w:proofErr w:type="spellStart"/>
            <w:r w:rsidRPr="763EC6F0">
              <w:rPr>
                <w:rFonts w:eastAsia="Times New Roman" w:cs="Times New Roman"/>
                <w:szCs w:val="24"/>
                <w:lang w:val="es-MX"/>
              </w:rPr>
              <w:t>ta_usuarios.CV_Nombre</w:t>
            </w:r>
            <w:proofErr w:type="spellEnd"/>
          </w:p>
        </w:tc>
      </w:tr>
      <w:tr w:rsidR="763EC6F0" w:rsidTr="763EC6F0" w14:paraId="030CF606"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63EC6F0" w:rsidP="763EC6F0" w:rsidRDefault="763EC6F0" w14:paraId="75F59411" w14:textId="10B3B0AC">
            <w:r w:rsidRPr="763EC6F0">
              <w:rPr>
                <w:rFonts w:eastAsia="Times New Roman" w:cs="Times New Roman"/>
                <w:szCs w:val="24"/>
              </w:rPr>
              <w:t>Apellidos</w:t>
            </w:r>
          </w:p>
        </w:tc>
        <w:tc>
          <w:tcPr>
            <w:tcW w:w="2160" w:type="dxa"/>
            <w:tcBorders>
              <w:top w:val="single" w:color="auto" w:sz="8" w:space="0"/>
              <w:left w:val="single" w:color="auto" w:sz="8" w:space="0"/>
              <w:bottom w:val="single" w:color="auto" w:sz="8" w:space="0"/>
              <w:right w:val="single" w:color="auto" w:sz="8" w:space="0"/>
            </w:tcBorders>
          </w:tcPr>
          <w:p w:rsidR="763EC6F0" w:rsidP="763EC6F0" w:rsidRDefault="763EC6F0" w14:paraId="39529C8C" w14:textId="6084A135">
            <w:r w:rsidRPr="763EC6F0">
              <w:rPr>
                <w:rFonts w:eastAsia="Times New Roman" w:cs="Times New Roman"/>
                <w:szCs w:val="24"/>
                <w:lang w:val="es-MX"/>
              </w:rPr>
              <w:t xml:space="preserve">Si </w:t>
            </w:r>
            <w:r w:rsidRPr="763EC6F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63EC6F0" w:rsidP="763EC6F0" w:rsidRDefault="763EC6F0" w14:paraId="2945917E" w14:textId="4F961B32">
            <w:proofErr w:type="spellStart"/>
            <w:r w:rsidRPr="763EC6F0">
              <w:rPr>
                <w:rFonts w:eastAsia="Times New Roman" w:cs="Times New Roman"/>
                <w:szCs w:val="24"/>
                <w:lang w:val="es-MX"/>
              </w:rPr>
              <w:t>ta_usuarios.CV_Apellidos</w:t>
            </w:r>
            <w:proofErr w:type="spellEnd"/>
          </w:p>
        </w:tc>
      </w:tr>
      <w:tr w:rsidR="763EC6F0" w:rsidTr="763EC6F0" w14:paraId="26D85946"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63EC6F0" w:rsidP="763EC6F0" w:rsidRDefault="763EC6F0" w14:paraId="42D68EC3" w14:textId="35DD3FD6">
            <w:r w:rsidRPr="763EC6F0">
              <w:rPr>
                <w:rFonts w:eastAsia="Times New Roman" w:cs="Times New Roman"/>
                <w:szCs w:val="24"/>
              </w:rPr>
              <w:t>Perfil</w:t>
            </w:r>
          </w:p>
        </w:tc>
        <w:tc>
          <w:tcPr>
            <w:tcW w:w="2160" w:type="dxa"/>
            <w:tcBorders>
              <w:top w:val="single" w:color="auto" w:sz="8" w:space="0"/>
              <w:left w:val="single" w:color="auto" w:sz="8" w:space="0"/>
              <w:bottom w:val="single" w:color="auto" w:sz="8" w:space="0"/>
              <w:right w:val="single" w:color="auto" w:sz="8" w:space="0"/>
            </w:tcBorders>
          </w:tcPr>
          <w:p w:rsidR="763EC6F0" w:rsidP="763EC6F0" w:rsidRDefault="763EC6F0" w14:paraId="00589427" w14:textId="69A9405E">
            <w:r w:rsidRPr="763EC6F0">
              <w:rPr>
                <w:rFonts w:eastAsia="Times New Roman" w:cs="Times New Roman"/>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763EC6F0" w:rsidP="763EC6F0" w:rsidRDefault="763EC6F0" w14:paraId="4552B5B0" w14:textId="00E02046">
            <w:proofErr w:type="spellStart"/>
            <w:r w:rsidRPr="763EC6F0">
              <w:rPr>
                <w:rFonts w:eastAsia="Times New Roman" w:cs="Times New Roman"/>
                <w:szCs w:val="24"/>
                <w:lang w:val="es-MX"/>
              </w:rPr>
              <w:t>ta_usuarios.CV_Perfil</w:t>
            </w:r>
            <w:proofErr w:type="spellEnd"/>
          </w:p>
        </w:tc>
      </w:tr>
      <w:tr w:rsidR="763EC6F0" w:rsidTr="763EC6F0" w14:paraId="7A46B1BF"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63EC6F0" w:rsidP="763EC6F0" w:rsidRDefault="763EC6F0" w14:paraId="3B12B6B2" w14:textId="446CF2B2">
            <w:r w:rsidRPr="763EC6F0">
              <w:rPr>
                <w:rFonts w:eastAsia="Times New Roman" w:cs="Times New Roman"/>
                <w:szCs w:val="24"/>
              </w:rPr>
              <w:t>Contraseña</w:t>
            </w:r>
          </w:p>
        </w:tc>
        <w:tc>
          <w:tcPr>
            <w:tcW w:w="2160" w:type="dxa"/>
            <w:tcBorders>
              <w:top w:val="single" w:color="auto" w:sz="8" w:space="0"/>
              <w:left w:val="single" w:color="auto" w:sz="8" w:space="0"/>
              <w:bottom w:val="single" w:color="auto" w:sz="8" w:space="0"/>
              <w:right w:val="single" w:color="auto" w:sz="8" w:space="0"/>
            </w:tcBorders>
          </w:tcPr>
          <w:p w:rsidR="763EC6F0" w:rsidP="763EC6F0" w:rsidRDefault="763EC6F0" w14:paraId="3EE6F106" w14:textId="4CDEBCBC">
            <w:r w:rsidRPr="763EC6F0">
              <w:rPr>
                <w:rFonts w:eastAsia="Times New Roman" w:cs="Times New Roman"/>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763EC6F0" w:rsidP="763EC6F0" w:rsidRDefault="763EC6F0" w14:paraId="43A4634C" w14:textId="7EB2605B">
            <w:proofErr w:type="spellStart"/>
            <w:r w:rsidRPr="763EC6F0">
              <w:rPr>
                <w:rFonts w:eastAsia="Times New Roman" w:cs="Times New Roman"/>
                <w:szCs w:val="24"/>
                <w:lang w:val="es-MX"/>
              </w:rPr>
              <w:t>ta_usuarios.CV_Contraseña</w:t>
            </w:r>
            <w:proofErr w:type="spellEnd"/>
          </w:p>
        </w:tc>
      </w:tr>
      <w:tr w:rsidR="763EC6F0" w:rsidTr="763EC6F0" w14:paraId="6D412663"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63EC6F0" w:rsidP="763EC6F0" w:rsidRDefault="763EC6F0" w14:paraId="32D0A218" w14:textId="227277EC">
            <w:r w:rsidRPr="763EC6F0">
              <w:rPr>
                <w:rFonts w:eastAsia="Times New Roman" w:cs="Times New Roman"/>
                <w:szCs w:val="24"/>
                <w:lang w:val="es-MX"/>
              </w:rPr>
              <w:t>Acciones</w:t>
            </w:r>
          </w:p>
        </w:tc>
        <w:tc>
          <w:tcPr>
            <w:tcW w:w="2160" w:type="dxa"/>
            <w:tcBorders>
              <w:top w:val="single" w:color="auto" w:sz="8" w:space="0"/>
              <w:left w:val="single" w:color="auto" w:sz="8" w:space="0"/>
              <w:bottom w:val="single" w:color="auto" w:sz="8" w:space="0"/>
              <w:right w:val="single" w:color="auto" w:sz="8" w:space="0"/>
            </w:tcBorders>
          </w:tcPr>
          <w:p w:rsidR="763EC6F0" w:rsidP="763EC6F0" w:rsidRDefault="763EC6F0" w14:paraId="2C4BF17F" w14:textId="5218F184">
            <w:r w:rsidRPr="763EC6F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63EC6F0" w:rsidP="763EC6F0" w:rsidRDefault="763EC6F0" w14:paraId="5C0BAB4A" w14:textId="6E561477">
            <w:r w:rsidRPr="763EC6F0">
              <w:rPr>
                <w:rFonts w:eastAsia="Times New Roman" w:cs="Times New Roman"/>
                <w:szCs w:val="24"/>
                <w:lang w:val="es-MX"/>
              </w:rPr>
              <w:t>Botón de actualizar va a la pantalla de actualizar</w:t>
            </w:r>
            <w:r w:rsidRPr="763EC6F0">
              <w:rPr>
                <w:rFonts w:eastAsia="Times New Roman" w:cs="Times New Roman"/>
                <w:szCs w:val="24"/>
              </w:rPr>
              <w:t xml:space="preserve"> </w:t>
            </w:r>
          </w:p>
          <w:p w:rsidR="763EC6F0" w:rsidP="763EC6F0" w:rsidRDefault="763EC6F0" w14:paraId="18B5D5CD" w14:textId="18A6FFEE">
            <w:r w:rsidRPr="763EC6F0">
              <w:rPr>
                <w:rFonts w:eastAsia="Times New Roman" w:cs="Times New Roman"/>
                <w:szCs w:val="24"/>
                <w:lang w:val="es-MX"/>
              </w:rPr>
              <w:t>Botón de agregar va a la pantalla de agregar</w:t>
            </w:r>
            <w:r w:rsidRPr="763EC6F0">
              <w:rPr>
                <w:rFonts w:eastAsia="Times New Roman" w:cs="Times New Roman"/>
                <w:szCs w:val="24"/>
              </w:rPr>
              <w:t xml:space="preserve"> </w:t>
            </w:r>
          </w:p>
          <w:p w:rsidR="763EC6F0" w:rsidP="763EC6F0" w:rsidRDefault="763EC6F0" w14:paraId="5EAC6609" w14:textId="5A98FBF6">
            <w:r w:rsidRPr="763EC6F0">
              <w:rPr>
                <w:rFonts w:eastAsia="Times New Roman" w:cs="Times New Roman"/>
                <w:szCs w:val="24"/>
                <w:lang w:val="es-MX"/>
              </w:rPr>
              <w:t>Botón de eliminar, elimina el usuario seleccionado.</w:t>
            </w:r>
            <w:r w:rsidRPr="763EC6F0">
              <w:rPr>
                <w:rFonts w:eastAsia="Times New Roman" w:cs="Times New Roman"/>
                <w:szCs w:val="24"/>
              </w:rPr>
              <w:t xml:space="preserve"> </w:t>
            </w:r>
          </w:p>
        </w:tc>
      </w:tr>
    </w:tbl>
    <w:p w:rsidR="4E415AD5" w:rsidP="763EC6F0" w:rsidRDefault="763EC6F0" w14:paraId="3AC2AF5F" w14:textId="1615E8D2">
      <w:r w:rsidRPr="763EC6F0">
        <w:rPr>
          <w:rFonts w:eastAsia="Times New Roman" w:cs="Times New Roman"/>
          <w:szCs w:val="24"/>
          <w:lang w:val="es-MX"/>
        </w:rPr>
        <w:t xml:space="preserve"> </w:t>
      </w:r>
    </w:p>
    <w:p w:rsidR="4E415AD5" w:rsidP="763EC6F0" w:rsidRDefault="763EC6F0" w14:paraId="604E74F7" w14:textId="3A955A5C">
      <w:r w:rsidRPr="763EC6F0">
        <w:rPr>
          <w:rFonts w:eastAsia="Times New Roman" w:cs="Times New Roman"/>
          <w:sz w:val="28"/>
          <w:szCs w:val="28"/>
          <w:lang w:val="es-MX"/>
        </w:rPr>
        <w:t xml:space="preserve">5.4.3.1.5 Detalle de la Implementación  </w:t>
      </w:r>
    </w:p>
    <w:p w:rsidR="4E415AD5" w:rsidP="763EC6F0" w:rsidRDefault="763EC6F0" w14:paraId="14E9634E" w14:textId="70A2D39A">
      <w:r w:rsidRPr="763EC6F0">
        <w:rPr>
          <w:rFonts w:eastAsia="Times New Roman" w:cs="Times New Roman"/>
          <w:sz w:val="28"/>
          <w:szCs w:val="28"/>
          <w:lang w:val="es-MX"/>
        </w:rPr>
        <w:t xml:space="preserve"> </w:t>
      </w:r>
    </w:p>
    <w:p w:rsidR="4E415AD5" w:rsidP="763EC6F0" w:rsidRDefault="763EC6F0" w14:paraId="40DF4FA3" w14:textId="5C261878">
      <w:r w:rsidRPr="763EC6F0">
        <w:rPr>
          <w:rFonts w:eastAsia="Times New Roman" w:cs="Times New Roman"/>
          <w:sz w:val="28"/>
          <w:szCs w:val="28"/>
          <w:lang w:val="es-MX"/>
        </w:rPr>
        <w:t xml:space="preserve">5.4.3.1.5.1 Agregar Usuario </w:t>
      </w:r>
    </w:p>
    <w:p w:rsidR="4E415AD5" w:rsidP="763EC6F0" w:rsidRDefault="763EC6F0" w14:paraId="66FA415E" w14:textId="2EEE2E0D">
      <w:r w:rsidRPr="763EC6F0">
        <w:rPr>
          <w:rFonts w:eastAsia="Times New Roman" w:cs="Times New Roman"/>
          <w:sz w:val="28"/>
          <w:szCs w:val="28"/>
          <w:lang w:val="es-MX"/>
        </w:rPr>
        <w:t xml:space="preserve"> </w:t>
      </w:r>
    </w:p>
    <w:p w:rsidR="4E415AD5" w:rsidP="763EC6F0" w:rsidRDefault="763EC6F0" w14:paraId="43C43842" w14:textId="38E7E473">
      <w:r w:rsidRPr="763EC6F0">
        <w:rPr>
          <w:rFonts w:eastAsia="Times New Roman" w:cs="Times New Roman"/>
          <w:sz w:val="28"/>
          <w:szCs w:val="28"/>
          <w:lang w:val="es-MX"/>
        </w:rPr>
        <w:t xml:space="preserve">Ir a la pantalla de Agregar Usuario </w:t>
      </w:r>
    </w:p>
    <w:p w:rsidR="4E415AD5" w:rsidP="763EC6F0" w:rsidRDefault="763EC6F0" w14:paraId="27D2FF38" w14:textId="23435667">
      <w:r w:rsidRPr="763EC6F0">
        <w:rPr>
          <w:rFonts w:eastAsia="Times New Roman" w:cs="Times New Roman"/>
          <w:szCs w:val="24"/>
          <w:lang w:val="es-MX"/>
        </w:rPr>
        <w:t xml:space="preserve"> </w:t>
      </w:r>
    </w:p>
    <w:p w:rsidR="4E415AD5" w:rsidP="763EC6F0" w:rsidRDefault="763EC6F0" w14:paraId="0FBF599A" w14:textId="0F4B7FFF">
      <w:r w:rsidRPr="763EC6F0">
        <w:rPr>
          <w:rFonts w:eastAsia="Times New Roman" w:cs="Times New Roman"/>
          <w:szCs w:val="24"/>
          <w:lang w:val="es-MX"/>
        </w:rPr>
        <w:t xml:space="preserve"> </w:t>
      </w:r>
    </w:p>
    <w:p w:rsidR="4E415AD5" w:rsidP="763EC6F0" w:rsidRDefault="763EC6F0" w14:paraId="461E41C9" w14:textId="0FCF350F">
      <w:r w:rsidRPr="763EC6F0">
        <w:rPr>
          <w:rFonts w:eastAsia="Times New Roman" w:cs="Times New Roman"/>
          <w:szCs w:val="24"/>
          <w:lang w:val="es-MX"/>
        </w:rPr>
        <w:t xml:space="preserve"> </w:t>
      </w:r>
    </w:p>
    <w:p w:rsidR="4E415AD5" w:rsidP="763EC6F0" w:rsidRDefault="763EC6F0" w14:paraId="673BEFAC" w14:textId="2AFFAEEC">
      <w:r w:rsidRPr="763EC6F0">
        <w:rPr>
          <w:rFonts w:eastAsia="Times New Roman" w:cs="Times New Roman"/>
          <w:sz w:val="28"/>
          <w:szCs w:val="28"/>
          <w:lang w:val="es-MX"/>
        </w:rPr>
        <w:t xml:space="preserve">5.4.3.2 Agregar Usuario </w:t>
      </w:r>
    </w:p>
    <w:p w:rsidR="4E415AD5" w:rsidP="763EC6F0" w:rsidRDefault="763EC6F0" w14:paraId="0F0EA492" w14:textId="0A611ABE">
      <w:r w:rsidRPr="763EC6F0">
        <w:rPr>
          <w:rFonts w:eastAsia="Times New Roman" w:cs="Times New Roman"/>
          <w:sz w:val="28"/>
          <w:szCs w:val="28"/>
          <w:lang w:val="es-MX"/>
        </w:rPr>
        <w:t xml:space="preserve"> </w:t>
      </w:r>
    </w:p>
    <w:p w:rsidR="4E415AD5" w:rsidP="763EC6F0" w:rsidRDefault="763EC6F0" w14:paraId="550F8C63" w14:textId="621950FD">
      <w:r w:rsidRPr="763EC6F0">
        <w:rPr>
          <w:rFonts w:eastAsia="Times New Roman" w:cs="Times New Roman"/>
          <w:sz w:val="28"/>
          <w:szCs w:val="28"/>
          <w:lang w:val="es-MX"/>
        </w:rPr>
        <w:t xml:space="preserve">5.4.3.2.1 Origen de Datos </w:t>
      </w:r>
    </w:p>
    <w:p w:rsidR="4E415AD5" w:rsidP="763EC6F0" w:rsidRDefault="763EC6F0" w14:paraId="7A626435" w14:textId="4EE6C399">
      <w:r w:rsidRPr="763EC6F0">
        <w:rPr>
          <w:rFonts w:eastAsia="Times New Roman" w:cs="Times New Roman"/>
          <w:sz w:val="28"/>
          <w:szCs w:val="28"/>
          <w:lang w:val="es-MX"/>
        </w:rPr>
        <w:t xml:space="preserve"> </w:t>
      </w:r>
    </w:p>
    <w:tbl>
      <w:tblPr>
        <w:tblW w:w="0" w:type="auto"/>
        <w:tblInd w:w="126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3720"/>
        <w:gridCol w:w="3690"/>
      </w:tblGrid>
      <w:tr w:rsidR="763EC6F0" w:rsidTr="763EC6F0" w14:paraId="28BA54E9"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016F6AD8" w14:textId="5E469F0B">
            <w:pPr>
              <w:jc w:val="center"/>
            </w:pPr>
            <w:r w:rsidRPr="763EC6F0">
              <w:rPr>
                <w:rFonts w:eastAsia="Times New Roman" w:cs="Times New Roman"/>
                <w:b/>
                <w:bCs/>
                <w:sz w:val="28"/>
                <w:szCs w:val="28"/>
                <w:lang w:val="es-MX"/>
              </w:rPr>
              <w:t>Campo</w:t>
            </w:r>
            <w:r w:rsidRPr="763EC6F0">
              <w:rPr>
                <w:rFonts w:eastAsia="Times New Roman" w:cs="Times New Roman"/>
                <w:sz w:val="28"/>
                <w:szCs w:val="28"/>
              </w:rPr>
              <w:t xml:space="preserve"> </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53A906A9" w14:textId="385CF7A8">
            <w:pPr>
              <w:jc w:val="center"/>
            </w:pPr>
            <w:r w:rsidRPr="763EC6F0">
              <w:rPr>
                <w:rFonts w:eastAsia="Times New Roman" w:cs="Times New Roman"/>
                <w:b/>
                <w:bCs/>
                <w:sz w:val="28"/>
                <w:szCs w:val="28"/>
                <w:lang w:val="es-MX"/>
              </w:rPr>
              <w:t>Origen</w:t>
            </w:r>
            <w:r w:rsidRPr="763EC6F0">
              <w:rPr>
                <w:rFonts w:eastAsia="Times New Roman" w:cs="Times New Roman"/>
                <w:sz w:val="28"/>
                <w:szCs w:val="28"/>
              </w:rPr>
              <w:t xml:space="preserve"> </w:t>
            </w:r>
          </w:p>
        </w:tc>
      </w:tr>
      <w:tr w:rsidR="763EC6F0" w:rsidTr="763EC6F0" w14:paraId="6D718016"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RDefault="763EC6F0" w14:paraId="27B82292" w14:textId="2890A37A">
            <w:r w:rsidRPr="763EC6F0">
              <w:rPr>
                <w:rFonts w:eastAsia="Times New Roman" w:cs="Times New Roman"/>
                <w:sz w:val="28"/>
                <w:szCs w:val="28"/>
                <w:lang w:val="es-MX"/>
              </w:rPr>
              <w:t>Id</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35F23850" w14:textId="6110F3C5">
            <w:r w:rsidRPr="763EC6F0">
              <w:rPr>
                <w:rFonts w:eastAsia="Times New Roman" w:cs="Times New Roman"/>
                <w:szCs w:val="24"/>
                <w:lang w:val="es-MX"/>
              </w:rPr>
              <w:t>Lo gestiona la base de datos</w:t>
            </w:r>
            <w:r w:rsidRPr="763EC6F0">
              <w:rPr>
                <w:rFonts w:eastAsia="Times New Roman" w:cs="Times New Roman"/>
                <w:szCs w:val="24"/>
              </w:rPr>
              <w:t xml:space="preserve"> </w:t>
            </w:r>
          </w:p>
        </w:tc>
      </w:tr>
      <w:tr w:rsidR="763EC6F0" w:rsidTr="763EC6F0" w14:paraId="1D5DEEB1"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RDefault="763EC6F0" w14:paraId="70096D08" w14:textId="2D0BD8BF">
            <w:r w:rsidRPr="763EC6F0">
              <w:rPr>
                <w:rFonts w:eastAsia="Times New Roman" w:cs="Times New Roman"/>
                <w:szCs w:val="24"/>
                <w:lang w:val="es-MX"/>
              </w:rPr>
              <w:lastRenderedPageBreak/>
              <w:t>Cedula</w:t>
            </w:r>
            <w:r w:rsidRPr="763EC6F0">
              <w:rPr>
                <w:rFonts w:eastAsia="Times New Roman" w:cs="Times New Roman"/>
                <w:szCs w:val="24"/>
              </w:rPr>
              <w:t xml:space="preserve"> </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2C395ACA" w14:textId="2410402C">
            <w:r w:rsidRPr="763EC6F0">
              <w:rPr>
                <w:rFonts w:eastAsia="Times New Roman" w:cs="Times New Roman"/>
                <w:szCs w:val="24"/>
                <w:lang w:val="es-MX"/>
              </w:rPr>
              <w:t xml:space="preserve">Lo digita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r w:rsidR="763EC6F0" w:rsidTr="763EC6F0" w14:paraId="780A1A10"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7A9FDA54" w14:textId="12858F0F">
            <w:r w:rsidRPr="763EC6F0">
              <w:rPr>
                <w:rFonts w:eastAsia="Times New Roman" w:cs="Times New Roman"/>
                <w:szCs w:val="24"/>
              </w:rPr>
              <w:t>Nombre</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08C7B0F9" w14:textId="05B7963E">
            <w:r w:rsidRPr="763EC6F0">
              <w:rPr>
                <w:rFonts w:eastAsia="Times New Roman" w:cs="Times New Roman"/>
                <w:szCs w:val="24"/>
                <w:lang w:val="es-MX"/>
              </w:rPr>
              <w:t xml:space="preserve">Lo digita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r w:rsidR="763EC6F0" w:rsidTr="763EC6F0" w14:paraId="558BB462"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074FEF4C" w14:textId="0590AE2C">
            <w:r w:rsidRPr="763EC6F0">
              <w:rPr>
                <w:rFonts w:eastAsia="Times New Roman" w:cs="Times New Roman"/>
                <w:szCs w:val="24"/>
              </w:rPr>
              <w:t>Apellidos</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3FD33FB4" w14:textId="69F0DB1D">
            <w:r w:rsidRPr="763EC6F0">
              <w:rPr>
                <w:rFonts w:eastAsia="Times New Roman" w:cs="Times New Roman"/>
                <w:szCs w:val="24"/>
                <w:lang w:val="es-MX"/>
              </w:rPr>
              <w:t xml:space="preserve">Lo digita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r w:rsidR="763EC6F0" w:rsidTr="763EC6F0" w14:paraId="595899E9"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24679EC7" w14:textId="068E1319">
            <w:r w:rsidRPr="763EC6F0">
              <w:rPr>
                <w:rFonts w:eastAsia="Times New Roman" w:cs="Times New Roman"/>
                <w:szCs w:val="24"/>
              </w:rPr>
              <w:t>Perfil</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348612A0" w14:textId="75D0878F">
            <w:r w:rsidRPr="763EC6F0">
              <w:rPr>
                <w:rFonts w:eastAsia="Times New Roman" w:cs="Times New Roman"/>
                <w:szCs w:val="24"/>
                <w:lang w:val="es-MX"/>
              </w:rPr>
              <w:t xml:space="preserve">Lo digita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r w:rsidR="763EC6F0" w:rsidTr="763EC6F0" w14:paraId="0CE37601"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77120B01" w14:textId="1D067DF4">
            <w:r w:rsidRPr="763EC6F0">
              <w:rPr>
                <w:rFonts w:eastAsia="Times New Roman" w:cs="Times New Roman"/>
                <w:szCs w:val="24"/>
              </w:rPr>
              <w:t>Contraseña</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7316CAEB" w14:textId="290807BD">
            <w:r w:rsidRPr="763EC6F0">
              <w:rPr>
                <w:rFonts w:eastAsia="Times New Roman" w:cs="Times New Roman"/>
                <w:szCs w:val="24"/>
                <w:lang w:val="es-MX"/>
              </w:rPr>
              <w:t xml:space="preserve">Lo digita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bl>
    <w:p w:rsidR="4E415AD5" w:rsidP="763EC6F0" w:rsidRDefault="763EC6F0" w14:paraId="6DF4165B" w14:textId="276CB4FC">
      <w:r w:rsidRPr="763EC6F0">
        <w:rPr>
          <w:rFonts w:eastAsia="Times New Roman" w:cs="Times New Roman"/>
          <w:szCs w:val="24"/>
          <w:lang w:val="es-MX"/>
        </w:rPr>
        <w:t xml:space="preserve"> </w:t>
      </w:r>
    </w:p>
    <w:p w:rsidR="4E415AD5" w:rsidP="763EC6F0" w:rsidRDefault="763EC6F0" w14:paraId="621461FC" w14:textId="01EA3762">
      <w:r w:rsidRPr="763EC6F0">
        <w:rPr>
          <w:rFonts w:eastAsia="Times New Roman" w:cs="Times New Roman"/>
          <w:sz w:val="28"/>
          <w:szCs w:val="28"/>
          <w:lang w:val="es-MX"/>
        </w:rPr>
        <w:t xml:space="preserve">5.4.3.2.2 Destino de los Datos (Información sensible) </w:t>
      </w:r>
    </w:p>
    <w:p w:rsidR="4E415AD5" w:rsidP="763EC6F0" w:rsidRDefault="763EC6F0" w14:paraId="7C90EAD4" w14:textId="69B40D62">
      <w:r w:rsidRPr="763EC6F0">
        <w:rPr>
          <w:rFonts w:eastAsia="Times New Roman" w:cs="Times New Roman"/>
          <w:sz w:val="28"/>
          <w:szCs w:val="28"/>
          <w:lang w:val="es-MX"/>
        </w:rPr>
        <w:t xml:space="preserve"> </w:t>
      </w:r>
    </w:p>
    <w:tbl>
      <w:tblPr>
        <w:tblW w:w="0" w:type="auto"/>
        <w:tblInd w:w="126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640"/>
        <w:gridCol w:w="3135"/>
        <w:gridCol w:w="1620"/>
      </w:tblGrid>
      <w:tr w:rsidR="763EC6F0" w:rsidTr="763EC6F0" w14:paraId="5BE5B2D6"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63EC6F0" w:rsidP="763EC6F0" w:rsidRDefault="763EC6F0" w14:paraId="3B47D958" w14:textId="06F98C61">
            <w:pPr>
              <w:jc w:val="center"/>
            </w:pPr>
            <w:r w:rsidRPr="763EC6F0">
              <w:rPr>
                <w:rFonts w:eastAsia="Times New Roman" w:cs="Times New Roman"/>
                <w:b/>
                <w:bCs/>
                <w:sz w:val="28"/>
                <w:szCs w:val="28"/>
                <w:lang w:val="es-MX"/>
              </w:rPr>
              <w:t>Campo</w:t>
            </w:r>
            <w:r w:rsidRPr="763EC6F0">
              <w:rPr>
                <w:rFonts w:eastAsia="Times New Roman" w:cs="Times New Roman"/>
                <w:sz w:val="28"/>
                <w:szCs w:val="28"/>
              </w:rPr>
              <w:t xml:space="preserve"> </w:t>
            </w:r>
          </w:p>
        </w:tc>
        <w:tc>
          <w:tcPr>
            <w:tcW w:w="3135" w:type="dxa"/>
            <w:tcBorders>
              <w:top w:val="single" w:color="auto" w:sz="8" w:space="0"/>
              <w:left w:val="single" w:color="auto" w:sz="8" w:space="0"/>
              <w:bottom w:val="single" w:color="auto" w:sz="8" w:space="0"/>
              <w:right w:val="single" w:color="auto" w:sz="8" w:space="0"/>
            </w:tcBorders>
          </w:tcPr>
          <w:p w:rsidR="763EC6F0" w:rsidP="763EC6F0" w:rsidRDefault="763EC6F0" w14:paraId="3E34593A" w14:textId="6AC1E572">
            <w:pPr>
              <w:jc w:val="center"/>
            </w:pPr>
            <w:r w:rsidRPr="763EC6F0">
              <w:rPr>
                <w:rFonts w:eastAsia="Times New Roman" w:cs="Times New Roman"/>
                <w:b/>
                <w:bCs/>
                <w:sz w:val="28"/>
                <w:szCs w:val="28"/>
                <w:lang w:val="es-MX"/>
              </w:rPr>
              <w:t>Destino</w:t>
            </w:r>
            <w:r w:rsidRPr="763EC6F0">
              <w:rPr>
                <w:rFonts w:eastAsia="Times New Roman" w:cs="Times New Roman"/>
                <w:sz w:val="28"/>
                <w:szCs w:val="28"/>
              </w:rPr>
              <w:t xml:space="preserve"> </w:t>
            </w:r>
          </w:p>
        </w:tc>
        <w:tc>
          <w:tcPr>
            <w:tcW w:w="1620" w:type="dxa"/>
            <w:tcBorders>
              <w:top w:val="single" w:color="auto" w:sz="8" w:space="0"/>
              <w:left w:val="single" w:color="auto" w:sz="8" w:space="0"/>
              <w:bottom w:val="single" w:color="auto" w:sz="8" w:space="0"/>
              <w:right w:val="single" w:color="auto" w:sz="8" w:space="0"/>
            </w:tcBorders>
          </w:tcPr>
          <w:p w:rsidR="763EC6F0" w:rsidP="763EC6F0" w:rsidRDefault="763EC6F0" w14:paraId="23729F15" w14:textId="3A831855">
            <w:pPr>
              <w:jc w:val="center"/>
            </w:pPr>
            <w:r w:rsidRPr="763EC6F0">
              <w:rPr>
                <w:rFonts w:eastAsia="Times New Roman" w:cs="Times New Roman"/>
                <w:b/>
                <w:bCs/>
                <w:sz w:val="28"/>
                <w:szCs w:val="28"/>
                <w:lang w:val="es-MX"/>
              </w:rPr>
              <w:t>Dato sensible</w:t>
            </w:r>
            <w:r w:rsidRPr="763EC6F0">
              <w:rPr>
                <w:rFonts w:eastAsia="Times New Roman" w:cs="Times New Roman"/>
                <w:sz w:val="28"/>
                <w:szCs w:val="28"/>
              </w:rPr>
              <w:t xml:space="preserve"> </w:t>
            </w:r>
          </w:p>
        </w:tc>
      </w:tr>
      <w:tr w:rsidR="763EC6F0" w:rsidTr="763EC6F0" w14:paraId="475AA88C"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63EC6F0" w:rsidP="763EC6F0" w:rsidRDefault="763EC6F0" w14:paraId="39EDB8EB" w14:textId="4CE26FD3">
            <w:r w:rsidRPr="763EC6F0">
              <w:rPr>
                <w:rFonts w:eastAsia="Times New Roman" w:cs="Times New Roman"/>
                <w:szCs w:val="24"/>
                <w:lang w:val="es-MX"/>
              </w:rPr>
              <w:t>Cedula</w:t>
            </w:r>
            <w:r w:rsidRPr="763EC6F0">
              <w:rPr>
                <w:rFonts w:eastAsia="Times New Roman" w:cs="Times New Roman"/>
                <w:szCs w:val="24"/>
              </w:rPr>
              <w:t xml:space="preserve"> </w:t>
            </w:r>
          </w:p>
        </w:tc>
        <w:tc>
          <w:tcPr>
            <w:tcW w:w="3135" w:type="dxa"/>
            <w:tcBorders>
              <w:top w:val="single" w:color="auto" w:sz="8" w:space="0"/>
              <w:left w:val="single" w:color="auto" w:sz="8" w:space="0"/>
              <w:bottom w:val="single" w:color="auto" w:sz="8" w:space="0"/>
              <w:right w:val="single" w:color="auto" w:sz="8" w:space="0"/>
            </w:tcBorders>
          </w:tcPr>
          <w:p w:rsidR="763EC6F0" w:rsidP="763EC6F0" w:rsidRDefault="763EC6F0" w14:paraId="1A349404" w14:textId="018A63B2">
            <w:proofErr w:type="spellStart"/>
            <w:r w:rsidRPr="763EC6F0">
              <w:rPr>
                <w:rFonts w:eastAsia="Times New Roman" w:cs="Times New Roman"/>
                <w:szCs w:val="24"/>
                <w:lang w:val="es-MX"/>
              </w:rPr>
              <w:t>ta_usuarios.CV_Cedula</w:t>
            </w:r>
            <w:proofErr w:type="spellEnd"/>
          </w:p>
        </w:tc>
        <w:tc>
          <w:tcPr>
            <w:tcW w:w="1620" w:type="dxa"/>
            <w:tcBorders>
              <w:top w:val="single" w:color="auto" w:sz="8" w:space="0"/>
              <w:left w:val="single" w:color="auto" w:sz="8" w:space="0"/>
              <w:bottom w:val="single" w:color="auto" w:sz="8" w:space="0"/>
              <w:right w:val="single" w:color="auto" w:sz="8" w:space="0"/>
            </w:tcBorders>
          </w:tcPr>
          <w:p w:rsidR="763EC6F0" w:rsidP="763EC6F0" w:rsidRDefault="763EC6F0" w14:paraId="3C597044" w14:textId="101AF183">
            <w:r w:rsidRPr="763EC6F0">
              <w:rPr>
                <w:rFonts w:eastAsia="Times New Roman" w:cs="Times New Roman"/>
                <w:szCs w:val="24"/>
                <w:lang w:val="es-MX"/>
              </w:rPr>
              <w:t>Si</w:t>
            </w:r>
            <w:r w:rsidRPr="763EC6F0">
              <w:rPr>
                <w:rFonts w:eastAsia="Times New Roman" w:cs="Times New Roman"/>
                <w:szCs w:val="24"/>
              </w:rPr>
              <w:t xml:space="preserve"> </w:t>
            </w:r>
          </w:p>
        </w:tc>
      </w:tr>
      <w:tr w:rsidR="763EC6F0" w:rsidTr="763EC6F0" w14:paraId="0D259924"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63EC6F0" w:rsidP="763EC6F0" w:rsidRDefault="763EC6F0" w14:paraId="4A290161" w14:textId="3A9CE58D">
            <w:r w:rsidRPr="763EC6F0">
              <w:rPr>
                <w:rFonts w:eastAsia="Times New Roman" w:cs="Times New Roman"/>
                <w:szCs w:val="24"/>
              </w:rPr>
              <w:t>Nombre</w:t>
            </w:r>
          </w:p>
        </w:tc>
        <w:tc>
          <w:tcPr>
            <w:tcW w:w="3135" w:type="dxa"/>
            <w:tcBorders>
              <w:top w:val="single" w:color="auto" w:sz="8" w:space="0"/>
              <w:left w:val="single" w:color="auto" w:sz="8" w:space="0"/>
              <w:bottom w:val="single" w:color="auto" w:sz="8" w:space="0"/>
              <w:right w:val="single" w:color="auto" w:sz="8" w:space="0"/>
            </w:tcBorders>
          </w:tcPr>
          <w:p w:rsidR="763EC6F0" w:rsidP="763EC6F0" w:rsidRDefault="763EC6F0" w14:paraId="38A367E4" w14:textId="10B26DD0">
            <w:proofErr w:type="spellStart"/>
            <w:r w:rsidRPr="763EC6F0">
              <w:rPr>
                <w:rFonts w:eastAsia="Times New Roman" w:cs="Times New Roman"/>
                <w:szCs w:val="24"/>
                <w:lang w:val="es-MX"/>
              </w:rPr>
              <w:t>ta_usuarios.CV_Nombre</w:t>
            </w:r>
            <w:proofErr w:type="spellEnd"/>
          </w:p>
        </w:tc>
        <w:tc>
          <w:tcPr>
            <w:tcW w:w="1620" w:type="dxa"/>
            <w:tcBorders>
              <w:top w:val="single" w:color="auto" w:sz="8" w:space="0"/>
              <w:left w:val="single" w:color="auto" w:sz="8" w:space="0"/>
              <w:bottom w:val="single" w:color="auto" w:sz="8" w:space="0"/>
              <w:right w:val="single" w:color="auto" w:sz="8" w:space="0"/>
            </w:tcBorders>
          </w:tcPr>
          <w:p w:rsidR="763EC6F0" w:rsidP="763EC6F0" w:rsidRDefault="763EC6F0" w14:paraId="6E4C82AB" w14:textId="23778483">
            <w:r w:rsidRPr="763EC6F0">
              <w:rPr>
                <w:rFonts w:eastAsia="Times New Roman" w:cs="Times New Roman"/>
                <w:szCs w:val="24"/>
                <w:lang w:val="es-MX"/>
              </w:rPr>
              <w:t>Si</w:t>
            </w:r>
            <w:r w:rsidRPr="763EC6F0">
              <w:rPr>
                <w:rFonts w:eastAsia="Times New Roman" w:cs="Times New Roman"/>
                <w:szCs w:val="24"/>
              </w:rPr>
              <w:t xml:space="preserve"> </w:t>
            </w:r>
          </w:p>
        </w:tc>
      </w:tr>
      <w:tr w:rsidR="763EC6F0" w:rsidTr="763EC6F0" w14:paraId="1E887CAA"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63EC6F0" w:rsidP="763EC6F0" w:rsidRDefault="763EC6F0" w14:paraId="1125B246" w14:textId="6AFBE731">
            <w:r w:rsidRPr="763EC6F0">
              <w:rPr>
                <w:rFonts w:eastAsia="Times New Roman" w:cs="Times New Roman"/>
                <w:szCs w:val="24"/>
              </w:rPr>
              <w:t>Apellidos</w:t>
            </w:r>
          </w:p>
        </w:tc>
        <w:tc>
          <w:tcPr>
            <w:tcW w:w="3135" w:type="dxa"/>
            <w:tcBorders>
              <w:top w:val="single" w:color="auto" w:sz="8" w:space="0"/>
              <w:left w:val="single" w:color="auto" w:sz="8" w:space="0"/>
              <w:bottom w:val="single" w:color="auto" w:sz="8" w:space="0"/>
              <w:right w:val="single" w:color="auto" w:sz="8" w:space="0"/>
            </w:tcBorders>
          </w:tcPr>
          <w:p w:rsidR="763EC6F0" w:rsidP="763EC6F0" w:rsidRDefault="763EC6F0" w14:paraId="1AF84940" w14:textId="469F3C2C">
            <w:proofErr w:type="spellStart"/>
            <w:r w:rsidRPr="763EC6F0">
              <w:rPr>
                <w:rFonts w:eastAsia="Times New Roman" w:cs="Times New Roman"/>
                <w:szCs w:val="24"/>
                <w:lang w:val="es-MX"/>
              </w:rPr>
              <w:t>ta_usuarios.CV_Apellidos</w:t>
            </w:r>
            <w:proofErr w:type="spellEnd"/>
          </w:p>
        </w:tc>
        <w:tc>
          <w:tcPr>
            <w:tcW w:w="1620" w:type="dxa"/>
            <w:tcBorders>
              <w:top w:val="single" w:color="auto" w:sz="8" w:space="0"/>
              <w:left w:val="single" w:color="auto" w:sz="8" w:space="0"/>
              <w:bottom w:val="single" w:color="auto" w:sz="8" w:space="0"/>
              <w:right w:val="single" w:color="auto" w:sz="8" w:space="0"/>
            </w:tcBorders>
          </w:tcPr>
          <w:p w:rsidR="763EC6F0" w:rsidP="763EC6F0" w:rsidRDefault="763EC6F0" w14:paraId="7F0A03A1" w14:textId="665E1B28">
            <w:r w:rsidRPr="763EC6F0">
              <w:rPr>
                <w:rFonts w:eastAsia="Times New Roman" w:cs="Times New Roman"/>
                <w:szCs w:val="24"/>
                <w:lang w:val="es-MX"/>
              </w:rPr>
              <w:t>Si</w:t>
            </w:r>
            <w:r w:rsidRPr="763EC6F0">
              <w:rPr>
                <w:rFonts w:eastAsia="Times New Roman" w:cs="Times New Roman"/>
                <w:szCs w:val="24"/>
              </w:rPr>
              <w:t xml:space="preserve"> </w:t>
            </w:r>
          </w:p>
        </w:tc>
      </w:tr>
      <w:tr w:rsidR="763EC6F0" w:rsidTr="763EC6F0" w14:paraId="03973021"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63EC6F0" w:rsidP="763EC6F0" w:rsidRDefault="763EC6F0" w14:paraId="2637EF31" w14:textId="5C3CF1C9">
            <w:r w:rsidRPr="763EC6F0">
              <w:rPr>
                <w:rFonts w:eastAsia="Times New Roman" w:cs="Times New Roman"/>
                <w:szCs w:val="24"/>
              </w:rPr>
              <w:t>Perfil</w:t>
            </w:r>
          </w:p>
        </w:tc>
        <w:tc>
          <w:tcPr>
            <w:tcW w:w="3135" w:type="dxa"/>
            <w:tcBorders>
              <w:top w:val="single" w:color="auto" w:sz="8" w:space="0"/>
              <w:left w:val="single" w:color="auto" w:sz="8" w:space="0"/>
              <w:bottom w:val="single" w:color="auto" w:sz="8" w:space="0"/>
              <w:right w:val="single" w:color="auto" w:sz="8" w:space="0"/>
            </w:tcBorders>
          </w:tcPr>
          <w:p w:rsidR="763EC6F0" w:rsidP="763EC6F0" w:rsidRDefault="763EC6F0" w14:paraId="7D8CCA70" w14:textId="4E127BCF">
            <w:proofErr w:type="spellStart"/>
            <w:r w:rsidRPr="763EC6F0">
              <w:rPr>
                <w:rFonts w:eastAsia="Times New Roman" w:cs="Times New Roman"/>
                <w:szCs w:val="24"/>
                <w:lang w:val="es-MX"/>
              </w:rPr>
              <w:t>ta_usuarios.CV_Perfil</w:t>
            </w:r>
            <w:proofErr w:type="spellEnd"/>
          </w:p>
        </w:tc>
        <w:tc>
          <w:tcPr>
            <w:tcW w:w="1620" w:type="dxa"/>
            <w:tcBorders>
              <w:top w:val="single" w:color="auto" w:sz="8" w:space="0"/>
              <w:left w:val="single" w:color="auto" w:sz="8" w:space="0"/>
              <w:bottom w:val="single" w:color="auto" w:sz="8" w:space="0"/>
              <w:right w:val="single" w:color="auto" w:sz="8" w:space="0"/>
            </w:tcBorders>
          </w:tcPr>
          <w:p w:rsidR="763EC6F0" w:rsidP="763EC6F0" w:rsidRDefault="763EC6F0" w14:paraId="3F319D65" w14:textId="186F2864">
            <w:r w:rsidRPr="763EC6F0">
              <w:rPr>
                <w:rFonts w:eastAsia="Times New Roman" w:cs="Times New Roman"/>
                <w:szCs w:val="24"/>
                <w:lang w:val="es-MX"/>
              </w:rPr>
              <w:t>Si</w:t>
            </w:r>
            <w:r w:rsidRPr="763EC6F0">
              <w:rPr>
                <w:rFonts w:eastAsia="Times New Roman" w:cs="Times New Roman"/>
                <w:szCs w:val="24"/>
              </w:rPr>
              <w:t xml:space="preserve"> </w:t>
            </w:r>
          </w:p>
        </w:tc>
      </w:tr>
      <w:tr w:rsidR="763EC6F0" w:rsidTr="763EC6F0" w14:paraId="64B8B1F3"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63EC6F0" w:rsidP="763EC6F0" w:rsidRDefault="763EC6F0" w14:paraId="260822F2" w14:textId="7011E4C0">
            <w:r w:rsidRPr="763EC6F0">
              <w:rPr>
                <w:rFonts w:eastAsia="Times New Roman" w:cs="Times New Roman"/>
                <w:szCs w:val="24"/>
              </w:rPr>
              <w:t>Contraseña</w:t>
            </w:r>
          </w:p>
        </w:tc>
        <w:tc>
          <w:tcPr>
            <w:tcW w:w="3135" w:type="dxa"/>
            <w:tcBorders>
              <w:top w:val="single" w:color="auto" w:sz="8" w:space="0"/>
              <w:left w:val="single" w:color="auto" w:sz="8" w:space="0"/>
              <w:bottom w:val="single" w:color="auto" w:sz="8" w:space="0"/>
              <w:right w:val="single" w:color="auto" w:sz="8" w:space="0"/>
            </w:tcBorders>
          </w:tcPr>
          <w:p w:rsidR="763EC6F0" w:rsidP="763EC6F0" w:rsidRDefault="763EC6F0" w14:paraId="6235ADEA" w14:textId="0B648D96">
            <w:proofErr w:type="spellStart"/>
            <w:r w:rsidRPr="763EC6F0">
              <w:rPr>
                <w:rFonts w:eastAsia="Times New Roman" w:cs="Times New Roman"/>
                <w:szCs w:val="24"/>
                <w:lang w:val="es-MX"/>
              </w:rPr>
              <w:t>ta_usuarios.CV_Contraseña</w:t>
            </w:r>
            <w:proofErr w:type="spellEnd"/>
          </w:p>
        </w:tc>
        <w:tc>
          <w:tcPr>
            <w:tcW w:w="1620" w:type="dxa"/>
            <w:tcBorders>
              <w:top w:val="single" w:color="auto" w:sz="8" w:space="0"/>
              <w:left w:val="single" w:color="auto" w:sz="8" w:space="0"/>
              <w:bottom w:val="single" w:color="auto" w:sz="8" w:space="0"/>
              <w:right w:val="single" w:color="auto" w:sz="8" w:space="0"/>
            </w:tcBorders>
          </w:tcPr>
          <w:p w:rsidR="763EC6F0" w:rsidP="763EC6F0" w:rsidRDefault="763EC6F0" w14:paraId="2D71B4B2" w14:textId="0C08C5BE">
            <w:r w:rsidRPr="763EC6F0">
              <w:rPr>
                <w:rFonts w:eastAsia="Times New Roman" w:cs="Times New Roman"/>
                <w:szCs w:val="24"/>
                <w:lang w:val="es-MX"/>
              </w:rPr>
              <w:t>Si</w:t>
            </w:r>
            <w:r w:rsidRPr="763EC6F0">
              <w:rPr>
                <w:rFonts w:eastAsia="Times New Roman" w:cs="Times New Roman"/>
                <w:szCs w:val="24"/>
              </w:rPr>
              <w:t xml:space="preserve"> </w:t>
            </w:r>
          </w:p>
        </w:tc>
      </w:tr>
    </w:tbl>
    <w:p w:rsidR="4E415AD5" w:rsidP="763EC6F0" w:rsidRDefault="763EC6F0" w14:paraId="6C776280" w14:textId="3718C4A6">
      <w:r w:rsidRPr="763EC6F0">
        <w:rPr>
          <w:rFonts w:eastAsia="Times New Roman" w:cs="Times New Roman"/>
          <w:sz w:val="28"/>
          <w:szCs w:val="28"/>
          <w:lang w:val="es-MX"/>
        </w:rPr>
        <w:t xml:space="preserve"> </w:t>
      </w:r>
    </w:p>
    <w:p w:rsidR="4E415AD5" w:rsidP="763EC6F0" w:rsidRDefault="763EC6F0" w14:paraId="1553F14A" w14:textId="7CF19483">
      <w:r w:rsidRPr="763EC6F0">
        <w:rPr>
          <w:rFonts w:eastAsia="Times New Roman" w:cs="Times New Roman"/>
          <w:szCs w:val="24"/>
          <w:lang w:val="es-MX"/>
        </w:rPr>
        <w:t xml:space="preserve"> </w:t>
      </w:r>
    </w:p>
    <w:p w:rsidR="4E415AD5" w:rsidP="763EC6F0" w:rsidRDefault="763EC6F0" w14:paraId="520E18D3" w14:textId="544DD6F2">
      <w:pPr>
        <w:ind w:firstLine="705"/>
      </w:pPr>
      <w:r w:rsidRPr="763EC6F0">
        <w:rPr>
          <w:rFonts w:eastAsia="Times New Roman" w:cs="Times New Roman"/>
          <w:sz w:val="28"/>
          <w:szCs w:val="28"/>
          <w:lang w:val="es-MX"/>
        </w:rPr>
        <w:t xml:space="preserve">5.4.3.2.3 Otras tablas Afectadas </w:t>
      </w:r>
    </w:p>
    <w:p w:rsidR="4E415AD5" w:rsidP="763EC6F0" w:rsidRDefault="763EC6F0" w14:paraId="14FAF50E" w14:textId="0ACDFFD6">
      <w:r w:rsidRPr="763EC6F0">
        <w:rPr>
          <w:rFonts w:eastAsia="Times New Roman" w:cs="Times New Roman"/>
          <w:sz w:val="28"/>
          <w:szCs w:val="28"/>
          <w:lang w:val="es-MX"/>
        </w:rPr>
        <w:t xml:space="preserve"> </w:t>
      </w:r>
    </w:p>
    <w:p w:rsidR="4E415AD5" w:rsidP="763EC6F0" w:rsidRDefault="763EC6F0" w14:paraId="6990CBB1" w14:textId="5769822D">
      <w:pPr>
        <w:ind w:firstLine="705"/>
      </w:pPr>
      <w:r w:rsidRPr="763EC6F0">
        <w:rPr>
          <w:rFonts w:eastAsia="Times New Roman" w:cs="Times New Roman"/>
          <w:szCs w:val="24"/>
          <w:lang w:val="es-MX"/>
        </w:rPr>
        <w:t xml:space="preserve">No hay tablas </w:t>
      </w:r>
    </w:p>
    <w:p w:rsidR="4E415AD5" w:rsidP="763EC6F0" w:rsidRDefault="763EC6F0" w14:paraId="361A9B76" w14:textId="1758DC1E">
      <w:r w:rsidRPr="763EC6F0">
        <w:rPr>
          <w:rFonts w:eastAsia="Times New Roman" w:cs="Times New Roman"/>
          <w:szCs w:val="24"/>
          <w:lang w:val="es-MX"/>
        </w:rPr>
        <w:t xml:space="preserve"> </w:t>
      </w:r>
    </w:p>
    <w:p w:rsidR="4E415AD5" w:rsidP="763EC6F0" w:rsidRDefault="763EC6F0" w14:paraId="78569FFD" w14:textId="50CD083B">
      <w:pPr>
        <w:ind w:firstLine="705"/>
      </w:pPr>
      <w:r w:rsidRPr="763EC6F0">
        <w:rPr>
          <w:rFonts w:eastAsia="Times New Roman" w:cs="Times New Roman"/>
          <w:sz w:val="28"/>
          <w:szCs w:val="28"/>
          <w:lang w:val="es-MX"/>
        </w:rPr>
        <w:t xml:space="preserve">5.4.3.2.4 </w:t>
      </w:r>
      <w:proofErr w:type="spellStart"/>
      <w:r w:rsidRPr="763EC6F0">
        <w:rPr>
          <w:rFonts w:eastAsia="Times New Roman" w:cs="Times New Roman"/>
          <w:sz w:val="28"/>
          <w:szCs w:val="28"/>
          <w:lang w:val="es-MX"/>
        </w:rPr>
        <w:t>Grid</w:t>
      </w:r>
      <w:proofErr w:type="spellEnd"/>
      <w:r w:rsidRPr="763EC6F0">
        <w:rPr>
          <w:rFonts w:eastAsia="Times New Roman" w:cs="Times New Roman"/>
          <w:sz w:val="28"/>
          <w:szCs w:val="28"/>
          <w:lang w:val="es-MX"/>
        </w:rPr>
        <w:t xml:space="preserve"> </w:t>
      </w:r>
    </w:p>
    <w:p w:rsidR="4E415AD5" w:rsidP="763EC6F0" w:rsidRDefault="763EC6F0" w14:paraId="625EEE6D" w14:textId="04EBC3E1">
      <w:r w:rsidRPr="763EC6F0">
        <w:rPr>
          <w:rFonts w:eastAsia="Times New Roman" w:cs="Times New Roman"/>
          <w:sz w:val="28"/>
          <w:szCs w:val="28"/>
          <w:lang w:val="es-MX"/>
        </w:rPr>
        <w:t xml:space="preserve"> </w:t>
      </w:r>
    </w:p>
    <w:p w:rsidR="4E415AD5" w:rsidP="763EC6F0" w:rsidRDefault="763EC6F0" w14:paraId="6F50AA22" w14:textId="083140A6">
      <w:pPr>
        <w:ind w:firstLine="705"/>
      </w:pPr>
      <w:r w:rsidRPr="763EC6F0">
        <w:rPr>
          <w:rFonts w:eastAsia="Times New Roman" w:cs="Times New Roman"/>
          <w:szCs w:val="24"/>
          <w:lang w:val="es-MX"/>
        </w:rPr>
        <w:t xml:space="preserve">No hay </w:t>
      </w:r>
      <w:proofErr w:type="spellStart"/>
      <w:r w:rsidRPr="763EC6F0">
        <w:rPr>
          <w:rFonts w:eastAsia="Times New Roman" w:cs="Times New Roman"/>
          <w:szCs w:val="24"/>
          <w:lang w:val="es-MX"/>
        </w:rPr>
        <w:t>Grid</w:t>
      </w:r>
      <w:proofErr w:type="spellEnd"/>
      <w:r w:rsidRPr="763EC6F0">
        <w:rPr>
          <w:rFonts w:eastAsia="Times New Roman" w:cs="Times New Roman"/>
          <w:szCs w:val="24"/>
          <w:lang w:val="es-MX"/>
        </w:rPr>
        <w:t xml:space="preserve"> </w:t>
      </w:r>
    </w:p>
    <w:p w:rsidR="4E415AD5" w:rsidP="763EC6F0" w:rsidRDefault="763EC6F0" w14:paraId="7DD8659B" w14:textId="67E62A9F">
      <w:r w:rsidRPr="763EC6F0">
        <w:rPr>
          <w:rFonts w:eastAsia="Times New Roman" w:cs="Times New Roman"/>
          <w:szCs w:val="24"/>
          <w:lang w:val="es-MX"/>
        </w:rPr>
        <w:t xml:space="preserve"> </w:t>
      </w:r>
    </w:p>
    <w:p w:rsidR="4E415AD5" w:rsidP="763EC6F0" w:rsidRDefault="763EC6F0" w14:paraId="2D5C805E" w14:textId="02A1C59F">
      <w:pPr>
        <w:ind w:firstLine="705"/>
      </w:pPr>
      <w:r w:rsidRPr="763EC6F0">
        <w:rPr>
          <w:rFonts w:eastAsia="Times New Roman" w:cs="Times New Roman"/>
          <w:sz w:val="28"/>
          <w:szCs w:val="28"/>
          <w:lang w:val="es-MX"/>
        </w:rPr>
        <w:t xml:space="preserve">5.4.3.2.5 Detalle de la Implementación </w:t>
      </w:r>
    </w:p>
    <w:p w:rsidR="4E415AD5" w:rsidP="763EC6F0" w:rsidRDefault="763EC6F0" w14:paraId="45799BA7" w14:textId="48915280">
      <w:r w:rsidRPr="763EC6F0">
        <w:rPr>
          <w:rFonts w:eastAsia="Times New Roman" w:cs="Times New Roman"/>
          <w:sz w:val="28"/>
          <w:szCs w:val="28"/>
          <w:lang w:val="es-MX"/>
        </w:rPr>
        <w:t xml:space="preserve"> </w:t>
      </w:r>
    </w:p>
    <w:p w:rsidR="4E415AD5" w:rsidP="763EC6F0" w:rsidRDefault="763EC6F0" w14:paraId="66F4A872" w14:textId="7480B11C">
      <w:pPr>
        <w:ind w:firstLine="705"/>
      </w:pPr>
      <w:r w:rsidRPr="763EC6F0">
        <w:rPr>
          <w:rFonts w:eastAsia="Times New Roman" w:cs="Times New Roman"/>
          <w:sz w:val="28"/>
          <w:szCs w:val="28"/>
          <w:lang w:val="es-MX"/>
        </w:rPr>
        <w:t>5.4.3.2.5.1 Nuevo tipo de victima</w:t>
      </w:r>
    </w:p>
    <w:p w:rsidR="4E415AD5" w:rsidP="763EC6F0" w:rsidRDefault="763EC6F0" w14:paraId="73B69545" w14:textId="1B5B4649">
      <w:r w:rsidRPr="763EC6F0">
        <w:rPr>
          <w:rFonts w:eastAsia="Times New Roman" w:cs="Times New Roman"/>
          <w:sz w:val="28"/>
          <w:szCs w:val="28"/>
          <w:lang w:val="es-MX"/>
        </w:rPr>
        <w:t xml:space="preserve"> </w:t>
      </w:r>
    </w:p>
    <w:p w:rsidR="4E415AD5" w:rsidP="763EC6F0" w:rsidRDefault="763EC6F0" w14:paraId="29F4BFB5" w14:textId="66FEDAD6">
      <w:pPr>
        <w:ind w:firstLine="705"/>
      </w:pPr>
      <w:r w:rsidRPr="763EC6F0">
        <w:rPr>
          <w:rFonts w:eastAsia="Times New Roman" w:cs="Times New Roman"/>
          <w:szCs w:val="24"/>
          <w:lang w:val="es-MX"/>
        </w:rPr>
        <w:t xml:space="preserve">El usuario completa la información solicitada por el formulario y posteriormente presiona el botón guardar, este valida la información ingresada y la envía a guardar a la base de datos. En caso de que la información no sea válida, el formulario se lo indica.  </w:t>
      </w:r>
    </w:p>
    <w:p w:rsidR="4E415AD5" w:rsidP="763EC6F0" w:rsidRDefault="763EC6F0" w14:paraId="7C1C5A04" w14:textId="4D3BED5C">
      <w:r w:rsidRPr="763EC6F0">
        <w:rPr>
          <w:rFonts w:eastAsia="Times New Roman" w:cs="Times New Roman"/>
          <w:szCs w:val="24"/>
          <w:lang w:val="es-MX"/>
        </w:rPr>
        <w:t xml:space="preserve"> </w:t>
      </w:r>
    </w:p>
    <w:p w:rsidR="4E415AD5" w:rsidP="763EC6F0" w:rsidRDefault="763EC6F0" w14:paraId="2EF72644" w14:textId="55C58432">
      <w:r w:rsidRPr="763EC6F0">
        <w:rPr>
          <w:rFonts w:eastAsia="Times New Roman" w:cs="Times New Roman"/>
          <w:szCs w:val="24"/>
          <w:lang w:val="es-MX"/>
        </w:rPr>
        <w:t xml:space="preserve"> </w:t>
      </w:r>
    </w:p>
    <w:p w:rsidR="4E415AD5" w:rsidP="763EC6F0" w:rsidRDefault="763EC6F0" w14:paraId="2DCA930F" w14:textId="465B1A92">
      <w:r w:rsidRPr="763EC6F0">
        <w:rPr>
          <w:rFonts w:eastAsia="Times New Roman" w:cs="Times New Roman"/>
          <w:sz w:val="28"/>
          <w:szCs w:val="28"/>
          <w:lang w:val="es-MX"/>
        </w:rPr>
        <w:t xml:space="preserve">5.4.3.3 Actualizar Usuario </w:t>
      </w:r>
    </w:p>
    <w:p w:rsidR="4E415AD5" w:rsidP="763EC6F0" w:rsidRDefault="763EC6F0" w14:paraId="2FEBB917" w14:textId="38122375">
      <w:r w:rsidRPr="763EC6F0">
        <w:rPr>
          <w:rFonts w:eastAsia="Times New Roman" w:cs="Times New Roman"/>
          <w:sz w:val="28"/>
          <w:szCs w:val="28"/>
          <w:lang w:val="es-MX"/>
        </w:rPr>
        <w:t xml:space="preserve"> </w:t>
      </w:r>
    </w:p>
    <w:p w:rsidR="4E415AD5" w:rsidP="763EC6F0" w:rsidRDefault="763EC6F0" w14:paraId="17F8A1DE" w14:textId="4671C34B">
      <w:pPr>
        <w:ind w:firstLine="705"/>
      </w:pPr>
      <w:r w:rsidRPr="763EC6F0">
        <w:rPr>
          <w:rFonts w:eastAsia="Times New Roman" w:cs="Times New Roman"/>
          <w:sz w:val="28"/>
          <w:szCs w:val="28"/>
          <w:lang w:val="es-MX"/>
        </w:rPr>
        <w:t xml:space="preserve">5.4.3.3.1 Origen de Datos </w:t>
      </w:r>
    </w:p>
    <w:p w:rsidR="4E415AD5" w:rsidP="763EC6F0" w:rsidRDefault="763EC6F0" w14:paraId="3A07E461" w14:textId="4084FD5A">
      <w:r w:rsidRPr="763EC6F0">
        <w:rPr>
          <w:rFonts w:eastAsia="Times New Roman" w:cs="Times New Roman"/>
          <w:sz w:val="28"/>
          <w:szCs w:val="28"/>
          <w:lang w:val="es-MX"/>
        </w:rPr>
        <w:t xml:space="preserve"> </w:t>
      </w:r>
    </w:p>
    <w:tbl>
      <w:tblPr>
        <w:tblW w:w="0" w:type="auto"/>
        <w:tblInd w:w="126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3720"/>
        <w:gridCol w:w="3690"/>
      </w:tblGrid>
      <w:tr w:rsidR="763EC6F0" w:rsidTr="763EC6F0" w14:paraId="3C4EE120"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6B9722C4" w14:textId="119CEEC1">
            <w:pPr>
              <w:jc w:val="center"/>
            </w:pPr>
            <w:r w:rsidRPr="763EC6F0">
              <w:rPr>
                <w:rFonts w:eastAsia="Times New Roman" w:cs="Times New Roman"/>
                <w:b/>
                <w:bCs/>
                <w:sz w:val="28"/>
                <w:szCs w:val="28"/>
                <w:lang w:val="es-MX"/>
              </w:rPr>
              <w:t>Campo</w:t>
            </w:r>
            <w:r w:rsidRPr="763EC6F0">
              <w:rPr>
                <w:rFonts w:eastAsia="Times New Roman" w:cs="Times New Roman"/>
                <w:sz w:val="28"/>
                <w:szCs w:val="28"/>
              </w:rPr>
              <w:t xml:space="preserve"> </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028ACD2A" w14:textId="5901ACDE">
            <w:pPr>
              <w:jc w:val="center"/>
            </w:pPr>
            <w:r w:rsidRPr="763EC6F0">
              <w:rPr>
                <w:rFonts w:eastAsia="Times New Roman" w:cs="Times New Roman"/>
                <w:b/>
                <w:bCs/>
                <w:sz w:val="28"/>
                <w:szCs w:val="28"/>
                <w:lang w:val="es-MX"/>
              </w:rPr>
              <w:t>Origen</w:t>
            </w:r>
            <w:r w:rsidRPr="763EC6F0">
              <w:rPr>
                <w:rFonts w:eastAsia="Times New Roman" w:cs="Times New Roman"/>
                <w:sz w:val="28"/>
                <w:szCs w:val="28"/>
              </w:rPr>
              <w:t xml:space="preserve"> </w:t>
            </w:r>
          </w:p>
        </w:tc>
      </w:tr>
      <w:tr w:rsidR="763EC6F0" w:rsidTr="763EC6F0" w14:paraId="47B9D38F"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RDefault="763EC6F0" w14:paraId="57F8529C" w14:textId="1D64B814">
            <w:r w:rsidRPr="763EC6F0">
              <w:rPr>
                <w:rFonts w:eastAsia="Times New Roman" w:cs="Times New Roman"/>
                <w:szCs w:val="24"/>
                <w:lang w:val="es-MX"/>
              </w:rPr>
              <w:t>Cedula</w:t>
            </w:r>
            <w:r w:rsidRPr="763EC6F0">
              <w:rPr>
                <w:rFonts w:eastAsia="Times New Roman" w:cs="Times New Roman"/>
                <w:szCs w:val="24"/>
              </w:rPr>
              <w:t xml:space="preserve"> </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6F2C4F24" w14:textId="293FAEB7">
            <w:r w:rsidRPr="763EC6F0">
              <w:rPr>
                <w:rFonts w:eastAsia="Times New Roman" w:cs="Times New Roman"/>
                <w:szCs w:val="24"/>
                <w:lang w:val="es-MX"/>
              </w:rPr>
              <w:t>Lo gestiona la base de datos</w:t>
            </w:r>
            <w:r w:rsidRPr="763EC6F0">
              <w:rPr>
                <w:rFonts w:eastAsia="Times New Roman" w:cs="Times New Roman"/>
                <w:szCs w:val="24"/>
              </w:rPr>
              <w:t xml:space="preserve"> </w:t>
            </w:r>
          </w:p>
        </w:tc>
      </w:tr>
      <w:tr w:rsidR="763EC6F0" w:rsidTr="763EC6F0" w14:paraId="66CB203A"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0494CEFE" w14:textId="596B113F">
            <w:r w:rsidRPr="763EC6F0">
              <w:rPr>
                <w:rFonts w:eastAsia="Times New Roman" w:cs="Times New Roman"/>
                <w:szCs w:val="24"/>
              </w:rPr>
              <w:t>Nombre</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1EA5AE0B" w14:textId="01F5680F">
            <w:r w:rsidRPr="763EC6F0">
              <w:rPr>
                <w:rFonts w:eastAsia="Times New Roman" w:cs="Times New Roman"/>
                <w:szCs w:val="24"/>
                <w:lang w:val="es-MX"/>
              </w:rPr>
              <w:t xml:space="preserve">Lo actualiza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r w:rsidR="763EC6F0" w:rsidTr="763EC6F0" w14:paraId="2458610B"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46A801F0" w14:textId="4A03D2ED">
            <w:r w:rsidRPr="763EC6F0">
              <w:rPr>
                <w:rFonts w:eastAsia="Times New Roman" w:cs="Times New Roman"/>
                <w:szCs w:val="24"/>
              </w:rPr>
              <w:t>Apellidos</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52B31260" w14:textId="5730B242">
            <w:r w:rsidRPr="763EC6F0">
              <w:rPr>
                <w:rFonts w:eastAsia="Times New Roman" w:cs="Times New Roman"/>
                <w:szCs w:val="24"/>
                <w:lang w:val="es-MX"/>
              </w:rPr>
              <w:t xml:space="preserve">Lo actualiza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r w:rsidR="763EC6F0" w:rsidTr="763EC6F0" w14:paraId="4B469D14"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3E888A80" w14:textId="43079486">
            <w:r w:rsidRPr="763EC6F0">
              <w:rPr>
                <w:rFonts w:eastAsia="Times New Roman" w:cs="Times New Roman"/>
                <w:szCs w:val="24"/>
              </w:rPr>
              <w:lastRenderedPageBreak/>
              <w:t>Perfil</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4E9B1ACD" w14:textId="166DEE62">
            <w:r w:rsidRPr="763EC6F0">
              <w:rPr>
                <w:rFonts w:eastAsia="Times New Roman" w:cs="Times New Roman"/>
                <w:szCs w:val="24"/>
                <w:lang w:val="es-MX"/>
              </w:rPr>
              <w:t xml:space="preserve">Lo actualiza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r w:rsidR="763EC6F0" w:rsidTr="763EC6F0" w14:paraId="4BCC064A"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36007C90" w14:textId="710996A4">
            <w:r w:rsidRPr="763EC6F0">
              <w:rPr>
                <w:rFonts w:eastAsia="Times New Roman" w:cs="Times New Roman"/>
                <w:szCs w:val="24"/>
              </w:rPr>
              <w:t>Contraseña</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1B93885E" w14:textId="5DF4408F">
            <w:r w:rsidRPr="763EC6F0">
              <w:rPr>
                <w:rFonts w:eastAsia="Times New Roman" w:cs="Times New Roman"/>
                <w:szCs w:val="24"/>
                <w:lang w:val="es-MX"/>
              </w:rPr>
              <w:t xml:space="preserve">Lo actualiza el </w:t>
            </w:r>
            <w:proofErr w:type="spellStart"/>
            <w:r w:rsidRPr="763EC6F0">
              <w:rPr>
                <w:rFonts w:eastAsia="Times New Roman" w:cs="Times New Roman"/>
                <w:szCs w:val="24"/>
                <w:lang w:val="es-MX"/>
              </w:rPr>
              <w:t>Admin</w:t>
            </w:r>
            <w:proofErr w:type="spellEnd"/>
            <w:r w:rsidRPr="763EC6F0">
              <w:rPr>
                <w:rFonts w:eastAsia="Times New Roman" w:cs="Times New Roman"/>
                <w:szCs w:val="24"/>
              </w:rPr>
              <w:t xml:space="preserve"> </w:t>
            </w:r>
          </w:p>
        </w:tc>
      </w:tr>
    </w:tbl>
    <w:p w:rsidR="4E415AD5" w:rsidP="763EC6F0" w:rsidRDefault="763EC6F0" w14:paraId="56549F13" w14:textId="320B6FBA">
      <w:r w:rsidRPr="763EC6F0">
        <w:rPr>
          <w:rFonts w:eastAsia="Times New Roman" w:cs="Times New Roman"/>
          <w:szCs w:val="24"/>
          <w:lang w:val="es-MX"/>
        </w:rPr>
        <w:t xml:space="preserve"> </w:t>
      </w:r>
    </w:p>
    <w:p w:rsidR="4E415AD5" w:rsidP="763EC6F0" w:rsidRDefault="763EC6F0" w14:paraId="7D2AA640" w14:textId="3358ED12">
      <w:pPr>
        <w:ind w:firstLine="705"/>
      </w:pPr>
      <w:r w:rsidRPr="763EC6F0">
        <w:rPr>
          <w:rFonts w:eastAsia="Times New Roman" w:cs="Times New Roman"/>
          <w:sz w:val="28"/>
          <w:szCs w:val="28"/>
          <w:lang w:val="es-MX"/>
        </w:rPr>
        <w:t xml:space="preserve">5.4.3.3.2 Destino de los Datos (Información sensible) </w:t>
      </w:r>
    </w:p>
    <w:p w:rsidR="4E415AD5" w:rsidP="763EC6F0" w:rsidRDefault="763EC6F0" w14:paraId="7F81B63C" w14:textId="10A572DB">
      <w:r w:rsidRPr="763EC6F0">
        <w:rPr>
          <w:rFonts w:eastAsia="Times New Roman" w:cs="Times New Roman"/>
          <w:sz w:val="28"/>
          <w:szCs w:val="28"/>
          <w:lang w:val="es-MX"/>
        </w:rPr>
        <w:t xml:space="preserve"> </w:t>
      </w:r>
    </w:p>
    <w:tbl>
      <w:tblPr>
        <w:tblW w:w="0" w:type="auto"/>
        <w:tblInd w:w="126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295"/>
        <w:gridCol w:w="3375"/>
        <w:gridCol w:w="1740"/>
      </w:tblGrid>
      <w:tr w:rsidR="763EC6F0" w:rsidTr="763EC6F0" w14:paraId="7CBDF61D"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63EC6F0" w:rsidP="763EC6F0" w:rsidRDefault="763EC6F0" w14:paraId="68F90526" w14:textId="17E69890">
            <w:pPr>
              <w:jc w:val="center"/>
            </w:pPr>
            <w:r w:rsidRPr="763EC6F0">
              <w:rPr>
                <w:rFonts w:eastAsia="Times New Roman" w:cs="Times New Roman"/>
                <w:b/>
                <w:bCs/>
                <w:sz w:val="28"/>
                <w:szCs w:val="28"/>
                <w:lang w:val="es-MX"/>
              </w:rPr>
              <w:t>Campo</w:t>
            </w:r>
            <w:r w:rsidRPr="763EC6F0">
              <w:rPr>
                <w:rFonts w:eastAsia="Times New Roman" w:cs="Times New Roman"/>
                <w:sz w:val="28"/>
                <w:szCs w:val="28"/>
              </w:rPr>
              <w:t xml:space="preserve"> </w:t>
            </w:r>
          </w:p>
        </w:tc>
        <w:tc>
          <w:tcPr>
            <w:tcW w:w="3375" w:type="dxa"/>
            <w:tcBorders>
              <w:top w:val="single" w:color="auto" w:sz="8" w:space="0"/>
              <w:left w:val="single" w:color="auto" w:sz="8" w:space="0"/>
              <w:bottom w:val="single" w:color="auto" w:sz="8" w:space="0"/>
              <w:right w:val="single" w:color="auto" w:sz="8" w:space="0"/>
            </w:tcBorders>
          </w:tcPr>
          <w:p w:rsidR="763EC6F0" w:rsidP="763EC6F0" w:rsidRDefault="763EC6F0" w14:paraId="330DACED" w14:textId="635B73E0">
            <w:pPr>
              <w:jc w:val="center"/>
            </w:pPr>
            <w:r w:rsidRPr="763EC6F0">
              <w:rPr>
                <w:rFonts w:eastAsia="Times New Roman" w:cs="Times New Roman"/>
                <w:b/>
                <w:bCs/>
                <w:sz w:val="28"/>
                <w:szCs w:val="28"/>
                <w:lang w:val="es-MX"/>
              </w:rPr>
              <w:t>Destino</w:t>
            </w:r>
            <w:r w:rsidRPr="763EC6F0">
              <w:rPr>
                <w:rFonts w:eastAsia="Times New Roman" w:cs="Times New Roman"/>
                <w:sz w:val="28"/>
                <w:szCs w:val="28"/>
              </w:rPr>
              <w:t xml:space="preserve"> </w:t>
            </w:r>
          </w:p>
        </w:tc>
        <w:tc>
          <w:tcPr>
            <w:tcW w:w="1740" w:type="dxa"/>
            <w:tcBorders>
              <w:top w:val="single" w:color="auto" w:sz="8" w:space="0"/>
              <w:left w:val="single" w:color="auto" w:sz="8" w:space="0"/>
              <w:bottom w:val="single" w:color="auto" w:sz="8" w:space="0"/>
              <w:right w:val="single" w:color="auto" w:sz="8" w:space="0"/>
            </w:tcBorders>
          </w:tcPr>
          <w:p w:rsidR="763EC6F0" w:rsidP="763EC6F0" w:rsidRDefault="763EC6F0" w14:paraId="52D0E762" w14:textId="3534D16A">
            <w:pPr>
              <w:jc w:val="center"/>
            </w:pPr>
            <w:r w:rsidRPr="763EC6F0">
              <w:rPr>
                <w:rFonts w:eastAsia="Times New Roman" w:cs="Times New Roman"/>
                <w:b/>
                <w:bCs/>
                <w:sz w:val="28"/>
                <w:szCs w:val="28"/>
                <w:lang w:val="es-MX"/>
              </w:rPr>
              <w:t>Dato sensible</w:t>
            </w:r>
            <w:r w:rsidRPr="763EC6F0">
              <w:rPr>
                <w:rFonts w:eastAsia="Times New Roman" w:cs="Times New Roman"/>
                <w:sz w:val="28"/>
                <w:szCs w:val="28"/>
              </w:rPr>
              <w:t xml:space="preserve"> </w:t>
            </w:r>
          </w:p>
        </w:tc>
      </w:tr>
      <w:tr w:rsidR="763EC6F0" w:rsidTr="763EC6F0" w14:paraId="50455A79"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63EC6F0" w:rsidP="763EC6F0" w:rsidRDefault="763EC6F0" w14:paraId="2C17096D" w14:textId="76186895">
            <w:r w:rsidRPr="763EC6F0">
              <w:rPr>
                <w:rFonts w:eastAsia="Times New Roman" w:cs="Times New Roman"/>
                <w:szCs w:val="24"/>
                <w:lang w:val="es-MX"/>
              </w:rPr>
              <w:t>Cedula</w:t>
            </w:r>
            <w:r w:rsidRPr="763EC6F0">
              <w:rPr>
                <w:rFonts w:eastAsia="Times New Roman" w:cs="Times New Roman"/>
                <w:szCs w:val="24"/>
              </w:rPr>
              <w:t xml:space="preserve"> </w:t>
            </w:r>
          </w:p>
        </w:tc>
        <w:tc>
          <w:tcPr>
            <w:tcW w:w="3375" w:type="dxa"/>
            <w:tcBorders>
              <w:top w:val="single" w:color="auto" w:sz="8" w:space="0"/>
              <w:left w:val="single" w:color="auto" w:sz="8" w:space="0"/>
              <w:bottom w:val="single" w:color="auto" w:sz="8" w:space="0"/>
              <w:right w:val="single" w:color="auto" w:sz="8" w:space="0"/>
            </w:tcBorders>
          </w:tcPr>
          <w:p w:rsidR="763EC6F0" w:rsidP="763EC6F0" w:rsidRDefault="763EC6F0" w14:paraId="60485188" w14:textId="1C5E99A4">
            <w:proofErr w:type="spellStart"/>
            <w:r w:rsidRPr="763EC6F0">
              <w:rPr>
                <w:rFonts w:eastAsia="Times New Roman" w:cs="Times New Roman"/>
                <w:szCs w:val="24"/>
                <w:lang w:val="es-MX"/>
              </w:rPr>
              <w:t>ta_usuarios.CV_Cedula</w:t>
            </w:r>
            <w:proofErr w:type="spellEnd"/>
          </w:p>
        </w:tc>
        <w:tc>
          <w:tcPr>
            <w:tcW w:w="1740" w:type="dxa"/>
            <w:tcBorders>
              <w:top w:val="single" w:color="auto" w:sz="8" w:space="0"/>
              <w:left w:val="single" w:color="auto" w:sz="8" w:space="0"/>
              <w:bottom w:val="single" w:color="auto" w:sz="8" w:space="0"/>
              <w:right w:val="single" w:color="auto" w:sz="8" w:space="0"/>
            </w:tcBorders>
          </w:tcPr>
          <w:p w:rsidR="763EC6F0" w:rsidP="763EC6F0" w:rsidRDefault="763EC6F0" w14:paraId="18CA7140" w14:textId="07BE1D08">
            <w:r w:rsidRPr="763EC6F0">
              <w:rPr>
                <w:rFonts w:eastAsia="Times New Roman" w:cs="Times New Roman"/>
                <w:szCs w:val="24"/>
                <w:lang w:val="es-MX"/>
              </w:rPr>
              <w:t>Si</w:t>
            </w:r>
            <w:r w:rsidRPr="763EC6F0">
              <w:rPr>
                <w:rFonts w:eastAsia="Times New Roman" w:cs="Times New Roman"/>
                <w:szCs w:val="24"/>
              </w:rPr>
              <w:t xml:space="preserve"> </w:t>
            </w:r>
          </w:p>
        </w:tc>
      </w:tr>
      <w:tr w:rsidR="763EC6F0" w:rsidTr="763EC6F0" w14:paraId="0A15584E"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63EC6F0" w:rsidP="763EC6F0" w:rsidRDefault="763EC6F0" w14:paraId="6D17E5DA" w14:textId="7FF7D3E8">
            <w:r w:rsidRPr="763EC6F0">
              <w:rPr>
                <w:rFonts w:eastAsia="Times New Roman" w:cs="Times New Roman"/>
                <w:szCs w:val="24"/>
              </w:rPr>
              <w:t>Nombre</w:t>
            </w:r>
          </w:p>
        </w:tc>
        <w:tc>
          <w:tcPr>
            <w:tcW w:w="3375" w:type="dxa"/>
            <w:tcBorders>
              <w:top w:val="single" w:color="auto" w:sz="8" w:space="0"/>
              <w:left w:val="single" w:color="auto" w:sz="8" w:space="0"/>
              <w:bottom w:val="single" w:color="auto" w:sz="8" w:space="0"/>
              <w:right w:val="single" w:color="auto" w:sz="8" w:space="0"/>
            </w:tcBorders>
          </w:tcPr>
          <w:p w:rsidR="763EC6F0" w:rsidP="763EC6F0" w:rsidRDefault="763EC6F0" w14:paraId="522C0FFA" w14:textId="3C3C13EC">
            <w:proofErr w:type="spellStart"/>
            <w:r w:rsidRPr="763EC6F0">
              <w:rPr>
                <w:rFonts w:eastAsia="Times New Roman" w:cs="Times New Roman"/>
                <w:szCs w:val="24"/>
                <w:lang w:val="es-MX"/>
              </w:rPr>
              <w:t>ta_usuarios.CV_Nombre</w:t>
            </w:r>
            <w:proofErr w:type="spellEnd"/>
          </w:p>
        </w:tc>
        <w:tc>
          <w:tcPr>
            <w:tcW w:w="1740" w:type="dxa"/>
            <w:tcBorders>
              <w:top w:val="single" w:color="auto" w:sz="8" w:space="0"/>
              <w:left w:val="single" w:color="auto" w:sz="8" w:space="0"/>
              <w:bottom w:val="single" w:color="auto" w:sz="8" w:space="0"/>
              <w:right w:val="single" w:color="auto" w:sz="8" w:space="0"/>
            </w:tcBorders>
          </w:tcPr>
          <w:p w:rsidR="763EC6F0" w:rsidP="763EC6F0" w:rsidRDefault="763EC6F0" w14:paraId="1322F1A7" w14:textId="3B808067">
            <w:r w:rsidRPr="763EC6F0">
              <w:rPr>
                <w:rFonts w:eastAsia="Times New Roman" w:cs="Times New Roman"/>
                <w:szCs w:val="24"/>
                <w:lang w:val="es-MX"/>
              </w:rPr>
              <w:t>Si</w:t>
            </w:r>
            <w:r w:rsidRPr="763EC6F0">
              <w:rPr>
                <w:rFonts w:eastAsia="Times New Roman" w:cs="Times New Roman"/>
                <w:szCs w:val="24"/>
              </w:rPr>
              <w:t xml:space="preserve"> </w:t>
            </w:r>
          </w:p>
        </w:tc>
      </w:tr>
      <w:tr w:rsidR="763EC6F0" w:rsidTr="763EC6F0" w14:paraId="597B8906"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63EC6F0" w:rsidP="763EC6F0" w:rsidRDefault="763EC6F0" w14:paraId="727683A3" w14:textId="0F45DA74">
            <w:r w:rsidRPr="763EC6F0">
              <w:rPr>
                <w:rFonts w:eastAsia="Times New Roman" w:cs="Times New Roman"/>
                <w:szCs w:val="24"/>
              </w:rPr>
              <w:t>Apellidos</w:t>
            </w:r>
          </w:p>
        </w:tc>
        <w:tc>
          <w:tcPr>
            <w:tcW w:w="3375" w:type="dxa"/>
            <w:tcBorders>
              <w:top w:val="single" w:color="auto" w:sz="8" w:space="0"/>
              <w:left w:val="single" w:color="auto" w:sz="8" w:space="0"/>
              <w:bottom w:val="single" w:color="auto" w:sz="8" w:space="0"/>
              <w:right w:val="single" w:color="auto" w:sz="8" w:space="0"/>
            </w:tcBorders>
          </w:tcPr>
          <w:p w:rsidR="763EC6F0" w:rsidP="763EC6F0" w:rsidRDefault="763EC6F0" w14:paraId="1FDAD775" w14:textId="5A2DFA6E">
            <w:proofErr w:type="spellStart"/>
            <w:r w:rsidRPr="763EC6F0">
              <w:rPr>
                <w:rFonts w:eastAsia="Times New Roman" w:cs="Times New Roman"/>
                <w:szCs w:val="24"/>
                <w:lang w:val="es-MX"/>
              </w:rPr>
              <w:t>ta_usuarios.CV_Apellidos</w:t>
            </w:r>
            <w:proofErr w:type="spellEnd"/>
          </w:p>
        </w:tc>
        <w:tc>
          <w:tcPr>
            <w:tcW w:w="1740" w:type="dxa"/>
            <w:tcBorders>
              <w:top w:val="single" w:color="auto" w:sz="8" w:space="0"/>
              <w:left w:val="single" w:color="auto" w:sz="8" w:space="0"/>
              <w:bottom w:val="single" w:color="auto" w:sz="8" w:space="0"/>
              <w:right w:val="single" w:color="auto" w:sz="8" w:space="0"/>
            </w:tcBorders>
          </w:tcPr>
          <w:p w:rsidR="763EC6F0" w:rsidP="763EC6F0" w:rsidRDefault="763EC6F0" w14:paraId="651F5BA1" w14:textId="270266D5">
            <w:r w:rsidRPr="763EC6F0">
              <w:rPr>
                <w:rFonts w:eastAsia="Times New Roman" w:cs="Times New Roman"/>
                <w:szCs w:val="24"/>
                <w:lang w:val="es-MX"/>
              </w:rPr>
              <w:t>Si</w:t>
            </w:r>
            <w:r w:rsidRPr="763EC6F0">
              <w:rPr>
                <w:rFonts w:eastAsia="Times New Roman" w:cs="Times New Roman"/>
                <w:szCs w:val="24"/>
              </w:rPr>
              <w:t xml:space="preserve"> </w:t>
            </w:r>
          </w:p>
        </w:tc>
      </w:tr>
      <w:tr w:rsidR="763EC6F0" w:rsidTr="763EC6F0" w14:paraId="4F783738"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63EC6F0" w:rsidP="763EC6F0" w:rsidRDefault="763EC6F0" w14:paraId="71375143" w14:textId="50934DAF">
            <w:r w:rsidRPr="763EC6F0">
              <w:rPr>
                <w:rFonts w:eastAsia="Times New Roman" w:cs="Times New Roman"/>
                <w:szCs w:val="24"/>
              </w:rPr>
              <w:t>Perfil</w:t>
            </w:r>
          </w:p>
        </w:tc>
        <w:tc>
          <w:tcPr>
            <w:tcW w:w="3375" w:type="dxa"/>
            <w:tcBorders>
              <w:top w:val="single" w:color="auto" w:sz="8" w:space="0"/>
              <w:left w:val="single" w:color="auto" w:sz="8" w:space="0"/>
              <w:bottom w:val="single" w:color="auto" w:sz="8" w:space="0"/>
              <w:right w:val="single" w:color="auto" w:sz="8" w:space="0"/>
            </w:tcBorders>
          </w:tcPr>
          <w:p w:rsidR="763EC6F0" w:rsidP="763EC6F0" w:rsidRDefault="763EC6F0" w14:paraId="76304C47" w14:textId="0F867A77">
            <w:proofErr w:type="spellStart"/>
            <w:r w:rsidRPr="763EC6F0">
              <w:rPr>
                <w:rFonts w:eastAsia="Times New Roman" w:cs="Times New Roman"/>
                <w:szCs w:val="24"/>
                <w:lang w:val="es-MX"/>
              </w:rPr>
              <w:t>ta_usuarios.CV_Perfil</w:t>
            </w:r>
            <w:proofErr w:type="spellEnd"/>
          </w:p>
        </w:tc>
        <w:tc>
          <w:tcPr>
            <w:tcW w:w="1740" w:type="dxa"/>
            <w:tcBorders>
              <w:top w:val="single" w:color="auto" w:sz="8" w:space="0"/>
              <w:left w:val="single" w:color="auto" w:sz="8" w:space="0"/>
              <w:bottom w:val="single" w:color="auto" w:sz="8" w:space="0"/>
              <w:right w:val="single" w:color="auto" w:sz="8" w:space="0"/>
            </w:tcBorders>
          </w:tcPr>
          <w:p w:rsidR="763EC6F0" w:rsidP="763EC6F0" w:rsidRDefault="763EC6F0" w14:paraId="3CCE75C5" w14:textId="3873B42B">
            <w:r w:rsidRPr="763EC6F0">
              <w:rPr>
                <w:rFonts w:eastAsia="Times New Roman" w:cs="Times New Roman"/>
                <w:szCs w:val="24"/>
                <w:lang w:val="es-MX"/>
              </w:rPr>
              <w:t>Si</w:t>
            </w:r>
            <w:r w:rsidRPr="763EC6F0">
              <w:rPr>
                <w:rFonts w:eastAsia="Times New Roman" w:cs="Times New Roman"/>
                <w:szCs w:val="24"/>
              </w:rPr>
              <w:t xml:space="preserve"> </w:t>
            </w:r>
          </w:p>
        </w:tc>
      </w:tr>
      <w:tr w:rsidR="763EC6F0" w:rsidTr="763EC6F0" w14:paraId="19E45120"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63EC6F0" w:rsidP="763EC6F0" w:rsidRDefault="763EC6F0" w14:paraId="7D38645E" w14:textId="3B83032A">
            <w:r w:rsidRPr="763EC6F0">
              <w:rPr>
                <w:rFonts w:eastAsia="Times New Roman" w:cs="Times New Roman"/>
                <w:szCs w:val="24"/>
              </w:rPr>
              <w:t>Contraseña</w:t>
            </w:r>
          </w:p>
        </w:tc>
        <w:tc>
          <w:tcPr>
            <w:tcW w:w="3375" w:type="dxa"/>
            <w:tcBorders>
              <w:top w:val="single" w:color="auto" w:sz="8" w:space="0"/>
              <w:left w:val="single" w:color="auto" w:sz="8" w:space="0"/>
              <w:bottom w:val="single" w:color="auto" w:sz="8" w:space="0"/>
              <w:right w:val="single" w:color="auto" w:sz="8" w:space="0"/>
            </w:tcBorders>
          </w:tcPr>
          <w:p w:rsidR="763EC6F0" w:rsidP="763EC6F0" w:rsidRDefault="763EC6F0" w14:paraId="0F089B59" w14:textId="1A295938">
            <w:proofErr w:type="spellStart"/>
            <w:r w:rsidRPr="763EC6F0">
              <w:rPr>
                <w:rFonts w:eastAsia="Times New Roman" w:cs="Times New Roman"/>
                <w:szCs w:val="24"/>
                <w:lang w:val="es-MX"/>
              </w:rPr>
              <w:t>ta_usuarios.CV_Contraseña</w:t>
            </w:r>
            <w:proofErr w:type="spellEnd"/>
          </w:p>
        </w:tc>
        <w:tc>
          <w:tcPr>
            <w:tcW w:w="1740" w:type="dxa"/>
            <w:tcBorders>
              <w:top w:val="single" w:color="auto" w:sz="8" w:space="0"/>
              <w:left w:val="single" w:color="auto" w:sz="8" w:space="0"/>
              <w:bottom w:val="single" w:color="auto" w:sz="8" w:space="0"/>
              <w:right w:val="single" w:color="auto" w:sz="8" w:space="0"/>
            </w:tcBorders>
          </w:tcPr>
          <w:p w:rsidR="763EC6F0" w:rsidP="763EC6F0" w:rsidRDefault="763EC6F0" w14:paraId="2ED20121" w14:textId="68BE8ABB">
            <w:r w:rsidRPr="763EC6F0">
              <w:rPr>
                <w:rFonts w:eastAsia="Times New Roman" w:cs="Times New Roman"/>
                <w:szCs w:val="24"/>
                <w:lang w:val="es-MX"/>
              </w:rPr>
              <w:t>Si</w:t>
            </w:r>
            <w:r w:rsidRPr="763EC6F0">
              <w:rPr>
                <w:rFonts w:eastAsia="Times New Roman" w:cs="Times New Roman"/>
                <w:szCs w:val="24"/>
              </w:rPr>
              <w:t xml:space="preserve"> </w:t>
            </w:r>
          </w:p>
        </w:tc>
      </w:tr>
    </w:tbl>
    <w:p w:rsidR="4E415AD5" w:rsidP="763EC6F0" w:rsidRDefault="763EC6F0" w14:paraId="453109FA" w14:textId="35F1FE98">
      <w:r w:rsidRPr="763EC6F0">
        <w:rPr>
          <w:rFonts w:eastAsia="Times New Roman" w:cs="Times New Roman"/>
          <w:sz w:val="28"/>
          <w:szCs w:val="28"/>
          <w:lang w:val="es-MX"/>
        </w:rPr>
        <w:t xml:space="preserve"> </w:t>
      </w:r>
    </w:p>
    <w:p w:rsidR="4E415AD5" w:rsidP="763EC6F0" w:rsidRDefault="763EC6F0" w14:paraId="257255FD" w14:textId="5746A135">
      <w:r w:rsidRPr="763EC6F0">
        <w:rPr>
          <w:rFonts w:eastAsia="Times New Roman" w:cs="Times New Roman"/>
          <w:szCs w:val="24"/>
          <w:lang w:val="es-MX"/>
        </w:rPr>
        <w:t xml:space="preserve"> </w:t>
      </w:r>
    </w:p>
    <w:p w:rsidR="4E415AD5" w:rsidP="763EC6F0" w:rsidRDefault="763EC6F0" w14:paraId="2E4DC027" w14:textId="2639CE01">
      <w:pPr>
        <w:ind w:firstLine="705"/>
      </w:pPr>
      <w:r w:rsidRPr="763EC6F0">
        <w:rPr>
          <w:rFonts w:eastAsia="Times New Roman" w:cs="Times New Roman"/>
          <w:sz w:val="28"/>
          <w:szCs w:val="28"/>
          <w:lang w:val="es-MX"/>
        </w:rPr>
        <w:t xml:space="preserve">5.4.3.3.3 Otras tablas Afectadas </w:t>
      </w:r>
    </w:p>
    <w:p w:rsidR="4E415AD5" w:rsidP="763EC6F0" w:rsidRDefault="763EC6F0" w14:paraId="56C7A3F1" w14:textId="2260E57A">
      <w:r w:rsidRPr="763EC6F0">
        <w:rPr>
          <w:rFonts w:eastAsia="Times New Roman" w:cs="Times New Roman"/>
          <w:sz w:val="28"/>
          <w:szCs w:val="28"/>
          <w:lang w:val="es-MX"/>
        </w:rPr>
        <w:t xml:space="preserve"> </w:t>
      </w:r>
    </w:p>
    <w:p w:rsidR="4E415AD5" w:rsidP="763EC6F0" w:rsidRDefault="763EC6F0" w14:paraId="5A482DD0" w14:textId="6322F0A0">
      <w:pPr>
        <w:ind w:firstLine="705"/>
      </w:pPr>
      <w:r w:rsidRPr="763EC6F0">
        <w:rPr>
          <w:rFonts w:eastAsia="Times New Roman" w:cs="Times New Roman"/>
          <w:szCs w:val="24"/>
          <w:lang w:val="es-MX"/>
        </w:rPr>
        <w:t xml:space="preserve">No hay  </w:t>
      </w:r>
    </w:p>
    <w:p w:rsidR="4E415AD5" w:rsidP="763EC6F0" w:rsidRDefault="763EC6F0" w14:paraId="058838B8" w14:textId="7D4901AE">
      <w:r w:rsidRPr="763EC6F0">
        <w:rPr>
          <w:rFonts w:eastAsia="Times New Roman" w:cs="Times New Roman"/>
          <w:szCs w:val="24"/>
          <w:lang w:val="es-MX"/>
        </w:rPr>
        <w:t xml:space="preserve"> </w:t>
      </w:r>
    </w:p>
    <w:p w:rsidR="4E415AD5" w:rsidP="763EC6F0" w:rsidRDefault="763EC6F0" w14:paraId="3435B874" w14:textId="72DFEDCD">
      <w:pPr>
        <w:ind w:firstLine="705"/>
      </w:pPr>
      <w:r w:rsidRPr="763EC6F0">
        <w:rPr>
          <w:rFonts w:eastAsia="Times New Roman" w:cs="Times New Roman"/>
          <w:sz w:val="28"/>
          <w:szCs w:val="28"/>
          <w:lang w:val="es-MX"/>
        </w:rPr>
        <w:t xml:space="preserve">5.4.3.3.4 </w:t>
      </w:r>
      <w:proofErr w:type="spellStart"/>
      <w:r w:rsidRPr="763EC6F0">
        <w:rPr>
          <w:rFonts w:eastAsia="Times New Roman" w:cs="Times New Roman"/>
          <w:sz w:val="28"/>
          <w:szCs w:val="28"/>
          <w:lang w:val="es-MX"/>
        </w:rPr>
        <w:t>Grid</w:t>
      </w:r>
      <w:proofErr w:type="spellEnd"/>
      <w:r w:rsidRPr="763EC6F0">
        <w:rPr>
          <w:rFonts w:eastAsia="Times New Roman" w:cs="Times New Roman"/>
          <w:sz w:val="28"/>
          <w:szCs w:val="28"/>
          <w:lang w:val="es-MX"/>
        </w:rPr>
        <w:t xml:space="preserve"> </w:t>
      </w:r>
    </w:p>
    <w:p w:rsidR="4E415AD5" w:rsidP="763EC6F0" w:rsidRDefault="763EC6F0" w14:paraId="48BE932C" w14:textId="2E6B8156">
      <w:r w:rsidRPr="763EC6F0">
        <w:rPr>
          <w:rFonts w:eastAsia="Times New Roman" w:cs="Times New Roman"/>
          <w:sz w:val="28"/>
          <w:szCs w:val="28"/>
          <w:lang w:val="es-MX"/>
        </w:rPr>
        <w:t xml:space="preserve"> </w:t>
      </w:r>
    </w:p>
    <w:p w:rsidR="4E415AD5" w:rsidP="763EC6F0" w:rsidRDefault="763EC6F0" w14:paraId="34E698C9" w14:textId="7B5B51E8">
      <w:pPr>
        <w:ind w:firstLine="705"/>
      </w:pPr>
      <w:r w:rsidRPr="763EC6F0">
        <w:rPr>
          <w:rFonts w:eastAsia="Times New Roman" w:cs="Times New Roman"/>
          <w:szCs w:val="24"/>
          <w:lang w:val="es-MX"/>
        </w:rPr>
        <w:t xml:space="preserve">No hay </w:t>
      </w:r>
      <w:proofErr w:type="spellStart"/>
      <w:r w:rsidRPr="763EC6F0">
        <w:rPr>
          <w:rFonts w:eastAsia="Times New Roman" w:cs="Times New Roman"/>
          <w:szCs w:val="24"/>
          <w:lang w:val="es-MX"/>
        </w:rPr>
        <w:t>Grid</w:t>
      </w:r>
      <w:proofErr w:type="spellEnd"/>
      <w:r w:rsidRPr="763EC6F0">
        <w:rPr>
          <w:rFonts w:eastAsia="Times New Roman" w:cs="Times New Roman"/>
          <w:szCs w:val="24"/>
          <w:lang w:val="es-MX"/>
        </w:rPr>
        <w:t xml:space="preserve"> </w:t>
      </w:r>
    </w:p>
    <w:p w:rsidR="4E415AD5" w:rsidP="763EC6F0" w:rsidRDefault="763EC6F0" w14:paraId="0CB7C3F6" w14:textId="720DFE20">
      <w:r w:rsidRPr="763EC6F0">
        <w:rPr>
          <w:rFonts w:eastAsia="Times New Roman" w:cs="Times New Roman"/>
          <w:szCs w:val="24"/>
          <w:lang w:val="es-MX"/>
        </w:rPr>
        <w:t xml:space="preserve"> </w:t>
      </w:r>
    </w:p>
    <w:p w:rsidR="4E415AD5" w:rsidP="763EC6F0" w:rsidRDefault="763EC6F0" w14:paraId="7B58178F" w14:textId="313579A5">
      <w:pPr>
        <w:ind w:firstLine="705"/>
      </w:pPr>
      <w:r w:rsidRPr="763EC6F0">
        <w:rPr>
          <w:rFonts w:eastAsia="Times New Roman" w:cs="Times New Roman"/>
          <w:sz w:val="28"/>
          <w:szCs w:val="28"/>
          <w:lang w:val="es-MX"/>
        </w:rPr>
        <w:t xml:space="preserve">5.4.3.3.5 Detalle de la Implementación </w:t>
      </w:r>
    </w:p>
    <w:p w:rsidR="4E415AD5" w:rsidP="763EC6F0" w:rsidRDefault="763EC6F0" w14:paraId="3B2E5040" w14:textId="6DEE39AF">
      <w:r w:rsidRPr="763EC6F0">
        <w:rPr>
          <w:rFonts w:eastAsia="Times New Roman" w:cs="Times New Roman"/>
          <w:sz w:val="28"/>
          <w:szCs w:val="28"/>
          <w:lang w:val="es-MX"/>
        </w:rPr>
        <w:t xml:space="preserve"> </w:t>
      </w:r>
    </w:p>
    <w:p w:rsidR="4E415AD5" w:rsidP="763EC6F0" w:rsidRDefault="763EC6F0" w14:paraId="0D2FA925" w14:textId="3467C66A">
      <w:pPr>
        <w:ind w:firstLine="705"/>
      </w:pPr>
      <w:r w:rsidRPr="763EC6F0">
        <w:rPr>
          <w:rFonts w:eastAsia="Times New Roman" w:cs="Times New Roman"/>
          <w:sz w:val="28"/>
          <w:szCs w:val="28"/>
          <w:lang w:val="es-MX"/>
        </w:rPr>
        <w:t xml:space="preserve">5.4.3.3.5.1 Actualizar datos </w:t>
      </w:r>
    </w:p>
    <w:p w:rsidR="4E415AD5" w:rsidP="763EC6F0" w:rsidRDefault="763EC6F0" w14:paraId="312DA15A" w14:textId="1D5282A2">
      <w:r w:rsidRPr="763EC6F0">
        <w:rPr>
          <w:rFonts w:eastAsia="Times New Roman" w:cs="Times New Roman"/>
          <w:sz w:val="28"/>
          <w:szCs w:val="28"/>
          <w:lang w:val="es-MX"/>
        </w:rPr>
        <w:t xml:space="preserve"> </w:t>
      </w:r>
    </w:p>
    <w:p w:rsidR="4E415AD5" w:rsidP="763EC6F0" w:rsidRDefault="763EC6F0" w14:paraId="0575A124" w14:textId="7C1B8440">
      <w:pPr>
        <w:ind w:firstLine="705"/>
      </w:pPr>
      <w:r w:rsidRPr="763EC6F0">
        <w:rPr>
          <w:rFonts w:eastAsia="Times New Roman" w:cs="Times New Roman"/>
          <w:szCs w:val="24"/>
          <w:lang w:val="es-MX"/>
        </w:rPr>
        <w:t xml:space="preserve">El </w:t>
      </w:r>
      <w:proofErr w:type="spellStart"/>
      <w:r w:rsidRPr="763EC6F0">
        <w:rPr>
          <w:rFonts w:eastAsia="Times New Roman" w:cs="Times New Roman"/>
          <w:szCs w:val="24"/>
          <w:lang w:val="es-MX"/>
        </w:rPr>
        <w:t>Admin</w:t>
      </w:r>
      <w:proofErr w:type="spellEnd"/>
      <w:r w:rsidRPr="763EC6F0">
        <w:rPr>
          <w:rFonts w:eastAsia="Times New Roman" w:cs="Times New Roman"/>
          <w:szCs w:val="24"/>
          <w:lang w:val="es-MX"/>
        </w:rPr>
        <w:t xml:space="preserve"> completa la información solicitada por el formulario y posteriormente presiona el botón actualizar, este valida la información ingresada y la envía a guardar a la base de datos. En caso de que la información no sea válida el formulario se lo indica. </w:t>
      </w:r>
    </w:p>
    <w:p w:rsidR="4E415AD5" w:rsidP="763EC6F0" w:rsidRDefault="763EC6F0" w14:paraId="619A58D8" w14:textId="2C6F8C7E">
      <w:r w:rsidRPr="763EC6F0">
        <w:rPr>
          <w:rFonts w:eastAsia="Times New Roman" w:cs="Times New Roman"/>
          <w:sz w:val="28"/>
          <w:szCs w:val="28"/>
          <w:lang w:val="es-MX"/>
        </w:rPr>
        <w:t xml:space="preserve"> </w:t>
      </w:r>
    </w:p>
    <w:p w:rsidR="4E415AD5" w:rsidP="763EC6F0" w:rsidRDefault="763EC6F0" w14:paraId="328EB80C" w14:textId="7C7AFDCA">
      <w:r w:rsidRPr="763EC6F0">
        <w:rPr>
          <w:rFonts w:eastAsia="Times New Roman" w:cs="Times New Roman"/>
          <w:sz w:val="28"/>
          <w:szCs w:val="28"/>
          <w:lang w:val="es-MX"/>
        </w:rPr>
        <w:t>5.4.3.4 Eliminar Usuario</w:t>
      </w:r>
    </w:p>
    <w:p w:rsidR="4E415AD5" w:rsidP="763EC6F0" w:rsidRDefault="763EC6F0" w14:paraId="6D68E11F" w14:textId="12CE315E">
      <w:r w:rsidRPr="763EC6F0">
        <w:rPr>
          <w:rFonts w:eastAsia="Times New Roman" w:cs="Times New Roman"/>
          <w:sz w:val="28"/>
          <w:szCs w:val="28"/>
          <w:lang w:val="es-MX"/>
        </w:rPr>
        <w:t xml:space="preserve"> </w:t>
      </w:r>
    </w:p>
    <w:p w:rsidR="4E415AD5" w:rsidP="763EC6F0" w:rsidRDefault="2B5D015C" w14:paraId="67585EFD" w14:textId="5C1D30D1">
      <w:pPr>
        <w:ind w:firstLine="705"/>
      </w:pPr>
      <w:r w:rsidRPr="2B5D015C">
        <w:rPr>
          <w:rFonts w:eastAsia="Times New Roman" w:cs="Times New Roman"/>
          <w:sz w:val="28"/>
          <w:szCs w:val="28"/>
          <w:lang w:val="es-MX"/>
        </w:rPr>
        <w:t xml:space="preserve">5.4.3.4.1 Origen de Datos  </w:t>
      </w:r>
    </w:p>
    <w:p w:rsidR="4E415AD5" w:rsidP="763EC6F0" w:rsidRDefault="763EC6F0" w14:paraId="0FBE6F97" w14:textId="248883FE">
      <w:r w:rsidRPr="763EC6F0">
        <w:rPr>
          <w:rFonts w:eastAsia="Times New Roman" w:cs="Times New Roman"/>
          <w:sz w:val="28"/>
          <w:szCs w:val="28"/>
          <w:lang w:val="es-MX"/>
        </w:rPr>
        <w:t xml:space="preserve"> </w:t>
      </w:r>
    </w:p>
    <w:tbl>
      <w:tblPr>
        <w:tblW w:w="0" w:type="auto"/>
        <w:tblInd w:w="126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3720"/>
        <w:gridCol w:w="3690"/>
      </w:tblGrid>
      <w:tr w:rsidR="763EC6F0" w:rsidTr="763EC6F0" w14:paraId="2429CDE2"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7B07BCB4" w14:textId="2D36C1CB">
            <w:pPr>
              <w:jc w:val="center"/>
            </w:pPr>
            <w:r w:rsidRPr="763EC6F0">
              <w:rPr>
                <w:rFonts w:eastAsia="Times New Roman" w:cs="Times New Roman"/>
                <w:b/>
                <w:bCs/>
                <w:sz w:val="28"/>
                <w:szCs w:val="28"/>
                <w:lang w:val="es-MX"/>
              </w:rPr>
              <w:t>Campo</w:t>
            </w:r>
            <w:r w:rsidRPr="763EC6F0">
              <w:rPr>
                <w:rFonts w:eastAsia="Times New Roman" w:cs="Times New Roman"/>
                <w:sz w:val="28"/>
                <w:szCs w:val="28"/>
              </w:rPr>
              <w:t xml:space="preserve"> </w:t>
            </w:r>
          </w:p>
        </w:tc>
        <w:tc>
          <w:tcPr>
            <w:tcW w:w="3690" w:type="dxa"/>
            <w:tcBorders>
              <w:top w:val="single" w:color="auto" w:sz="8" w:space="0"/>
              <w:left w:val="single" w:color="auto" w:sz="8" w:space="0"/>
              <w:bottom w:val="single" w:color="auto" w:sz="8" w:space="0"/>
              <w:right w:val="single" w:color="auto" w:sz="8" w:space="0"/>
            </w:tcBorders>
          </w:tcPr>
          <w:p w:rsidR="763EC6F0" w:rsidP="763EC6F0" w:rsidRDefault="763EC6F0" w14:paraId="01C33EBA" w14:textId="28D21043">
            <w:pPr>
              <w:jc w:val="center"/>
            </w:pPr>
            <w:r w:rsidRPr="763EC6F0">
              <w:rPr>
                <w:rFonts w:eastAsia="Times New Roman" w:cs="Times New Roman"/>
                <w:b/>
                <w:bCs/>
                <w:sz w:val="28"/>
                <w:szCs w:val="28"/>
                <w:lang w:val="es-MX"/>
              </w:rPr>
              <w:t>Origen</w:t>
            </w:r>
            <w:r w:rsidRPr="763EC6F0">
              <w:rPr>
                <w:rFonts w:eastAsia="Times New Roman" w:cs="Times New Roman"/>
                <w:sz w:val="28"/>
                <w:szCs w:val="28"/>
              </w:rPr>
              <w:t xml:space="preserve"> </w:t>
            </w:r>
          </w:p>
        </w:tc>
      </w:tr>
      <w:tr w:rsidR="763EC6F0" w:rsidTr="763EC6F0" w14:paraId="12928025"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RDefault="763EC6F0" w14:paraId="679890F2" w14:textId="29EF25BE">
            <w:r w:rsidRPr="763EC6F0">
              <w:rPr>
                <w:rFonts w:eastAsia="Times New Roman" w:cs="Times New Roman"/>
                <w:sz w:val="28"/>
                <w:szCs w:val="28"/>
                <w:lang w:val="es-MX"/>
              </w:rPr>
              <w:t>Id</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3FE1CB82" w14:textId="06E9002D">
            <w:r w:rsidRPr="763EC6F0">
              <w:rPr>
                <w:rFonts w:eastAsia="Times New Roman" w:cs="Times New Roman"/>
                <w:szCs w:val="24"/>
                <w:lang w:val="es-MX"/>
              </w:rPr>
              <w:t>Lo gestiona la base de datos</w:t>
            </w:r>
            <w:r w:rsidRPr="763EC6F0">
              <w:rPr>
                <w:rFonts w:eastAsia="Times New Roman" w:cs="Times New Roman"/>
                <w:szCs w:val="24"/>
              </w:rPr>
              <w:t xml:space="preserve"> </w:t>
            </w:r>
          </w:p>
        </w:tc>
      </w:tr>
      <w:tr w:rsidR="763EC6F0" w:rsidTr="763EC6F0" w14:paraId="321EEB09"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RDefault="763EC6F0" w14:paraId="6AAC1045" w14:textId="1321328E">
            <w:r w:rsidRPr="763EC6F0">
              <w:rPr>
                <w:rFonts w:eastAsia="Times New Roman" w:cs="Times New Roman"/>
                <w:szCs w:val="24"/>
                <w:lang w:val="es-MX"/>
              </w:rPr>
              <w:t>Cedula</w:t>
            </w:r>
            <w:r w:rsidRPr="763EC6F0">
              <w:rPr>
                <w:rFonts w:eastAsia="Times New Roman" w:cs="Times New Roman"/>
                <w:szCs w:val="24"/>
              </w:rPr>
              <w:t xml:space="preserve"> </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432C4EA8" w14:textId="1F7D8AA8">
            <w:r w:rsidRPr="763EC6F0">
              <w:rPr>
                <w:rFonts w:eastAsia="Times New Roman" w:cs="Times New Roman"/>
                <w:szCs w:val="24"/>
                <w:lang w:val="es-MX"/>
              </w:rPr>
              <w:t>Lo gestiona la base de datos</w:t>
            </w:r>
            <w:r w:rsidRPr="763EC6F0">
              <w:rPr>
                <w:rFonts w:eastAsia="Times New Roman" w:cs="Times New Roman"/>
                <w:szCs w:val="24"/>
              </w:rPr>
              <w:t xml:space="preserve"> </w:t>
            </w:r>
          </w:p>
        </w:tc>
      </w:tr>
      <w:tr w:rsidR="763EC6F0" w:rsidTr="763EC6F0" w14:paraId="2B3C8C18"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7CC7E305" w14:textId="7D921CFC">
            <w:r w:rsidRPr="763EC6F0">
              <w:rPr>
                <w:rFonts w:eastAsia="Times New Roman" w:cs="Times New Roman"/>
                <w:szCs w:val="24"/>
              </w:rPr>
              <w:t>Nombre</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0290FC6C" w14:textId="0EA24463">
            <w:r w:rsidRPr="763EC6F0">
              <w:rPr>
                <w:rFonts w:eastAsia="Times New Roman" w:cs="Times New Roman"/>
                <w:szCs w:val="24"/>
                <w:lang w:val="es-MX"/>
              </w:rPr>
              <w:t>Lo gestiona la base de datos</w:t>
            </w:r>
            <w:r w:rsidRPr="763EC6F0">
              <w:rPr>
                <w:rFonts w:eastAsia="Times New Roman" w:cs="Times New Roman"/>
                <w:szCs w:val="24"/>
              </w:rPr>
              <w:t xml:space="preserve"> </w:t>
            </w:r>
          </w:p>
        </w:tc>
      </w:tr>
      <w:tr w:rsidR="763EC6F0" w:rsidTr="763EC6F0" w14:paraId="5276B197"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7C458B14" w14:textId="483354EA">
            <w:r w:rsidRPr="763EC6F0">
              <w:rPr>
                <w:rFonts w:eastAsia="Times New Roman" w:cs="Times New Roman"/>
                <w:szCs w:val="24"/>
              </w:rPr>
              <w:t>Apellidos</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3E5D97F0" w14:textId="1FFB5C33">
            <w:r w:rsidRPr="763EC6F0">
              <w:rPr>
                <w:rFonts w:eastAsia="Times New Roman" w:cs="Times New Roman"/>
                <w:szCs w:val="24"/>
                <w:lang w:val="es-MX"/>
              </w:rPr>
              <w:t>Lo gestiona la base de datos</w:t>
            </w:r>
            <w:r w:rsidRPr="763EC6F0">
              <w:rPr>
                <w:rFonts w:eastAsia="Times New Roman" w:cs="Times New Roman"/>
                <w:szCs w:val="24"/>
              </w:rPr>
              <w:t xml:space="preserve"> </w:t>
            </w:r>
          </w:p>
        </w:tc>
      </w:tr>
      <w:tr w:rsidR="763EC6F0" w:rsidTr="763EC6F0" w14:paraId="43609674"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66F25CF3" w14:textId="2817E63C">
            <w:r w:rsidRPr="763EC6F0">
              <w:rPr>
                <w:rFonts w:eastAsia="Times New Roman" w:cs="Times New Roman"/>
                <w:szCs w:val="24"/>
              </w:rPr>
              <w:t>Perfil</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61C275C0" w14:textId="44591EE0">
            <w:r w:rsidRPr="763EC6F0">
              <w:rPr>
                <w:rFonts w:eastAsia="Times New Roman" w:cs="Times New Roman"/>
                <w:szCs w:val="24"/>
                <w:lang w:val="es-MX"/>
              </w:rPr>
              <w:t>Lo gestiona la base de datos</w:t>
            </w:r>
            <w:r w:rsidRPr="763EC6F0">
              <w:rPr>
                <w:rFonts w:eastAsia="Times New Roman" w:cs="Times New Roman"/>
                <w:szCs w:val="24"/>
              </w:rPr>
              <w:t xml:space="preserve"> </w:t>
            </w:r>
          </w:p>
        </w:tc>
      </w:tr>
      <w:tr w:rsidR="763EC6F0" w:rsidTr="763EC6F0" w14:paraId="47164EAC"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63EC6F0" w:rsidP="763EC6F0" w:rsidRDefault="763EC6F0" w14:paraId="09CE50B2" w14:textId="18A338BA">
            <w:r w:rsidRPr="763EC6F0">
              <w:rPr>
                <w:rFonts w:eastAsia="Times New Roman" w:cs="Times New Roman"/>
                <w:szCs w:val="24"/>
              </w:rPr>
              <w:t>Contraseña</w:t>
            </w:r>
          </w:p>
        </w:tc>
        <w:tc>
          <w:tcPr>
            <w:tcW w:w="3690" w:type="dxa"/>
            <w:tcBorders>
              <w:top w:val="single" w:color="auto" w:sz="8" w:space="0"/>
              <w:left w:val="single" w:color="auto" w:sz="8" w:space="0"/>
              <w:bottom w:val="single" w:color="auto" w:sz="8" w:space="0"/>
              <w:right w:val="single" w:color="auto" w:sz="8" w:space="0"/>
            </w:tcBorders>
          </w:tcPr>
          <w:p w:rsidR="763EC6F0" w:rsidRDefault="763EC6F0" w14:paraId="4D6132C0" w14:textId="70295A24">
            <w:r w:rsidRPr="763EC6F0">
              <w:rPr>
                <w:rFonts w:eastAsia="Times New Roman" w:cs="Times New Roman"/>
                <w:szCs w:val="24"/>
                <w:lang w:val="es-MX"/>
              </w:rPr>
              <w:t>Lo gestiona la base de datos</w:t>
            </w:r>
            <w:r w:rsidRPr="763EC6F0">
              <w:rPr>
                <w:rFonts w:eastAsia="Times New Roman" w:cs="Times New Roman"/>
                <w:szCs w:val="24"/>
              </w:rPr>
              <w:t xml:space="preserve"> </w:t>
            </w:r>
          </w:p>
        </w:tc>
      </w:tr>
    </w:tbl>
    <w:p w:rsidR="4E415AD5" w:rsidP="763EC6F0" w:rsidRDefault="763EC6F0" w14:paraId="05325B90" w14:textId="2BF5CBD7">
      <w:r w:rsidRPr="763EC6F0">
        <w:rPr>
          <w:rFonts w:eastAsia="Times New Roman" w:cs="Times New Roman"/>
          <w:szCs w:val="24"/>
          <w:lang w:val="es-MX"/>
        </w:rPr>
        <w:t xml:space="preserve"> </w:t>
      </w:r>
    </w:p>
    <w:p w:rsidR="4E415AD5" w:rsidP="763EC6F0" w:rsidRDefault="763EC6F0" w14:paraId="1AC640FB" w14:textId="49FF254C">
      <w:pPr>
        <w:ind w:firstLine="705"/>
      </w:pPr>
      <w:r w:rsidRPr="763EC6F0">
        <w:rPr>
          <w:rFonts w:eastAsia="Times New Roman" w:cs="Times New Roman"/>
          <w:sz w:val="28"/>
          <w:szCs w:val="28"/>
          <w:lang w:val="es-MX"/>
        </w:rPr>
        <w:lastRenderedPageBreak/>
        <w:t xml:space="preserve">5.4.3.4.2 Destino de los Datos (Información sensible) </w:t>
      </w:r>
    </w:p>
    <w:p w:rsidR="4E415AD5" w:rsidP="763EC6F0" w:rsidRDefault="763EC6F0" w14:paraId="18DD1393" w14:textId="1C3B8E42">
      <w:r w:rsidRPr="763EC6F0">
        <w:rPr>
          <w:rFonts w:eastAsia="Times New Roman" w:cs="Times New Roman"/>
          <w:sz w:val="28"/>
          <w:szCs w:val="28"/>
          <w:lang w:val="es-MX"/>
        </w:rPr>
        <w:t xml:space="preserve"> </w:t>
      </w:r>
    </w:p>
    <w:p w:rsidR="4E415AD5" w:rsidP="763EC6F0" w:rsidRDefault="763EC6F0" w14:paraId="7A099DB7" w14:textId="446480A4">
      <w:r w:rsidRPr="763EC6F0">
        <w:rPr>
          <w:rFonts w:eastAsia="Times New Roman" w:cs="Times New Roman"/>
          <w:szCs w:val="24"/>
          <w:lang w:val="es-MX"/>
        </w:rPr>
        <w:t xml:space="preserve">No hay tablas </w:t>
      </w:r>
    </w:p>
    <w:p w:rsidR="4E415AD5" w:rsidP="763EC6F0" w:rsidRDefault="763EC6F0" w14:paraId="09973306" w14:textId="23BDBB72">
      <w:r w:rsidRPr="763EC6F0">
        <w:rPr>
          <w:rFonts w:eastAsia="Times New Roman" w:cs="Times New Roman"/>
          <w:szCs w:val="24"/>
          <w:lang w:val="es-MX"/>
        </w:rPr>
        <w:t xml:space="preserve"> </w:t>
      </w:r>
    </w:p>
    <w:p w:rsidR="4E415AD5" w:rsidP="763EC6F0" w:rsidRDefault="763EC6F0" w14:paraId="315B3088" w14:textId="2F95DC8E">
      <w:pPr>
        <w:ind w:firstLine="705"/>
      </w:pPr>
      <w:r w:rsidRPr="763EC6F0">
        <w:rPr>
          <w:rFonts w:eastAsia="Times New Roman" w:cs="Times New Roman"/>
          <w:sz w:val="28"/>
          <w:szCs w:val="28"/>
          <w:lang w:val="es-MX"/>
        </w:rPr>
        <w:t xml:space="preserve">5.4.3.4.3 Otras tablas Afectadas </w:t>
      </w:r>
    </w:p>
    <w:p w:rsidR="4E415AD5" w:rsidP="763EC6F0" w:rsidRDefault="763EC6F0" w14:paraId="1D29E4E3" w14:textId="731ACF8F">
      <w:r w:rsidRPr="763EC6F0">
        <w:rPr>
          <w:rFonts w:eastAsia="Times New Roman" w:cs="Times New Roman"/>
          <w:sz w:val="28"/>
          <w:szCs w:val="28"/>
          <w:lang w:val="es-MX"/>
        </w:rPr>
        <w:t xml:space="preserve"> </w:t>
      </w:r>
    </w:p>
    <w:p w:rsidR="4E415AD5" w:rsidP="763EC6F0" w:rsidRDefault="763EC6F0" w14:paraId="72813763" w14:textId="29E2B13F">
      <w:pPr>
        <w:ind w:firstLine="705"/>
      </w:pPr>
      <w:r w:rsidRPr="763EC6F0">
        <w:rPr>
          <w:rFonts w:eastAsia="Times New Roman" w:cs="Times New Roman"/>
          <w:szCs w:val="24"/>
          <w:lang w:val="es-MX"/>
        </w:rPr>
        <w:t xml:space="preserve">No hay  </w:t>
      </w:r>
    </w:p>
    <w:p w:rsidR="4E415AD5" w:rsidP="763EC6F0" w:rsidRDefault="763EC6F0" w14:paraId="08606C86" w14:textId="60E09FB5">
      <w:r w:rsidRPr="763EC6F0">
        <w:rPr>
          <w:rFonts w:eastAsia="Times New Roman" w:cs="Times New Roman"/>
          <w:szCs w:val="24"/>
          <w:lang w:val="es-MX"/>
        </w:rPr>
        <w:t xml:space="preserve"> </w:t>
      </w:r>
    </w:p>
    <w:p w:rsidR="4E415AD5" w:rsidP="763EC6F0" w:rsidRDefault="763EC6F0" w14:paraId="458BF2BA" w14:textId="09DF7C2B">
      <w:pPr>
        <w:ind w:firstLine="705"/>
      </w:pPr>
      <w:r w:rsidRPr="763EC6F0">
        <w:rPr>
          <w:rFonts w:eastAsia="Times New Roman" w:cs="Times New Roman"/>
          <w:sz w:val="28"/>
          <w:szCs w:val="28"/>
          <w:lang w:val="es-MX"/>
        </w:rPr>
        <w:t xml:space="preserve">5.4.3.4.4 </w:t>
      </w:r>
      <w:proofErr w:type="spellStart"/>
      <w:r w:rsidRPr="763EC6F0">
        <w:rPr>
          <w:rFonts w:eastAsia="Times New Roman" w:cs="Times New Roman"/>
          <w:sz w:val="28"/>
          <w:szCs w:val="28"/>
          <w:lang w:val="es-MX"/>
        </w:rPr>
        <w:t>Grid</w:t>
      </w:r>
      <w:proofErr w:type="spellEnd"/>
      <w:r w:rsidRPr="763EC6F0">
        <w:rPr>
          <w:rFonts w:eastAsia="Times New Roman" w:cs="Times New Roman"/>
          <w:sz w:val="28"/>
          <w:szCs w:val="28"/>
          <w:lang w:val="es-MX"/>
        </w:rPr>
        <w:t xml:space="preserve"> </w:t>
      </w:r>
    </w:p>
    <w:p w:rsidR="4E415AD5" w:rsidP="763EC6F0" w:rsidRDefault="763EC6F0" w14:paraId="52FA7D84" w14:textId="44636FA9">
      <w:r w:rsidRPr="763EC6F0">
        <w:rPr>
          <w:rFonts w:eastAsia="Times New Roman" w:cs="Times New Roman"/>
          <w:sz w:val="28"/>
          <w:szCs w:val="28"/>
          <w:lang w:val="es-MX"/>
        </w:rPr>
        <w:t xml:space="preserve"> </w:t>
      </w:r>
    </w:p>
    <w:p w:rsidR="4E415AD5" w:rsidP="763EC6F0" w:rsidRDefault="763EC6F0" w14:paraId="173EAAF9" w14:textId="67596313">
      <w:pPr>
        <w:ind w:firstLine="705"/>
      </w:pPr>
      <w:r w:rsidRPr="763EC6F0">
        <w:rPr>
          <w:rFonts w:eastAsia="Times New Roman" w:cs="Times New Roman"/>
          <w:szCs w:val="24"/>
          <w:lang w:val="es-MX"/>
        </w:rPr>
        <w:t xml:space="preserve">No hay </w:t>
      </w:r>
      <w:proofErr w:type="spellStart"/>
      <w:r w:rsidRPr="763EC6F0">
        <w:rPr>
          <w:rFonts w:eastAsia="Times New Roman" w:cs="Times New Roman"/>
          <w:szCs w:val="24"/>
          <w:lang w:val="es-MX"/>
        </w:rPr>
        <w:t>Grid</w:t>
      </w:r>
      <w:proofErr w:type="spellEnd"/>
      <w:r w:rsidRPr="763EC6F0">
        <w:rPr>
          <w:rFonts w:eastAsia="Times New Roman" w:cs="Times New Roman"/>
          <w:szCs w:val="24"/>
          <w:lang w:val="es-MX"/>
        </w:rPr>
        <w:t xml:space="preserve"> </w:t>
      </w:r>
    </w:p>
    <w:p w:rsidR="4E415AD5" w:rsidP="763EC6F0" w:rsidRDefault="763EC6F0" w14:paraId="390C97BD" w14:textId="607E9526">
      <w:r w:rsidRPr="763EC6F0">
        <w:rPr>
          <w:rFonts w:eastAsia="Times New Roman" w:cs="Times New Roman"/>
          <w:szCs w:val="24"/>
          <w:lang w:val="es-MX"/>
        </w:rPr>
        <w:t xml:space="preserve"> </w:t>
      </w:r>
    </w:p>
    <w:p w:rsidR="4E415AD5" w:rsidP="763EC6F0" w:rsidRDefault="763EC6F0" w14:paraId="48B3DD6C" w14:textId="1F038525">
      <w:pPr>
        <w:ind w:firstLine="705"/>
      </w:pPr>
      <w:r w:rsidRPr="763EC6F0">
        <w:rPr>
          <w:rFonts w:eastAsia="Times New Roman" w:cs="Times New Roman"/>
          <w:sz w:val="28"/>
          <w:szCs w:val="28"/>
          <w:lang w:val="es-MX"/>
        </w:rPr>
        <w:t xml:space="preserve">5.4.3.4.5 Detalle de la Implementación </w:t>
      </w:r>
    </w:p>
    <w:p w:rsidR="4E415AD5" w:rsidP="763EC6F0" w:rsidRDefault="763EC6F0" w14:paraId="61A46683" w14:textId="6A04A921">
      <w:r w:rsidRPr="763EC6F0">
        <w:rPr>
          <w:rFonts w:eastAsia="Times New Roman" w:cs="Times New Roman"/>
          <w:sz w:val="28"/>
          <w:szCs w:val="28"/>
          <w:lang w:val="es-MX"/>
        </w:rPr>
        <w:t xml:space="preserve"> </w:t>
      </w:r>
    </w:p>
    <w:p w:rsidR="4E415AD5" w:rsidP="763EC6F0" w:rsidRDefault="763EC6F0" w14:paraId="51BFEF18" w14:textId="251E2CAD">
      <w:pPr>
        <w:ind w:firstLine="705"/>
      </w:pPr>
      <w:r w:rsidRPr="763EC6F0">
        <w:rPr>
          <w:rFonts w:eastAsia="Times New Roman" w:cs="Times New Roman"/>
          <w:sz w:val="28"/>
          <w:szCs w:val="28"/>
          <w:lang w:val="es-MX"/>
        </w:rPr>
        <w:t xml:space="preserve">5.4.3.4.5.1 Eliminar datos </w:t>
      </w:r>
    </w:p>
    <w:p w:rsidR="4E415AD5" w:rsidP="763EC6F0" w:rsidRDefault="763EC6F0" w14:paraId="674269E3" w14:textId="5D03C2BC">
      <w:r w:rsidRPr="763EC6F0">
        <w:rPr>
          <w:rFonts w:eastAsia="Times New Roman" w:cs="Times New Roman"/>
          <w:sz w:val="28"/>
          <w:szCs w:val="28"/>
          <w:lang w:val="es-MX"/>
        </w:rPr>
        <w:t xml:space="preserve"> </w:t>
      </w:r>
    </w:p>
    <w:p w:rsidR="4E415AD5" w:rsidP="763EC6F0" w:rsidRDefault="763EC6F0" w14:paraId="3C6D1AB7" w14:textId="7E8D592C">
      <w:pPr>
        <w:ind w:firstLine="705"/>
      </w:pPr>
      <w:r w:rsidRPr="763EC6F0">
        <w:rPr>
          <w:rFonts w:eastAsia="Times New Roman" w:cs="Times New Roman"/>
          <w:szCs w:val="24"/>
          <w:lang w:val="es-MX"/>
        </w:rPr>
        <w:t xml:space="preserve">El </w:t>
      </w:r>
      <w:proofErr w:type="spellStart"/>
      <w:r w:rsidRPr="763EC6F0">
        <w:rPr>
          <w:rFonts w:eastAsia="Times New Roman" w:cs="Times New Roman"/>
          <w:szCs w:val="24"/>
          <w:lang w:val="es-MX"/>
        </w:rPr>
        <w:t>Admin</w:t>
      </w:r>
      <w:proofErr w:type="spellEnd"/>
      <w:r w:rsidRPr="763EC6F0">
        <w:rPr>
          <w:rFonts w:eastAsia="Times New Roman" w:cs="Times New Roman"/>
          <w:szCs w:val="24"/>
          <w:lang w:val="es-MX"/>
        </w:rPr>
        <w:t xml:space="preserve"> verifica la información mostrada en la interfaz y posteriormente presiona el botón eliminar, este elimina la información seleccionada y la envía a eliminar de la base de datos. </w:t>
      </w:r>
    </w:p>
    <w:p w:rsidR="4E415AD5" w:rsidP="763EC6F0" w:rsidRDefault="763EC6F0" w14:paraId="3C34B086" w14:textId="504F68A2">
      <w:r w:rsidRPr="763EC6F0">
        <w:rPr>
          <w:rFonts w:eastAsia="Times New Roman" w:cs="Times New Roman"/>
          <w:sz w:val="28"/>
          <w:szCs w:val="28"/>
          <w:lang w:val="es-MX"/>
        </w:rPr>
        <w:t xml:space="preserve"> </w:t>
      </w:r>
    </w:p>
    <w:p w:rsidR="4E415AD5" w:rsidP="763EC6F0" w:rsidRDefault="4E415AD5" w14:paraId="34D67E89" w14:textId="6D9F6C39">
      <w:pPr>
        <w:spacing w:line="257" w:lineRule="auto"/>
        <w:rPr>
          <w:rFonts w:ascii="Calibri" w:hAnsi="Calibri" w:eastAsia="Calibri" w:cs="Calibri"/>
          <w:sz w:val="22"/>
          <w:lang w:val="es-MX"/>
        </w:rPr>
      </w:pPr>
    </w:p>
    <w:p w:rsidR="4E415AD5" w:rsidP="763EC6F0" w:rsidRDefault="4E415AD5" w14:paraId="16F1CB1E" w14:textId="06214210">
      <w:pPr>
        <w:rPr>
          <w:lang w:val="es-MX"/>
        </w:rPr>
      </w:pPr>
    </w:p>
    <w:p w:rsidR="4E415AD5" w:rsidP="4E415AD5" w:rsidRDefault="4E415AD5" w14:paraId="5B0E00C9" w14:textId="6E6E3356">
      <w:pPr>
        <w:rPr>
          <w:lang w:val="es-MX"/>
        </w:rPr>
      </w:pPr>
    </w:p>
    <w:p w:rsidR="58DC71F1" w:rsidP="48661098" w:rsidRDefault="4E415AD5" w14:paraId="5D46C585" w14:textId="00F6D5EF">
      <w:pPr>
        <w:pStyle w:val="Ttulo2"/>
        <w:rPr>
          <w:b/>
          <w:bCs/>
          <w:color w:val="000000" w:themeColor="text1"/>
          <w:lang w:val="es-MX"/>
        </w:rPr>
      </w:pPr>
      <w:bookmarkStart w:name="_Toc135464726" w:id="66"/>
      <w:r w:rsidRPr="4E415AD5">
        <w:rPr>
          <w:b/>
          <w:bCs/>
          <w:color w:val="000000" w:themeColor="text1"/>
        </w:rPr>
        <w:t xml:space="preserve">5.5 Funcionalidad de Mantenimiento de Imputado </w:t>
      </w:r>
      <w:r w:rsidRPr="4E415AD5">
        <w:rPr>
          <w:b/>
          <w:bCs/>
          <w:color w:val="000000" w:themeColor="text1"/>
          <w:lang w:val="es-MX"/>
        </w:rPr>
        <w:t>(RF-5)</w:t>
      </w:r>
      <w:bookmarkEnd w:id="66"/>
    </w:p>
    <w:p w:rsidR="58DC71F1" w:rsidP="48661098" w:rsidRDefault="58DC71F1" w14:paraId="28F0D95A" w14:textId="5B304F2B">
      <w:pPr>
        <w:ind w:left="810"/>
        <w:rPr>
          <w:rFonts w:eastAsia="Calibri" w:cs="Arial"/>
          <w:lang w:val="es-MX"/>
        </w:rPr>
      </w:pPr>
    </w:p>
    <w:p w:rsidR="58DC71F1" w:rsidP="48661098" w:rsidRDefault="48661098" w14:paraId="7AC4A684" w14:textId="0951E2A6">
      <w:pPr>
        <w:ind w:left="810"/>
        <w:rPr>
          <w:rFonts w:eastAsia="Calibri" w:cs="Arial"/>
          <w:lang w:val="es-MX"/>
        </w:rPr>
      </w:pPr>
      <w:r w:rsidRPr="48661098">
        <w:rPr>
          <w:rFonts w:eastAsia="Calibri" w:cs="Arial"/>
          <w:lang w:val="es-MX"/>
        </w:rPr>
        <w:t>Resumen de funcionalidad</w:t>
      </w:r>
    </w:p>
    <w:p w:rsidR="58DC71F1" w:rsidP="48661098" w:rsidRDefault="58DC71F1" w14:paraId="7FE8CF7C" w14:textId="31AD1AC8">
      <w:pPr>
        <w:ind w:left="810"/>
        <w:rPr>
          <w:rFonts w:eastAsia="Calibri" w:cs="Arial"/>
          <w:lang w:val="es-MX"/>
        </w:rPr>
      </w:pPr>
    </w:p>
    <w:p w:rsidR="58DC71F1" w:rsidP="48661098" w:rsidRDefault="48661098" w14:paraId="49993A2E" w14:textId="43CDDCD9">
      <w:pPr>
        <w:ind w:left="1260"/>
        <w:rPr>
          <w:color w:val="002060"/>
          <w:sz w:val="28"/>
          <w:szCs w:val="28"/>
          <w:highlight w:val="yellow"/>
          <w:lang w:val="es-MX"/>
        </w:rPr>
      </w:pPr>
      <w:r w:rsidRPr="48661098">
        <w:rPr>
          <w:color w:val="002060"/>
          <w:sz w:val="28"/>
          <w:szCs w:val="28"/>
          <w:highlight w:val="yellow"/>
          <w:lang w:val="es-MX"/>
        </w:rPr>
        <w:t>5.5.1 Diseño de procesos (Herramienta CASE)</w:t>
      </w:r>
    </w:p>
    <w:p w:rsidR="58DC71F1" w:rsidP="48661098" w:rsidRDefault="58DC71F1" w14:paraId="33A78A58" w14:textId="4240DF7C">
      <w:pPr>
        <w:ind w:left="1260"/>
      </w:pPr>
    </w:p>
    <w:p w:rsidR="58DC71F1" w:rsidP="48661098" w:rsidRDefault="58DC71F1" w14:paraId="1A715263" w14:textId="10E3123E">
      <w:pPr>
        <w:ind w:left="1260"/>
      </w:pPr>
      <w:r>
        <w:rPr>
          <w:noProof/>
        </w:rPr>
        <w:lastRenderedPageBreak/>
        <w:drawing>
          <wp:inline distT="0" distB="0" distL="0" distR="0" wp14:anchorId="5A950E8A" wp14:editId="6C981163">
            <wp:extent cx="5943600" cy="3145155"/>
            <wp:effectExtent l="0" t="0" r="0" b="0"/>
            <wp:docPr id="1510945546" name="Imagen 151094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26343454"/>
                    <pic:cNvPicPr/>
                  </pic:nvPicPr>
                  <pic:blipFill>
                    <a:blip r:embed="rId20">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58DC71F1" w:rsidP="48661098" w:rsidRDefault="58DC71F1" w14:paraId="35D29357" w14:textId="167C528A">
      <w:pPr>
        <w:ind w:left="1260"/>
        <w:rPr>
          <w:rFonts w:eastAsia="Calibri" w:cs="Arial"/>
          <w:lang w:val="es-MX"/>
        </w:rPr>
      </w:pPr>
    </w:p>
    <w:p w:rsidR="58DC71F1" w:rsidP="48661098" w:rsidRDefault="48661098" w14:paraId="29E23F38" w14:textId="19C6A51F">
      <w:pPr>
        <w:ind w:left="1260"/>
        <w:rPr>
          <w:sz w:val="28"/>
          <w:szCs w:val="28"/>
          <w:lang w:val="es-MX"/>
        </w:rPr>
      </w:pPr>
      <w:r w:rsidRPr="48661098">
        <w:rPr>
          <w:sz w:val="28"/>
          <w:szCs w:val="28"/>
          <w:highlight w:val="yellow"/>
          <w:lang w:val="es-MX"/>
        </w:rPr>
        <w:t>5.5.2 Referencia</w:t>
      </w:r>
      <w:r w:rsidRPr="48661098">
        <w:rPr>
          <w:sz w:val="28"/>
          <w:szCs w:val="28"/>
          <w:lang w:val="es-MX"/>
        </w:rPr>
        <w:t xml:space="preserve"> </w:t>
      </w:r>
    </w:p>
    <w:p w:rsidR="58DC71F1" w:rsidP="48661098" w:rsidRDefault="0609A126" w14:paraId="033D11EE" w14:textId="1FE34CF8">
      <w:pPr>
        <w:ind w:left="1260"/>
        <w:rPr>
          <w:sz w:val="28"/>
          <w:szCs w:val="28"/>
          <w:lang w:val="es-MX"/>
        </w:rPr>
      </w:pPr>
      <w:r w:rsidRPr="0609A126">
        <w:rPr>
          <w:sz w:val="28"/>
          <w:szCs w:val="28"/>
          <w:lang w:val="es-MX"/>
        </w:rPr>
        <w:t>Pantalla #1</w:t>
      </w:r>
    </w:p>
    <w:p w:rsidR="1352249E" w:rsidP="17A26CF4" w:rsidRDefault="1352249E" w14:paraId="230A13A9" w14:textId="4763795C">
      <w:pPr>
        <w:ind w:left="1260"/>
      </w:pPr>
      <w:r>
        <w:br/>
      </w:r>
    </w:p>
    <w:p w:rsidR="00962140" w:rsidP="37E681E5" w:rsidRDefault="00962140" w14:paraId="5DFC957E" w14:textId="0755FFFC">
      <w:pPr>
        <w:pStyle w:val="Normal"/>
        <w:ind w:left="1260"/>
      </w:pPr>
      <w:r>
        <w:drawing>
          <wp:inline wp14:editId="1EEAB1A0" wp14:anchorId="74CC823D">
            <wp:extent cx="4572000" cy="1943100"/>
            <wp:effectExtent l="0" t="0" r="0" b="0"/>
            <wp:docPr id="543662685" name="" title=""/>
            <wp:cNvGraphicFramePr>
              <a:graphicFrameLocks noChangeAspect="1"/>
            </wp:cNvGraphicFramePr>
            <a:graphic>
              <a:graphicData uri="http://schemas.openxmlformats.org/drawingml/2006/picture">
                <pic:pic>
                  <pic:nvPicPr>
                    <pic:cNvPr id="0" name=""/>
                    <pic:cNvPicPr/>
                  </pic:nvPicPr>
                  <pic:blipFill>
                    <a:blip r:embed="R730f148df20045d6">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00962140" w:rsidP="1352249E" w:rsidRDefault="00962140" w14:paraId="20990CD7" w14:textId="77777777">
      <w:pPr>
        <w:ind w:left="1260"/>
        <w:rPr>
          <w:sz w:val="28"/>
          <w:szCs w:val="28"/>
          <w:lang w:val="es-MX"/>
        </w:rPr>
      </w:pPr>
    </w:p>
    <w:p w:rsidR="00962140" w:rsidP="1352249E" w:rsidRDefault="00962140" w14:paraId="32B58A43" w14:textId="77777777">
      <w:pPr>
        <w:ind w:left="1260"/>
        <w:rPr>
          <w:sz w:val="28"/>
          <w:szCs w:val="28"/>
          <w:lang w:val="es-MX"/>
        </w:rPr>
      </w:pPr>
    </w:p>
    <w:p w:rsidR="00962140" w:rsidP="1352249E" w:rsidRDefault="00962140" w14:paraId="258565F0" w14:textId="77777777">
      <w:pPr>
        <w:ind w:left="1260"/>
        <w:rPr>
          <w:sz w:val="28"/>
          <w:szCs w:val="28"/>
          <w:lang w:val="es-MX"/>
        </w:rPr>
      </w:pPr>
    </w:p>
    <w:p w:rsidR="1352249E" w:rsidP="1352249E" w:rsidRDefault="1352249E" w14:paraId="2801879D" w14:textId="79860547">
      <w:pPr>
        <w:ind w:left="1260"/>
        <w:rPr>
          <w:sz w:val="28"/>
          <w:szCs w:val="28"/>
          <w:lang w:val="es-MX"/>
        </w:rPr>
      </w:pPr>
      <w:r w:rsidRPr="1352249E">
        <w:rPr>
          <w:sz w:val="28"/>
          <w:szCs w:val="28"/>
          <w:lang w:val="es-MX"/>
        </w:rPr>
        <w:t>Pantalla #2</w:t>
      </w:r>
    </w:p>
    <w:p w:rsidR="1352249E" w:rsidP="1352249E" w:rsidRDefault="1352249E" w14:paraId="37C2A4A1" w14:textId="76C75CF2">
      <w:pPr>
        <w:ind w:left="1260"/>
      </w:pPr>
    </w:p>
    <w:p w:rsidR="29FA764F" w:rsidP="37E681E5" w:rsidRDefault="29FA764F" w14:paraId="44B00099" w14:textId="2BE2D355">
      <w:pPr>
        <w:pStyle w:val="Normal"/>
        <w:ind w:left="1260"/>
      </w:pPr>
      <w:r>
        <w:drawing>
          <wp:inline wp14:editId="1DF9A76D" wp14:anchorId="2E223236">
            <wp:extent cx="4572000" cy="2085975"/>
            <wp:effectExtent l="0" t="0" r="0" b="0"/>
            <wp:docPr id="840293091" name="" title=""/>
            <wp:cNvGraphicFramePr>
              <a:graphicFrameLocks noChangeAspect="1"/>
            </wp:cNvGraphicFramePr>
            <a:graphic>
              <a:graphicData uri="http://schemas.openxmlformats.org/drawingml/2006/picture">
                <pic:pic>
                  <pic:nvPicPr>
                    <pic:cNvPr id="0" name=""/>
                    <pic:cNvPicPr/>
                  </pic:nvPicPr>
                  <pic:blipFill>
                    <a:blip r:embed="R00d6b1bafbd34574">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17A26CF4" w:rsidP="37E681E5" w:rsidRDefault="17A26CF4" w14:paraId="7D0024DB" w14:textId="2B1A6B5F">
      <w:pPr>
        <w:pStyle w:val="Normal"/>
        <w:ind w:left="1260"/>
      </w:pPr>
    </w:p>
    <w:p w:rsidR="1352249E" w:rsidP="17A26CF4" w:rsidRDefault="17A26CF4" w14:paraId="43B94187" w14:textId="46CAA0D4">
      <w:pPr>
        <w:ind w:left="1260"/>
        <w:rPr>
          <w:sz w:val="28"/>
          <w:szCs w:val="28"/>
          <w:lang w:val="es-MX"/>
        </w:rPr>
      </w:pPr>
      <w:r w:rsidRPr="17A26CF4">
        <w:rPr>
          <w:sz w:val="28"/>
          <w:szCs w:val="28"/>
          <w:lang w:val="es-MX"/>
        </w:rPr>
        <w:t>Pantalla #3</w:t>
      </w:r>
    </w:p>
    <w:p w:rsidR="0052413E" w:rsidP="17A26CF4" w:rsidRDefault="0052413E" w14:paraId="0195E4C2" w14:textId="7FCADB1E">
      <w:pPr>
        <w:ind w:left="1260"/>
        <w:rPr>
          <w:sz w:val="28"/>
          <w:szCs w:val="28"/>
          <w:lang w:val="es-MX"/>
        </w:rPr>
      </w:pPr>
    </w:p>
    <w:p w:rsidR="0052413E" w:rsidP="37E681E5" w:rsidRDefault="0052413E" w14:paraId="31B6CAC5" w14:textId="6C086189">
      <w:pPr>
        <w:pStyle w:val="Normal"/>
        <w:ind w:left="1260"/>
      </w:pPr>
      <w:r>
        <w:drawing>
          <wp:inline wp14:editId="4733711B" wp14:anchorId="5AE359C4">
            <wp:extent cx="4572000" cy="2076450"/>
            <wp:effectExtent l="0" t="0" r="0" b="0"/>
            <wp:docPr id="486723433" name="" title=""/>
            <wp:cNvGraphicFramePr>
              <a:graphicFrameLocks noChangeAspect="1"/>
            </wp:cNvGraphicFramePr>
            <a:graphic>
              <a:graphicData uri="http://schemas.openxmlformats.org/drawingml/2006/picture">
                <pic:pic>
                  <pic:nvPicPr>
                    <pic:cNvPr id="0" name=""/>
                    <pic:cNvPicPr/>
                  </pic:nvPicPr>
                  <pic:blipFill>
                    <a:blip r:embed="R127090a5bc184c1f">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00962140" w:rsidP="17A26CF4" w:rsidRDefault="00962140" w14:paraId="621A0C52" w14:textId="67995125">
      <w:pPr>
        <w:ind w:left="1260"/>
      </w:pPr>
    </w:p>
    <w:p w:rsidR="1352249E" w:rsidP="1352249E" w:rsidRDefault="1352249E" w14:paraId="26292E5D" w14:textId="2302EA78">
      <w:pPr>
        <w:ind w:left="1260"/>
        <w:rPr>
          <w:noProof/>
        </w:rPr>
      </w:pPr>
    </w:p>
    <w:p w:rsidR="00962140" w:rsidP="1352249E" w:rsidRDefault="00962140" w14:paraId="4281D46E" w14:textId="77777777">
      <w:pPr>
        <w:ind w:left="1260"/>
      </w:pPr>
    </w:p>
    <w:p w:rsidR="58DC71F1" w:rsidP="48661098" w:rsidRDefault="58DC71F1" w14:paraId="4B6651CE" w14:textId="6CEAD476">
      <w:pPr>
        <w:ind w:left="1260"/>
      </w:pPr>
    </w:p>
    <w:p w:rsidR="58DC71F1" w:rsidP="48661098" w:rsidRDefault="48661098" w14:paraId="4EC77412" w14:textId="6FFA1C05">
      <w:pPr>
        <w:rPr>
          <w:rFonts w:eastAsia="Times New Roman" w:cs="Times New Roman"/>
          <w:sz w:val="28"/>
          <w:szCs w:val="28"/>
          <w:lang w:val="es-MX"/>
        </w:rPr>
      </w:pPr>
      <w:r w:rsidRPr="48661098">
        <w:rPr>
          <w:rFonts w:eastAsia="Times New Roman" w:cs="Times New Roman"/>
          <w:color w:val="000000" w:themeColor="text1"/>
          <w:szCs w:val="24"/>
        </w:rPr>
        <w:t>Interfaz número 5: Este módulo se encarga de agregar, actualizar, mostrar y eliminar a las personas calificadas como imputadas de un femicidio.</w:t>
      </w:r>
    </w:p>
    <w:p w:rsidR="58DC71F1" w:rsidP="48661098" w:rsidRDefault="58DC71F1" w14:paraId="07D61D52" w14:textId="4F0B4D14">
      <w:pPr>
        <w:ind w:left="1260"/>
        <w:rPr>
          <w:sz w:val="28"/>
          <w:szCs w:val="28"/>
          <w:lang w:val="es-MX"/>
        </w:rPr>
      </w:pPr>
    </w:p>
    <w:p w:rsidR="58DC71F1" w:rsidP="48661098" w:rsidRDefault="58DC71F1" w14:paraId="47B26331" w14:textId="7E87BD00">
      <w:pPr>
        <w:ind w:left="1260"/>
        <w:rPr>
          <w:sz w:val="28"/>
          <w:szCs w:val="28"/>
          <w:lang w:val="es-MX"/>
        </w:rPr>
      </w:pPr>
    </w:p>
    <w:p w:rsidR="58DC71F1" w:rsidP="48661098" w:rsidRDefault="48661098" w14:paraId="146E4F7C" w14:textId="3838C6DC">
      <w:pPr>
        <w:ind w:left="1260"/>
        <w:rPr>
          <w:sz w:val="28"/>
          <w:szCs w:val="28"/>
          <w:lang w:val="es-MX"/>
        </w:rPr>
      </w:pPr>
      <w:r w:rsidRPr="48661098">
        <w:rPr>
          <w:sz w:val="28"/>
          <w:szCs w:val="28"/>
          <w:lang w:val="es-MX"/>
        </w:rPr>
        <w:t>5.5.3.1 Mantenimiento de imputados</w:t>
      </w:r>
    </w:p>
    <w:p w:rsidR="58DC71F1" w:rsidP="48661098" w:rsidRDefault="58DC71F1" w14:paraId="04B491D2" w14:textId="661FD10F">
      <w:pPr>
        <w:ind w:left="1260"/>
        <w:rPr>
          <w:sz w:val="28"/>
          <w:szCs w:val="28"/>
          <w:lang w:val="es-MX"/>
        </w:rPr>
      </w:pPr>
    </w:p>
    <w:p w:rsidR="58DC71F1" w:rsidP="48661098" w:rsidRDefault="48661098" w14:paraId="779028A2" w14:textId="09461E89">
      <w:pPr>
        <w:ind w:left="1980"/>
        <w:rPr>
          <w:sz w:val="28"/>
          <w:szCs w:val="28"/>
          <w:lang w:val="es-MX"/>
        </w:rPr>
      </w:pPr>
      <w:r w:rsidRPr="48661098">
        <w:rPr>
          <w:sz w:val="28"/>
          <w:szCs w:val="28"/>
          <w:lang w:val="es-MX"/>
        </w:rPr>
        <w:t>5.5.3.1.1 Origen de Datos</w:t>
      </w:r>
    </w:p>
    <w:p w:rsidR="58DC71F1" w:rsidP="48661098" w:rsidRDefault="58DC71F1" w14:paraId="21157D98" w14:textId="3CAEA796">
      <w:pPr>
        <w:ind w:left="1260"/>
        <w:rPr>
          <w:sz w:val="28"/>
          <w:szCs w:val="28"/>
          <w:lang w:val="es-MX"/>
        </w:rPr>
      </w:pPr>
    </w:p>
    <w:p w:rsidR="58DC71F1" w:rsidP="48661098" w:rsidRDefault="48661098" w14:paraId="63A36CD5" w14:textId="3E4AC527">
      <w:pPr>
        <w:ind w:left="1260"/>
        <w:rPr>
          <w:sz w:val="28"/>
          <w:szCs w:val="28"/>
          <w:lang w:val="es-MX"/>
        </w:rPr>
      </w:pPr>
      <w:r w:rsidRPr="48661098">
        <w:rPr>
          <w:sz w:val="28"/>
          <w:szCs w:val="28"/>
          <w:lang w:val="es-MX"/>
        </w:rPr>
        <w:t>No hay campos</w:t>
      </w:r>
    </w:p>
    <w:p w:rsidR="58DC71F1" w:rsidP="48661098" w:rsidRDefault="58DC71F1" w14:paraId="26F37956" w14:textId="55FC916F">
      <w:pPr>
        <w:ind w:left="1260"/>
        <w:rPr>
          <w:sz w:val="28"/>
          <w:szCs w:val="28"/>
          <w:lang w:val="es-MX"/>
        </w:rPr>
      </w:pPr>
    </w:p>
    <w:p w:rsidR="58DC71F1" w:rsidP="48661098" w:rsidRDefault="48661098" w14:paraId="5613B7DB" w14:textId="4279152C">
      <w:pPr>
        <w:ind w:left="1980"/>
        <w:rPr>
          <w:sz w:val="28"/>
          <w:szCs w:val="28"/>
          <w:lang w:val="es-MX"/>
        </w:rPr>
      </w:pPr>
      <w:r w:rsidRPr="48661098">
        <w:rPr>
          <w:sz w:val="28"/>
          <w:szCs w:val="28"/>
          <w:lang w:val="es-MX"/>
        </w:rPr>
        <w:lastRenderedPageBreak/>
        <w:t>5.5.3.1.2 Destino de los Datos (Información sensible)</w:t>
      </w:r>
    </w:p>
    <w:p w:rsidR="58DC71F1" w:rsidP="48661098" w:rsidRDefault="58DC71F1" w14:paraId="02648ECC" w14:textId="526BC3D4">
      <w:pPr>
        <w:ind w:left="1260"/>
        <w:rPr>
          <w:sz w:val="28"/>
          <w:szCs w:val="28"/>
          <w:lang w:val="es-MX"/>
        </w:rPr>
      </w:pPr>
    </w:p>
    <w:p w:rsidR="58DC71F1" w:rsidP="48661098" w:rsidRDefault="48661098" w14:paraId="79473618" w14:textId="5642CAD4">
      <w:pPr>
        <w:ind w:left="1260"/>
        <w:rPr>
          <w:sz w:val="28"/>
          <w:szCs w:val="28"/>
          <w:lang w:val="es-MX"/>
        </w:rPr>
      </w:pPr>
      <w:r w:rsidRPr="48661098">
        <w:rPr>
          <w:sz w:val="28"/>
          <w:szCs w:val="28"/>
          <w:lang w:val="es-MX"/>
        </w:rPr>
        <w:t>No hay campos</w:t>
      </w:r>
    </w:p>
    <w:p w:rsidR="58DC71F1" w:rsidP="48661098" w:rsidRDefault="58DC71F1" w14:paraId="0B2DF753" w14:textId="580CABB8">
      <w:pPr>
        <w:ind w:left="1260"/>
        <w:rPr>
          <w:rFonts w:eastAsia="Calibri" w:cs="Arial"/>
          <w:lang w:val="es-MX"/>
        </w:rPr>
      </w:pPr>
    </w:p>
    <w:p w:rsidR="58DC71F1" w:rsidP="48661098" w:rsidRDefault="48661098" w14:paraId="16D0261D" w14:textId="2F27F203">
      <w:pPr>
        <w:ind w:left="1980"/>
        <w:rPr>
          <w:sz w:val="28"/>
          <w:szCs w:val="28"/>
          <w:lang w:val="es-MX"/>
        </w:rPr>
      </w:pPr>
      <w:r w:rsidRPr="48661098">
        <w:rPr>
          <w:sz w:val="28"/>
          <w:szCs w:val="28"/>
          <w:lang w:val="es-MX"/>
        </w:rPr>
        <w:t>5.5.3.1.3 Otras tablas Afectadas</w:t>
      </w:r>
    </w:p>
    <w:p w:rsidR="58DC71F1" w:rsidP="48661098" w:rsidRDefault="58DC71F1" w14:paraId="6863CA79" w14:textId="2CD43CCA">
      <w:pPr>
        <w:ind w:left="1260"/>
        <w:rPr>
          <w:sz w:val="28"/>
          <w:szCs w:val="28"/>
          <w:lang w:val="es-MX"/>
        </w:rPr>
      </w:pPr>
    </w:p>
    <w:p w:rsidR="58DC71F1" w:rsidP="48661098" w:rsidRDefault="48661098" w14:paraId="7C1174CB" w14:textId="1A7F0F4F">
      <w:pPr>
        <w:ind w:left="1260"/>
        <w:rPr>
          <w:rFonts w:eastAsia="Calibri" w:cs="Arial"/>
          <w:lang w:val="es-MX"/>
        </w:rPr>
      </w:pPr>
      <w:r w:rsidRPr="48661098">
        <w:rPr>
          <w:rFonts w:eastAsia="Calibri" w:cs="Arial"/>
          <w:lang w:val="es-MX"/>
        </w:rPr>
        <w:t xml:space="preserve">No hay </w:t>
      </w:r>
    </w:p>
    <w:p w:rsidR="58DC71F1" w:rsidP="48661098" w:rsidRDefault="58DC71F1" w14:paraId="6370A7F1" w14:textId="1EE68251">
      <w:pPr>
        <w:ind w:left="1260"/>
        <w:rPr>
          <w:rFonts w:eastAsia="Calibri" w:cs="Arial"/>
          <w:lang w:val="es-MX"/>
        </w:rPr>
      </w:pPr>
    </w:p>
    <w:p w:rsidR="58DC71F1" w:rsidP="48661098" w:rsidRDefault="48661098" w14:paraId="2E332930" w14:textId="2CF6A67A">
      <w:pPr>
        <w:ind w:left="1980"/>
        <w:rPr>
          <w:sz w:val="28"/>
          <w:szCs w:val="28"/>
          <w:lang w:val="es-MX"/>
        </w:rPr>
      </w:pPr>
      <w:r w:rsidRPr="48661098">
        <w:rPr>
          <w:sz w:val="28"/>
          <w:szCs w:val="28"/>
          <w:lang w:val="es-MX"/>
        </w:rPr>
        <w:t xml:space="preserve">5.5.3.1.4 </w:t>
      </w:r>
      <w:proofErr w:type="spellStart"/>
      <w:r w:rsidRPr="48661098">
        <w:rPr>
          <w:sz w:val="28"/>
          <w:szCs w:val="28"/>
          <w:lang w:val="es-MX"/>
        </w:rPr>
        <w:t>Grid</w:t>
      </w:r>
      <w:proofErr w:type="spellEnd"/>
    </w:p>
    <w:p w:rsidR="58DC71F1" w:rsidP="48661098" w:rsidRDefault="58DC71F1" w14:paraId="1FF20841" w14:textId="7658F336">
      <w:pPr>
        <w:ind w:left="1980"/>
        <w:rPr>
          <w:sz w:val="28"/>
          <w:szCs w:val="28"/>
          <w:highlight w:val="cyan"/>
          <w:lang w:val="es-MX"/>
        </w:rPr>
      </w:pPr>
    </w:p>
    <w:p w:rsidR="58DC71F1" w:rsidP="48661098" w:rsidRDefault="58DC71F1" w14:paraId="381105A4" w14:textId="088D651B">
      <w:pPr>
        <w:ind w:left="1980"/>
        <w:rPr>
          <w:sz w:val="28"/>
          <w:szCs w:val="28"/>
          <w:highlight w:val="cyan"/>
          <w:lang w:val="es-MX"/>
        </w:rPr>
      </w:pPr>
    </w:p>
    <w:tbl>
      <w:tblPr>
        <w:tblStyle w:val="Tablaconcuadrcula"/>
        <w:tblW w:w="0" w:type="auto"/>
        <w:tblLook w:val="04A0" w:firstRow="1" w:lastRow="0" w:firstColumn="1" w:lastColumn="0" w:noHBand="0" w:noVBand="1"/>
      </w:tblPr>
      <w:tblGrid>
        <w:gridCol w:w="1954"/>
        <w:gridCol w:w="1682"/>
        <w:gridCol w:w="5714"/>
      </w:tblGrid>
      <w:tr w:rsidR="48661098" w:rsidTr="003C7E54" w14:paraId="4283E281" w14:textId="77777777">
        <w:trPr>
          <w:trHeight w:val="300"/>
        </w:trPr>
        <w:tc>
          <w:tcPr>
            <w:tcW w:w="2337" w:type="dxa"/>
          </w:tcPr>
          <w:p w:rsidR="48661098" w:rsidP="48661098" w:rsidRDefault="48661098" w14:paraId="07BC8CF6" w14:textId="744D449E">
            <w:pPr>
              <w:jc w:val="center"/>
              <w:rPr>
                <w:rFonts w:eastAsia="Calibri" w:cs="Arial"/>
                <w:b/>
                <w:bCs/>
                <w:lang w:val="es-MX"/>
              </w:rPr>
            </w:pPr>
            <w:r w:rsidRPr="48661098">
              <w:rPr>
                <w:rFonts w:eastAsia="Calibri" w:cs="Arial"/>
                <w:b/>
                <w:bCs/>
                <w:lang w:val="es-MX"/>
              </w:rPr>
              <w:t>Campos</w:t>
            </w:r>
          </w:p>
        </w:tc>
        <w:tc>
          <w:tcPr>
            <w:tcW w:w="2337" w:type="dxa"/>
          </w:tcPr>
          <w:p w:rsidR="48661098" w:rsidP="48661098" w:rsidRDefault="48661098" w14:paraId="32FE7E7E" w14:textId="5CA8A779">
            <w:pPr>
              <w:jc w:val="center"/>
              <w:rPr>
                <w:rFonts w:eastAsia="Calibri" w:cs="Arial"/>
                <w:b/>
                <w:bCs/>
                <w:lang w:val="es-MX"/>
              </w:rPr>
            </w:pPr>
            <w:r w:rsidRPr="48661098">
              <w:rPr>
                <w:rFonts w:eastAsia="Calibri" w:cs="Arial"/>
                <w:b/>
                <w:bCs/>
                <w:lang w:val="es-MX"/>
              </w:rPr>
              <w:t>Visible</w:t>
            </w:r>
          </w:p>
        </w:tc>
        <w:tc>
          <w:tcPr>
            <w:tcW w:w="4345" w:type="dxa"/>
          </w:tcPr>
          <w:p w:rsidR="48661098" w:rsidP="48661098" w:rsidRDefault="48661098" w14:paraId="020A7F83" w14:textId="05040FE2">
            <w:pPr>
              <w:jc w:val="center"/>
              <w:rPr>
                <w:rFonts w:eastAsia="Calibri" w:cs="Arial"/>
                <w:b/>
                <w:bCs/>
                <w:lang w:val="es-MX"/>
              </w:rPr>
            </w:pPr>
            <w:r w:rsidRPr="48661098">
              <w:rPr>
                <w:rFonts w:eastAsia="Calibri" w:cs="Arial"/>
                <w:b/>
                <w:bCs/>
                <w:lang w:val="es-MX"/>
              </w:rPr>
              <w:t>Descripción</w:t>
            </w:r>
          </w:p>
        </w:tc>
      </w:tr>
      <w:tr w:rsidR="48661098" w:rsidTr="003C7E54" w14:paraId="690B9D69" w14:textId="77777777">
        <w:trPr>
          <w:trHeight w:val="300"/>
        </w:trPr>
        <w:tc>
          <w:tcPr>
            <w:tcW w:w="2337" w:type="dxa"/>
          </w:tcPr>
          <w:p w:rsidR="48661098" w:rsidP="48661098" w:rsidRDefault="48661098" w14:paraId="1EB75AB4" w14:textId="5E0B8C31">
            <w:pPr>
              <w:rPr>
                <w:rFonts w:eastAsia="Calibri" w:cs="Arial"/>
                <w:lang w:val="es-MX"/>
              </w:rPr>
            </w:pPr>
            <w:r w:rsidRPr="48661098">
              <w:rPr>
                <w:rFonts w:eastAsia="Calibri" w:cs="Arial"/>
                <w:lang w:val="es-MX"/>
              </w:rPr>
              <w:t>Id</w:t>
            </w:r>
          </w:p>
        </w:tc>
        <w:tc>
          <w:tcPr>
            <w:tcW w:w="2337" w:type="dxa"/>
          </w:tcPr>
          <w:p w:rsidR="48661098" w:rsidP="48661098" w:rsidRDefault="48661098" w14:paraId="33CEE334" w14:textId="388F0827">
            <w:pPr>
              <w:rPr>
                <w:rFonts w:eastAsia="Calibri" w:cs="Arial"/>
                <w:lang w:val="es-MX"/>
              </w:rPr>
            </w:pPr>
            <w:r w:rsidRPr="48661098">
              <w:rPr>
                <w:rFonts w:eastAsia="Calibri" w:cs="Arial"/>
                <w:lang w:val="es-MX"/>
              </w:rPr>
              <w:t>No</w:t>
            </w:r>
          </w:p>
        </w:tc>
        <w:tc>
          <w:tcPr>
            <w:tcW w:w="4345" w:type="dxa"/>
          </w:tcPr>
          <w:p w:rsidR="48661098" w:rsidP="48661098" w:rsidRDefault="48661098" w14:paraId="758FD02F" w14:textId="56797F59">
            <w:pPr>
              <w:rPr>
                <w:rFonts w:eastAsia="Calibri" w:cs="Arial"/>
                <w:lang w:val="es-MX"/>
              </w:rPr>
            </w:pPr>
            <w:proofErr w:type="spellStart"/>
            <w:r w:rsidRPr="48661098">
              <w:rPr>
                <w:sz w:val="28"/>
                <w:szCs w:val="28"/>
                <w:lang w:val="es-MX"/>
              </w:rPr>
              <w:t>TA_imputados.ci_id</w:t>
            </w:r>
            <w:proofErr w:type="spellEnd"/>
          </w:p>
        </w:tc>
      </w:tr>
      <w:tr w:rsidR="48661098" w:rsidTr="003C7E54" w14:paraId="5822DF41" w14:textId="77777777">
        <w:trPr>
          <w:trHeight w:val="300"/>
        </w:trPr>
        <w:tc>
          <w:tcPr>
            <w:tcW w:w="2337" w:type="dxa"/>
          </w:tcPr>
          <w:p w:rsidR="48661098" w:rsidP="48661098" w:rsidRDefault="48661098" w14:paraId="04390F47" w14:textId="19FA2964">
            <w:r w:rsidRPr="48661098">
              <w:rPr>
                <w:rFonts w:eastAsia="Calibri" w:cs="Arial"/>
                <w:lang w:val="es-MX"/>
              </w:rPr>
              <w:t>DNI</w:t>
            </w:r>
          </w:p>
        </w:tc>
        <w:tc>
          <w:tcPr>
            <w:tcW w:w="2337" w:type="dxa"/>
          </w:tcPr>
          <w:p w:rsidR="48661098" w:rsidP="48661098" w:rsidRDefault="48661098" w14:paraId="04959AC7" w14:textId="0FE8E470">
            <w:pPr>
              <w:rPr>
                <w:rFonts w:eastAsia="Calibri" w:cs="Arial"/>
                <w:lang w:val="es-MX"/>
              </w:rPr>
            </w:pPr>
            <w:r w:rsidRPr="48661098">
              <w:rPr>
                <w:rFonts w:eastAsia="Calibri" w:cs="Arial"/>
                <w:lang w:val="es-MX"/>
              </w:rPr>
              <w:t>Si</w:t>
            </w:r>
          </w:p>
        </w:tc>
        <w:tc>
          <w:tcPr>
            <w:tcW w:w="4345" w:type="dxa"/>
          </w:tcPr>
          <w:p w:rsidR="48661098" w:rsidP="48661098" w:rsidRDefault="48661098" w14:paraId="0E03C15A" w14:textId="4D2B7C7E">
            <w:pPr>
              <w:rPr>
                <w:sz w:val="28"/>
                <w:szCs w:val="28"/>
                <w:lang w:val="es-MX"/>
              </w:rPr>
            </w:pPr>
            <w:proofErr w:type="spellStart"/>
            <w:r w:rsidRPr="48661098">
              <w:rPr>
                <w:sz w:val="28"/>
                <w:szCs w:val="28"/>
                <w:lang w:val="es-MX"/>
              </w:rPr>
              <w:t>TA_imputados.cv_dni</w:t>
            </w:r>
            <w:proofErr w:type="spellEnd"/>
          </w:p>
        </w:tc>
      </w:tr>
      <w:tr w:rsidR="48661098" w:rsidTr="003C7E54" w14:paraId="363955FC" w14:textId="77777777">
        <w:trPr>
          <w:trHeight w:val="300"/>
        </w:trPr>
        <w:tc>
          <w:tcPr>
            <w:tcW w:w="2337" w:type="dxa"/>
          </w:tcPr>
          <w:p w:rsidR="48661098" w:rsidP="48661098" w:rsidRDefault="48661098" w14:paraId="2E615C2C" w14:textId="4A9FB718">
            <w:r w:rsidRPr="48661098">
              <w:rPr>
                <w:rFonts w:eastAsia="Calibri" w:cs="Arial"/>
                <w:lang w:val="es-MX"/>
              </w:rPr>
              <w:t>Nombre</w:t>
            </w:r>
          </w:p>
        </w:tc>
        <w:tc>
          <w:tcPr>
            <w:tcW w:w="2337" w:type="dxa"/>
          </w:tcPr>
          <w:p w:rsidR="48661098" w:rsidP="48661098" w:rsidRDefault="48661098" w14:paraId="244AC9EE" w14:textId="074B6CD0">
            <w:pPr>
              <w:rPr>
                <w:rFonts w:eastAsia="Calibri" w:cs="Arial"/>
                <w:lang w:val="es-MX"/>
              </w:rPr>
            </w:pPr>
            <w:r w:rsidRPr="48661098">
              <w:rPr>
                <w:rFonts w:eastAsia="Calibri" w:cs="Arial"/>
                <w:lang w:val="es-MX"/>
              </w:rPr>
              <w:t>Si</w:t>
            </w:r>
          </w:p>
        </w:tc>
        <w:tc>
          <w:tcPr>
            <w:tcW w:w="4345" w:type="dxa"/>
          </w:tcPr>
          <w:p w:rsidR="48661098" w:rsidP="48661098" w:rsidRDefault="48661098" w14:paraId="2A1D6179" w14:textId="4ECBE259">
            <w:pPr>
              <w:rPr>
                <w:sz w:val="28"/>
                <w:szCs w:val="28"/>
                <w:lang w:val="es-MX"/>
              </w:rPr>
            </w:pPr>
            <w:proofErr w:type="spellStart"/>
            <w:r w:rsidRPr="48661098">
              <w:rPr>
                <w:sz w:val="28"/>
                <w:szCs w:val="28"/>
                <w:lang w:val="es-MX"/>
              </w:rPr>
              <w:t>TA_imputados.cv_nombre</w:t>
            </w:r>
            <w:proofErr w:type="spellEnd"/>
          </w:p>
        </w:tc>
      </w:tr>
      <w:tr w:rsidR="48661098" w:rsidTr="003C7E54" w14:paraId="6D3ED4CF" w14:textId="77777777">
        <w:trPr>
          <w:trHeight w:val="300"/>
        </w:trPr>
        <w:tc>
          <w:tcPr>
            <w:tcW w:w="2337" w:type="dxa"/>
          </w:tcPr>
          <w:p w:rsidR="48661098" w:rsidP="48661098" w:rsidRDefault="48661098" w14:paraId="6D5DC354" w14:textId="3E4DBB53">
            <w:pPr>
              <w:rPr>
                <w:rFonts w:eastAsia="Calibri" w:cs="Arial"/>
                <w:lang w:val="es-MX"/>
              </w:rPr>
            </w:pPr>
            <w:r w:rsidRPr="48661098">
              <w:rPr>
                <w:rFonts w:eastAsia="Calibri" w:cs="Arial"/>
                <w:lang w:val="es-MX"/>
              </w:rPr>
              <w:t>Género</w:t>
            </w:r>
          </w:p>
        </w:tc>
        <w:tc>
          <w:tcPr>
            <w:tcW w:w="2337" w:type="dxa"/>
          </w:tcPr>
          <w:p w:rsidR="48661098" w:rsidP="48661098" w:rsidRDefault="48661098" w14:paraId="1F2AF54A" w14:textId="2D987607">
            <w:pPr>
              <w:rPr>
                <w:rFonts w:eastAsia="Calibri" w:cs="Arial"/>
                <w:lang w:val="es-MX"/>
              </w:rPr>
            </w:pPr>
            <w:r w:rsidRPr="48661098">
              <w:rPr>
                <w:rFonts w:eastAsia="Calibri" w:cs="Arial"/>
                <w:lang w:val="es-MX"/>
              </w:rPr>
              <w:t>Si</w:t>
            </w:r>
          </w:p>
        </w:tc>
        <w:tc>
          <w:tcPr>
            <w:tcW w:w="4345" w:type="dxa"/>
          </w:tcPr>
          <w:p w:rsidR="48661098" w:rsidP="48661098" w:rsidRDefault="48661098" w14:paraId="4C211647" w14:textId="232BA016">
            <w:pPr>
              <w:rPr>
                <w:sz w:val="28"/>
                <w:szCs w:val="28"/>
                <w:lang w:val="es-MX"/>
              </w:rPr>
            </w:pPr>
            <w:proofErr w:type="spellStart"/>
            <w:r w:rsidRPr="48661098">
              <w:rPr>
                <w:sz w:val="28"/>
                <w:szCs w:val="28"/>
                <w:lang w:val="es-MX"/>
              </w:rPr>
              <w:t>TA_imputados.cv_genero</w:t>
            </w:r>
            <w:proofErr w:type="spellEnd"/>
          </w:p>
        </w:tc>
      </w:tr>
      <w:tr w:rsidR="48661098" w:rsidTr="003C7E54" w14:paraId="3DBECEEE" w14:textId="77777777">
        <w:trPr>
          <w:trHeight w:val="300"/>
        </w:trPr>
        <w:tc>
          <w:tcPr>
            <w:tcW w:w="2337" w:type="dxa"/>
          </w:tcPr>
          <w:p w:rsidR="48661098" w:rsidP="48661098" w:rsidRDefault="48661098" w14:paraId="0AF2B4B8" w14:textId="6F9D8549">
            <w:pPr>
              <w:rPr>
                <w:rFonts w:eastAsia="Calibri" w:cs="Arial"/>
                <w:lang w:val="es-MX"/>
              </w:rPr>
            </w:pPr>
            <w:r w:rsidRPr="48661098">
              <w:rPr>
                <w:rFonts w:eastAsia="Calibri" w:cs="Arial"/>
                <w:lang w:val="es-MX"/>
              </w:rPr>
              <w:t>Orientación Sexual</w:t>
            </w:r>
          </w:p>
        </w:tc>
        <w:tc>
          <w:tcPr>
            <w:tcW w:w="2337" w:type="dxa"/>
          </w:tcPr>
          <w:p w:rsidR="48661098" w:rsidP="48661098" w:rsidRDefault="48661098" w14:paraId="12AB0D97" w14:textId="5CB76A61">
            <w:pPr>
              <w:rPr>
                <w:rFonts w:eastAsia="Calibri" w:cs="Arial"/>
                <w:lang w:val="es-MX"/>
              </w:rPr>
            </w:pPr>
            <w:r w:rsidRPr="48661098">
              <w:rPr>
                <w:rFonts w:eastAsia="Calibri" w:cs="Arial"/>
                <w:lang w:val="es-MX"/>
              </w:rPr>
              <w:t>Si</w:t>
            </w:r>
          </w:p>
        </w:tc>
        <w:tc>
          <w:tcPr>
            <w:tcW w:w="4345" w:type="dxa"/>
          </w:tcPr>
          <w:p w:rsidR="48661098" w:rsidP="48661098" w:rsidRDefault="48661098" w14:paraId="7D9FA008" w14:textId="7997147A">
            <w:pPr>
              <w:rPr>
                <w:sz w:val="28"/>
                <w:szCs w:val="28"/>
                <w:lang w:val="es-MX"/>
              </w:rPr>
            </w:pPr>
            <w:proofErr w:type="spellStart"/>
            <w:r w:rsidRPr="48661098">
              <w:rPr>
                <w:sz w:val="28"/>
                <w:szCs w:val="28"/>
                <w:lang w:val="es-MX"/>
              </w:rPr>
              <w:t>TA_imputados.cv_orientacionsexual</w:t>
            </w:r>
            <w:proofErr w:type="spellEnd"/>
          </w:p>
        </w:tc>
      </w:tr>
      <w:tr w:rsidR="48661098" w:rsidTr="003C7E54" w14:paraId="6D541946" w14:textId="77777777">
        <w:trPr>
          <w:trHeight w:val="300"/>
        </w:trPr>
        <w:tc>
          <w:tcPr>
            <w:tcW w:w="2337" w:type="dxa"/>
          </w:tcPr>
          <w:p w:rsidR="48661098" w:rsidP="48661098" w:rsidRDefault="48661098" w14:paraId="6095EE83" w14:textId="26B704E6">
            <w:pPr>
              <w:rPr>
                <w:rFonts w:eastAsia="Calibri" w:cs="Arial"/>
                <w:lang w:val="es-MX"/>
              </w:rPr>
            </w:pPr>
            <w:r w:rsidRPr="48661098">
              <w:rPr>
                <w:rFonts w:eastAsia="Calibri" w:cs="Arial"/>
                <w:lang w:val="es-MX"/>
              </w:rPr>
              <w:t>Edad</w:t>
            </w:r>
          </w:p>
        </w:tc>
        <w:tc>
          <w:tcPr>
            <w:tcW w:w="2337" w:type="dxa"/>
          </w:tcPr>
          <w:p w:rsidR="48661098" w:rsidP="48661098" w:rsidRDefault="48661098" w14:paraId="11573357" w14:textId="7D00A2B2">
            <w:pPr>
              <w:rPr>
                <w:rFonts w:eastAsia="Calibri" w:cs="Arial"/>
                <w:lang w:val="es-MX"/>
              </w:rPr>
            </w:pPr>
            <w:r w:rsidRPr="48661098">
              <w:rPr>
                <w:rFonts w:eastAsia="Calibri" w:cs="Arial"/>
                <w:lang w:val="es-MX"/>
              </w:rPr>
              <w:t>Si</w:t>
            </w:r>
          </w:p>
        </w:tc>
        <w:tc>
          <w:tcPr>
            <w:tcW w:w="4345" w:type="dxa"/>
          </w:tcPr>
          <w:p w:rsidR="48661098" w:rsidP="48661098" w:rsidRDefault="48661098" w14:paraId="2701698A" w14:textId="11EB98AA">
            <w:pPr>
              <w:rPr>
                <w:sz w:val="28"/>
                <w:szCs w:val="28"/>
                <w:lang w:val="es-MX"/>
              </w:rPr>
            </w:pPr>
            <w:proofErr w:type="spellStart"/>
            <w:r w:rsidRPr="48661098">
              <w:rPr>
                <w:sz w:val="28"/>
                <w:szCs w:val="28"/>
                <w:lang w:val="es-MX"/>
              </w:rPr>
              <w:t>TA_imputados.ci_edad</w:t>
            </w:r>
            <w:proofErr w:type="spellEnd"/>
          </w:p>
        </w:tc>
      </w:tr>
      <w:tr w:rsidR="48661098" w:rsidTr="003C7E54" w14:paraId="14836010" w14:textId="77777777">
        <w:trPr>
          <w:trHeight w:val="300"/>
        </w:trPr>
        <w:tc>
          <w:tcPr>
            <w:tcW w:w="2337" w:type="dxa"/>
          </w:tcPr>
          <w:p w:rsidR="48661098" w:rsidP="48661098" w:rsidRDefault="48661098" w14:paraId="7FECDA53" w14:textId="6DF380C0">
            <w:pPr>
              <w:rPr>
                <w:rFonts w:eastAsia="Calibri" w:cs="Arial"/>
                <w:lang w:val="es-MX"/>
              </w:rPr>
            </w:pPr>
            <w:r w:rsidRPr="48661098">
              <w:rPr>
                <w:rFonts w:eastAsia="Calibri" w:cs="Arial"/>
                <w:lang w:val="es-MX"/>
              </w:rPr>
              <w:t>Lugar de nacimiento</w:t>
            </w:r>
          </w:p>
        </w:tc>
        <w:tc>
          <w:tcPr>
            <w:tcW w:w="2337" w:type="dxa"/>
          </w:tcPr>
          <w:p w:rsidR="48661098" w:rsidP="48661098" w:rsidRDefault="48661098" w14:paraId="31718ACD" w14:textId="410C7FB1">
            <w:pPr>
              <w:rPr>
                <w:rFonts w:eastAsia="Calibri" w:cs="Arial"/>
                <w:lang w:val="es-MX"/>
              </w:rPr>
            </w:pPr>
            <w:r w:rsidRPr="48661098">
              <w:rPr>
                <w:rFonts w:eastAsia="Calibri" w:cs="Arial"/>
                <w:lang w:val="es-MX"/>
              </w:rPr>
              <w:t>Si</w:t>
            </w:r>
          </w:p>
        </w:tc>
        <w:tc>
          <w:tcPr>
            <w:tcW w:w="4345" w:type="dxa"/>
          </w:tcPr>
          <w:p w:rsidR="48661098" w:rsidP="48661098" w:rsidRDefault="48661098" w14:paraId="0EBB229D" w14:textId="04D5F82D">
            <w:pPr>
              <w:rPr>
                <w:sz w:val="28"/>
                <w:szCs w:val="28"/>
                <w:lang w:val="es-MX"/>
              </w:rPr>
            </w:pPr>
            <w:proofErr w:type="spellStart"/>
            <w:r w:rsidRPr="48661098">
              <w:rPr>
                <w:sz w:val="28"/>
                <w:szCs w:val="28"/>
                <w:lang w:val="es-MX"/>
              </w:rPr>
              <w:t>TA_imputados.cv_lugarnacimiento</w:t>
            </w:r>
            <w:proofErr w:type="spellEnd"/>
          </w:p>
        </w:tc>
      </w:tr>
      <w:tr w:rsidR="48661098" w:rsidTr="003C7E54" w14:paraId="7A2B2DED" w14:textId="77777777">
        <w:trPr>
          <w:trHeight w:val="300"/>
        </w:trPr>
        <w:tc>
          <w:tcPr>
            <w:tcW w:w="2337" w:type="dxa"/>
          </w:tcPr>
          <w:p w:rsidR="48661098" w:rsidP="48661098" w:rsidRDefault="00631496" w14:paraId="25E93085" w14:textId="30E4119B">
            <w:pPr>
              <w:rPr>
                <w:rFonts w:eastAsia="Calibri" w:cs="Arial"/>
                <w:lang w:val="es-MX"/>
              </w:rPr>
            </w:pPr>
            <w:r>
              <w:rPr>
                <w:rFonts w:eastAsia="Calibri" w:cs="Arial"/>
                <w:lang w:val="es-MX"/>
              </w:rPr>
              <w:t>Nacionalidad</w:t>
            </w:r>
          </w:p>
        </w:tc>
        <w:tc>
          <w:tcPr>
            <w:tcW w:w="2337" w:type="dxa"/>
          </w:tcPr>
          <w:p w:rsidR="48661098" w:rsidP="48661098" w:rsidRDefault="48661098" w14:paraId="347613FB" w14:textId="5E4F6C9E">
            <w:pPr>
              <w:rPr>
                <w:rFonts w:eastAsia="Calibri" w:cs="Arial"/>
                <w:lang w:val="es-MX"/>
              </w:rPr>
            </w:pPr>
            <w:r w:rsidRPr="48661098">
              <w:rPr>
                <w:rFonts w:eastAsia="Calibri" w:cs="Arial"/>
                <w:lang w:val="es-MX"/>
              </w:rPr>
              <w:t>Si</w:t>
            </w:r>
          </w:p>
        </w:tc>
        <w:tc>
          <w:tcPr>
            <w:tcW w:w="4345" w:type="dxa"/>
          </w:tcPr>
          <w:p w:rsidR="48661098" w:rsidP="48661098" w:rsidRDefault="48661098" w14:paraId="582FB6E8" w14:textId="5FC61BF5">
            <w:pPr>
              <w:rPr>
                <w:sz w:val="28"/>
                <w:szCs w:val="28"/>
                <w:lang w:val="es-MX"/>
              </w:rPr>
            </w:pPr>
            <w:proofErr w:type="spellStart"/>
            <w:r w:rsidRPr="48661098">
              <w:rPr>
                <w:sz w:val="28"/>
                <w:szCs w:val="28"/>
                <w:lang w:val="es-MX"/>
              </w:rPr>
              <w:t>TA_imputados.cv_</w:t>
            </w:r>
            <w:r w:rsidR="00631496">
              <w:rPr>
                <w:sz w:val="28"/>
                <w:szCs w:val="28"/>
                <w:lang w:val="es-MX"/>
              </w:rPr>
              <w:t>nacionalidad</w:t>
            </w:r>
            <w:proofErr w:type="spellEnd"/>
          </w:p>
        </w:tc>
      </w:tr>
      <w:tr w:rsidR="48661098" w:rsidTr="003C7E54" w14:paraId="01004635" w14:textId="77777777">
        <w:trPr>
          <w:trHeight w:val="300"/>
        </w:trPr>
        <w:tc>
          <w:tcPr>
            <w:tcW w:w="2337" w:type="dxa"/>
          </w:tcPr>
          <w:p w:rsidR="48661098" w:rsidP="48661098" w:rsidRDefault="48661098" w14:paraId="04763ECF" w14:textId="785B0E88">
            <w:pPr>
              <w:rPr>
                <w:rFonts w:eastAsia="Calibri" w:cs="Arial"/>
                <w:lang w:val="es-MX"/>
              </w:rPr>
            </w:pPr>
            <w:r w:rsidRPr="48661098">
              <w:rPr>
                <w:rFonts w:eastAsia="Calibri" w:cs="Arial"/>
                <w:lang w:val="es-MX"/>
              </w:rPr>
              <w:t>Acciones</w:t>
            </w:r>
          </w:p>
        </w:tc>
        <w:tc>
          <w:tcPr>
            <w:tcW w:w="2337" w:type="dxa"/>
          </w:tcPr>
          <w:p w:rsidR="48661098" w:rsidP="48661098" w:rsidRDefault="48661098" w14:paraId="274850A1" w14:textId="77777777">
            <w:pPr>
              <w:rPr>
                <w:rFonts w:eastAsia="Calibri" w:cs="Arial"/>
                <w:lang w:val="es-MX"/>
              </w:rPr>
            </w:pPr>
          </w:p>
        </w:tc>
        <w:tc>
          <w:tcPr>
            <w:tcW w:w="4345" w:type="dxa"/>
          </w:tcPr>
          <w:p w:rsidR="48661098" w:rsidP="48661098" w:rsidRDefault="48661098" w14:paraId="4D73B224" w14:textId="22E1D217">
            <w:pPr>
              <w:rPr>
                <w:rFonts w:eastAsia="Calibri" w:cs="Arial"/>
                <w:lang w:val="es-MX"/>
              </w:rPr>
            </w:pPr>
            <w:r w:rsidRPr="48661098">
              <w:rPr>
                <w:rFonts w:eastAsia="Calibri" w:cs="Arial"/>
                <w:lang w:val="es-MX"/>
              </w:rPr>
              <w:t>Botón de actualizar va a la pantalla de actualizar</w:t>
            </w:r>
          </w:p>
          <w:p w:rsidR="48661098" w:rsidP="48661098" w:rsidRDefault="48661098" w14:paraId="123124E4" w14:textId="77777777">
            <w:pPr>
              <w:rPr>
                <w:rFonts w:eastAsia="Calibri" w:cs="Arial"/>
                <w:lang w:val="es-MX"/>
              </w:rPr>
            </w:pPr>
          </w:p>
          <w:p w:rsidR="48661098" w:rsidP="48661098" w:rsidRDefault="48661098" w14:paraId="4FB9EDF1" w14:textId="2AA3C562">
            <w:pPr>
              <w:rPr>
                <w:rFonts w:eastAsia="Calibri" w:cs="Arial"/>
                <w:lang w:val="es-MX"/>
              </w:rPr>
            </w:pPr>
            <w:r w:rsidRPr="48661098">
              <w:rPr>
                <w:rFonts w:eastAsia="Calibri" w:cs="Arial"/>
                <w:lang w:val="es-MX"/>
              </w:rPr>
              <w:t>Botón de eliminar el perfil seleccionado</w:t>
            </w:r>
          </w:p>
        </w:tc>
      </w:tr>
      <w:tr w:rsidR="003C7E54" w:rsidTr="003C7E54" w14:paraId="49D8CF06" w14:textId="77777777">
        <w:trPr>
          <w:trHeight w:val="300"/>
        </w:trPr>
        <w:tc>
          <w:tcPr>
            <w:tcW w:w="2337" w:type="dxa"/>
          </w:tcPr>
          <w:p w:rsidRPr="48661098" w:rsidR="003C7E54" w:rsidP="003C7E54" w:rsidRDefault="003C7E54" w14:paraId="5239F2B1" w14:textId="3CB67D4B">
            <w:pPr>
              <w:rPr>
                <w:rFonts w:eastAsia="Calibri" w:cs="Arial"/>
                <w:lang w:val="es-MX"/>
              </w:rPr>
            </w:pPr>
            <w:proofErr w:type="spellStart"/>
            <w:r>
              <w:rPr>
                <w:rFonts w:eastAsia="Calibri" w:cs="Arial"/>
                <w:lang w:val="es-MX"/>
              </w:rPr>
              <w:t>Pais</w:t>
            </w:r>
            <w:proofErr w:type="spellEnd"/>
          </w:p>
        </w:tc>
        <w:tc>
          <w:tcPr>
            <w:tcW w:w="2337" w:type="dxa"/>
          </w:tcPr>
          <w:p w:rsidR="003C7E54" w:rsidP="003C7E54" w:rsidRDefault="003C7E54" w14:paraId="142040A0" w14:textId="7327AEF6">
            <w:pPr>
              <w:rPr>
                <w:rFonts w:eastAsia="Calibri" w:cs="Arial"/>
                <w:lang w:val="es-MX"/>
              </w:rPr>
            </w:pPr>
            <w:r>
              <w:rPr>
                <w:rFonts w:eastAsia="Calibri" w:cs="Arial"/>
                <w:lang w:val="es-MX"/>
              </w:rPr>
              <w:t>Si</w:t>
            </w:r>
          </w:p>
        </w:tc>
        <w:tc>
          <w:tcPr>
            <w:tcW w:w="4345" w:type="dxa"/>
          </w:tcPr>
          <w:p w:rsidRPr="48661098" w:rsidR="003C7E54" w:rsidP="003C7E54" w:rsidRDefault="003C7E54" w14:paraId="345C092D" w14:textId="69CB92B0">
            <w:pPr>
              <w:rPr>
                <w:rFonts w:eastAsia="Calibri" w:cs="Arial"/>
                <w:lang w:val="es-MX"/>
              </w:rPr>
            </w:pPr>
            <w:proofErr w:type="spellStart"/>
            <w:r w:rsidRPr="48661098">
              <w:rPr>
                <w:sz w:val="28"/>
                <w:szCs w:val="28"/>
                <w:lang w:val="es-MX"/>
              </w:rPr>
              <w:t>TA_imputados.cv_</w:t>
            </w:r>
            <w:r>
              <w:rPr>
                <w:sz w:val="28"/>
                <w:szCs w:val="28"/>
                <w:lang w:val="es-MX"/>
              </w:rPr>
              <w:t>pais</w:t>
            </w:r>
            <w:proofErr w:type="spellEnd"/>
          </w:p>
        </w:tc>
      </w:tr>
      <w:tr w:rsidR="003C7E54" w:rsidTr="003C7E54" w14:paraId="04A03239" w14:textId="77777777">
        <w:trPr>
          <w:trHeight w:val="300"/>
        </w:trPr>
        <w:tc>
          <w:tcPr>
            <w:tcW w:w="2337" w:type="dxa"/>
          </w:tcPr>
          <w:p w:rsidRPr="48661098" w:rsidR="003C7E54" w:rsidP="003C7E54" w:rsidRDefault="00803D0F" w14:paraId="1D8B048E" w14:textId="357A7F64">
            <w:pPr>
              <w:rPr>
                <w:rFonts w:eastAsia="Calibri" w:cs="Arial"/>
                <w:lang w:val="es-MX"/>
              </w:rPr>
            </w:pPr>
            <w:r>
              <w:rPr>
                <w:rFonts w:eastAsia="Calibri" w:cs="Arial"/>
                <w:lang w:val="es-MX"/>
              </w:rPr>
              <w:t>Domic</w:t>
            </w:r>
            <w:r w:rsidR="00A860B8">
              <w:rPr>
                <w:rFonts w:eastAsia="Calibri" w:cs="Arial"/>
                <w:lang w:val="es-MX"/>
              </w:rPr>
              <w:t>ilio</w:t>
            </w:r>
          </w:p>
        </w:tc>
        <w:tc>
          <w:tcPr>
            <w:tcW w:w="2337" w:type="dxa"/>
          </w:tcPr>
          <w:p w:rsidR="003C7E54" w:rsidP="003C7E54" w:rsidRDefault="00A860B8" w14:paraId="793A7A39" w14:textId="40EDDA6F">
            <w:pPr>
              <w:rPr>
                <w:rFonts w:eastAsia="Calibri" w:cs="Arial"/>
                <w:lang w:val="es-MX"/>
              </w:rPr>
            </w:pPr>
            <w:r>
              <w:rPr>
                <w:rFonts w:eastAsia="Calibri" w:cs="Arial"/>
                <w:lang w:val="es-MX"/>
              </w:rPr>
              <w:t>Si</w:t>
            </w:r>
          </w:p>
        </w:tc>
        <w:tc>
          <w:tcPr>
            <w:tcW w:w="4345" w:type="dxa"/>
          </w:tcPr>
          <w:p w:rsidRPr="48661098" w:rsidR="003C7E54" w:rsidP="003C7E54" w:rsidRDefault="00A860B8" w14:paraId="536FD737" w14:textId="61220EA8">
            <w:pPr>
              <w:rPr>
                <w:rFonts w:eastAsia="Calibri" w:cs="Arial"/>
                <w:lang w:val="es-MX"/>
              </w:rPr>
            </w:pPr>
            <w:proofErr w:type="spellStart"/>
            <w:r w:rsidRPr="48661098">
              <w:rPr>
                <w:sz w:val="28"/>
                <w:szCs w:val="28"/>
                <w:lang w:val="es-MX"/>
              </w:rPr>
              <w:t>TA_imputados.cv_</w:t>
            </w:r>
            <w:r>
              <w:rPr>
                <w:sz w:val="28"/>
                <w:szCs w:val="28"/>
                <w:lang w:val="es-MX"/>
              </w:rPr>
              <w:t>domicilio</w:t>
            </w:r>
            <w:proofErr w:type="spellEnd"/>
          </w:p>
        </w:tc>
      </w:tr>
      <w:tr w:rsidR="00AA475B" w:rsidTr="003C7E54" w14:paraId="19C98F32" w14:textId="77777777">
        <w:trPr>
          <w:trHeight w:val="300"/>
        </w:trPr>
        <w:tc>
          <w:tcPr>
            <w:tcW w:w="2337" w:type="dxa"/>
          </w:tcPr>
          <w:p w:rsidRPr="48661098" w:rsidR="00AA475B" w:rsidP="00AA475B" w:rsidRDefault="00AA475B" w14:paraId="10B37500" w14:textId="50AA002F">
            <w:pPr>
              <w:rPr>
                <w:rFonts w:eastAsia="Calibri" w:cs="Arial"/>
                <w:lang w:val="es-MX"/>
              </w:rPr>
            </w:pPr>
            <w:proofErr w:type="spellStart"/>
            <w:r>
              <w:rPr>
                <w:rFonts w:eastAsia="Calibri" w:cs="Arial"/>
                <w:lang w:val="es-MX"/>
              </w:rPr>
              <w:t>Educacion</w:t>
            </w:r>
            <w:proofErr w:type="spellEnd"/>
          </w:p>
        </w:tc>
        <w:tc>
          <w:tcPr>
            <w:tcW w:w="2337" w:type="dxa"/>
          </w:tcPr>
          <w:p w:rsidR="00AA475B" w:rsidP="00AA475B" w:rsidRDefault="00AA475B" w14:paraId="4F9C2EA1" w14:textId="3C9C181A">
            <w:pPr>
              <w:rPr>
                <w:rFonts w:eastAsia="Calibri" w:cs="Arial"/>
                <w:lang w:val="es-MX"/>
              </w:rPr>
            </w:pPr>
            <w:r>
              <w:rPr>
                <w:rFonts w:eastAsia="Calibri" w:cs="Arial"/>
                <w:lang w:val="es-MX"/>
              </w:rPr>
              <w:t>Si</w:t>
            </w:r>
          </w:p>
        </w:tc>
        <w:tc>
          <w:tcPr>
            <w:tcW w:w="4345" w:type="dxa"/>
          </w:tcPr>
          <w:p w:rsidRPr="48661098" w:rsidR="00AA475B" w:rsidP="00AA475B" w:rsidRDefault="00AA475B" w14:paraId="35B5C815" w14:textId="2E27EBA7">
            <w:pPr>
              <w:rPr>
                <w:rFonts w:eastAsia="Calibri" w:cs="Arial"/>
                <w:lang w:val="es-MX"/>
              </w:rPr>
            </w:pPr>
            <w:proofErr w:type="spellStart"/>
            <w:r w:rsidRPr="48661098">
              <w:rPr>
                <w:sz w:val="28"/>
                <w:szCs w:val="28"/>
                <w:lang w:val="es-MX"/>
              </w:rPr>
              <w:t>TA_imputados.cv_</w:t>
            </w:r>
            <w:r>
              <w:rPr>
                <w:sz w:val="28"/>
                <w:szCs w:val="28"/>
                <w:lang w:val="es-MX"/>
              </w:rPr>
              <w:t>Educacion</w:t>
            </w:r>
            <w:proofErr w:type="spellEnd"/>
          </w:p>
        </w:tc>
      </w:tr>
      <w:tr w:rsidR="00AA475B" w:rsidTr="003C7E54" w14:paraId="57C6BC1C" w14:textId="77777777">
        <w:trPr>
          <w:trHeight w:val="300"/>
        </w:trPr>
        <w:tc>
          <w:tcPr>
            <w:tcW w:w="2337" w:type="dxa"/>
          </w:tcPr>
          <w:p w:rsidRPr="48661098" w:rsidR="00AA475B" w:rsidP="00AA475B" w:rsidRDefault="00AA475B" w14:paraId="6487222A" w14:textId="594150B0">
            <w:pPr>
              <w:rPr>
                <w:rFonts w:eastAsia="Calibri" w:cs="Arial"/>
                <w:lang w:val="es-MX"/>
              </w:rPr>
            </w:pPr>
            <w:proofErr w:type="spellStart"/>
            <w:r>
              <w:rPr>
                <w:rFonts w:eastAsia="Calibri" w:cs="Arial"/>
                <w:lang w:val="es-MX"/>
              </w:rPr>
              <w:t>Ocupacion</w:t>
            </w:r>
            <w:proofErr w:type="spellEnd"/>
          </w:p>
        </w:tc>
        <w:tc>
          <w:tcPr>
            <w:tcW w:w="2337" w:type="dxa"/>
          </w:tcPr>
          <w:p w:rsidR="00AA475B" w:rsidP="00AA475B" w:rsidRDefault="00AA475B" w14:paraId="2F369D85" w14:textId="4BB3155D">
            <w:pPr>
              <w:rPr>
                <w:rFonts w:eastAsia="Calibri" w:cs="Arial"/>
                <w:lang w:val="es-MX"/>
              </w:rPr>
            </w:pPr>
            <w:r>
              <w:rPr>
                <w:rFonts w:eastAsia="Calibri" w:cs="Arial"/>
                <w:lang w:val="es-MX"/>
              </w:rPr>
              <w:t>Si</w:t>
            </w:r>
          </w:p>
        </w:tc>
        <w:tc>
          <w:tcPr>
            <w:tcW w:w="4345" w:type="dxa"/>
          </w:tcPr>
          <w:p w:rsidRPr="48661098" w:rsidR="00AA475B" w:rsidP="00AA475B" w:rsidRDefault="00AA475B" w14:paraId="5D45BF3F" w14:textId="1BEF4AF2">
            <w:pPr>
              <w:rPr>
                <w:rFonts w:eastAsia="Calibri" w:cs="Arial"/>
                <w:lang w:val="es-MX"/>
              </w:rPr>
            </w:pPr>
            <w:proofErr w:type="spellStart"/>
            <w:r w:rsidRPr="48661098">
              <w:rPr>
                <w:sz w:val="28"/>
                <w:szCs w:val="28"/>
                <w:lang w:val="es-MX"/>
              </w:rPr>
              <w:t>TA_imputados.</w:t>
            </w:r>
            <w:r w:rsidR="008254D4">
              <w:rPr>
                <w:sz w:val="28"/>
                <w:szCs w:val="28"/>
                <w:lang w:val="es-MX"/>
              </w:rPr>
              <w:t>cv_</w:t>
            </w:r>
            <w:r w:rsidR="005B3C54">
              <w:rPr>
                <w:sz w:val="28"/>
                <w:szCs w:val="28"/>
                <w:lang w:val="es-MX"/>
              </w:rPr>
              <w:t>Ocupacion</w:t>
            </w:r>
            <w:proofErr w:type="spellEnd"/>
          </w:p>
        </w:tc>
      </w:tr>
      <w:tr w:rsidR="00AA475B" w:rsidTr="003C7E54" w14:paraId="36526045" w14:textId="77777777">
        <w:trPr>
          <w:trHeight w:val="300"/>
        </w:trPr>
        <w:tc>
          <w:tcPr>
            <w:tcW w:w="2337" w:type="dxa"/>
          </w:tcPr>
          <w:p w:rsidRPr="48661098" w:rsidR="00AA475B" w:rsidP="00AA475B" w:rsidRDefault="006608DC" w14:paraId="7E2B7168" w14:textId="11391DA5">
            <w:pPr>
              <w:rPr>
                <w:rFonts w:eastAsia="Calibri" w:cs="Arial"/>
                <w:lang w:val="es-MX"/>
              </w:rPr>
            </w:pPr>
            <w:r>
              <w:rPr>
                <w:rFonts w:eastAsia="Calibri" w:cs="Arial"/>
                <w:lang w:val="es-MX"/>
              </w:rPr>
              <w:t>Lugar de Residencia</w:t>
            </w:r>
          </w:p>
        </w:tc>
        <w:tc>
          <w:tcPr>
            <w:tcW w:w="2337" w:type="dxa"/>
          </w:tcPr>
          <w:p w:rsidR="00AA475B" w:rsidP="00AA475B" w:rsidRDefault="00423C4D" w14:paraId="63AAB0EB" w14:textId="4E238827">
            <w:pPr>
              <w:rPr>
                <w:rFonts w:eastAsia="Calibri" w:cs="Arial"/>
                <w:lang w:val="es-MX"/>
              </w:rPr>
            </w:pPr>
            <w:r>
              <w:rPr>
                <w:rFonts w:eastAsia="Calibri" w:cs="Arial"/>
                <w:lang w:val="es-MX"/>
              </w:rPr>
              <w:t>Si</w:t>
            </w:r>
          </w:p>
        </w:tc>
        <w:tc>
          <w:tcPr>
            <w:tcW w:w="4345" w:type="dxa"/>
          </w:tcPr>
          <w:p w:rsidRPr="48661098" w:rsidR="00AA475B" w:rsidP="00AA475B" w:rsidRDefault="00423C4D" w14:paraId="2652173E" w14:textId="29D33AFB">
            <w:pPr>
              <w:rPr>
                <w:rFonts w:eastAsia="Calibri" w:cs="Arial"/>
                <w:lang w:val="es-MX"/>
              </w:rPr>
            </w:pPr>
            <w:proofErr w:type="spellStart"/>
            <w:r w:rsidRPr="48661098">
              <w:rPr>
                <w:sz w:val="28"/>
                <w:szCs w:val="28"/>
                <w:lang w:val="es-MX"/>
              </w:rPr>
              <w:t>TA_imputados.</w:t>
            </w:r>
            <w:r>
              <w:rPr>
                <w:sz w:val="28"/>
                <w:szCs w:val="28"/>
                <w:lang w:val="es-MX"/>
              </w:rPr>
              <w:t>cv_</w:t>
            </w:r>
            <w:r w:rsidR="00E9789D">
              <w:rPr>
                <w:sz w:val="28"/>
                <w:szCs w:val="28"/>
                <w:lang w:val="es-MX"/>
              </w:rPr>
              <w:t>Lugar_Residencia</w:t>
            </w:r>
            <w:proofErr w:type="spellEnd"/>
          </w:p>
        </w:tc>
      </w:tr>
      <w:tr w:rsidR="00AA475B" w:rsidTr="003C7E54" w14:paraId="3E4F9291" w14:textId="77777777">
        <w:trPr>
          <w:trHeight w:val="300"/>
        </w:trPr>
        <w:tc>
          <w:tcPr>
            <w:tcW w:w="2337" w:type="dxa"/>
          </w:tcPr>
          <w:p w:rsidRPr="48661098" w:rsidR="00AA475B" w:rsidP="00AA475B" w:rsidRDefault="003C5FB2" w14:paraId="1143FA21" w14:textId="6DC17A0F">
            <w:pPr>
              <w:rPr>
                <w:rFonts w:eastAsia="Calibri" w:cs="Arial"/>
                <w:lang w:val="es-MX"/>
              </w:rPr>
            </w:pPr>
            <w:r>
              <w:rPr>
                <w:rFonts w:eastAsia="Calibri" w:cs="Arial"/>
                <w:lang w:val="es-MX"/>
              </w:rPr>
              <w:t>Condición Migratoria</w:t>
            </w:r>
          </w:p>
        </w:tc>
        <w:tc>
          <w:tcPr>
            <w:tcW w:w="2337" w:type="dxa"/>
          </w:tcPr>
          <w:p w:rsidR="00AA475B" w:rsidP="00AA475B" w:rsidRDefault="003C5FB2" w14:paraId="77DF8D44" w14:textId="3966EF0F">
            <w:pPr>
              <w:rPr>
                <w:rFonts w:eastAsia="Calibri" w:cs="Arial"/>
                <w:lang w:val="es-MX"/>
              </w:rPr>
            </w:pPr>
            <w:r>
              <w:rPr>
                <w:rFonts w:eastAsia="Calibri" w:cs="Arial"/>
                <w:lang w:val="es-MX"/>
              </w:rPr>
              <w:t>Si</w:t>
            </w:r>
          </w:p>
        </w:tc>
        <w:tc>
          <w:tcPr>
            <w:tcW w:w="4345" w:type="dxa"/>
          </w:tcPr>
          <w:p w:rsidRPr="48661098" w:rsidR="00AA475B" w:rsidP="00AA475B" w:rsidRDefault="006866F0" w14:paraId="563B5C44" w14:textId="0278180E">
            <w:pPr>
              <w:rPr>
                <w:rFonts w:eastAsia="Calibri" w:cs="Arial"/>
                <w:lang w:val="es-MX"/>
              </w:rPr>
            </w:pPr>
            <w:proofErr w:type="spellStart"/>
            <w:r w:rsidRPr="48661098">
              <w:rPr>
                <w:sz w:val="28"/>
                <w:szCs w:val="28"/>
                <w:lang w:val="es-MX"/>
              </w:rPr>
              <w:t>TA_imputados.</w:t>
            </w:r>
            <w:r>
              <w:rPr>
                <w:sz w:val="28"/>
                <w:szCs w:val="28"/>
                <w:lang w:val="es-MX"/>
              </w:rPr>
              <w:t>cv_</w:t>
            </w:r>
            <w:r>
              <w:rPr>
                <w:sz w:val="28"/>
                <w:szCs w:val="28"/>
                <w:lang w:val="es-MX"/>
              </w:rPr>
              <w:t>Condicion_Migratoria</w:t>
            </w:r>
            <w:proofErr w:type="spellEnd"/>
          </w:p>
        </w:tc>
      </w:tr>
      <w:tr w:rsidR="00AA475B" w:rsidTr="003C7E54" w14:paraId="45C0A72F" w14:textId="77777777">
        <w:trPr>
          <w:trHeight w:val="300"/>
        </w:trPr>
        <w:tc>
          <w:tcPr>
            <w:tcW w:w="2337" w:type="dxa"/>
          </w:tcPr>
          <w:p w:rsidRPr="48661098" w:rsidR="00AA475B" w:rsidP="00AA475B" w:rsidRDefault="00956F3C" w14:paraId="0DB693CE" w14:textId="60CA37D4">
            <w:pPr>
              <w:rPr>
                <w:rFonts w:eastAsia="Calibri" w:cs="Arial"/>
                <w:lang w:val="es-MX"/>
              </w:rPr>
            </w:pPr>
            <w:r>
              <w:rPr>
                <w:rFonts w:eastAsia="Calibri" w:cs="Arial"/>
                <w:lang w:val="es-MX"/>
              </w:rPr>
              <w:t>Etnia</w:t>
            </w:r>
          </w:p>
        </w:tc>
        <w:tc>
          <w:tcPr>
            <w:tcW w:w="2337" w:type="dxa"/>
          </w:tcPr>
          <w:p w:rsidR="00AA475B" w:rsidP="00AA475B" w:rsidRDefault="00956F3C" w14:paraId="3050F21F" w14:textId="6D8D48D7">
            <w:pPr>
              <w:rPr>
                <w:rFonts w:eastAsia="Calibri" w:cs="Arial"/>
                <w:lang w:val="es-MX"/>
              </w:rPr>
            </w:pPr>
            <w:r>
              <w:rPr>
                <w:rFonts w:eastAsia="Calibri" w:cs="Arial"/>
                <w:lang w:val="es-MX"/>
              </w:rPr>
              <w:t>Si</w:t>
            </w:r>
          </w:p>
        </w:tc>
        <w:tc>
          <w:tcPr>
            <w:tcW w:w="4345" w:type="dxa"/>
          </w:tcPr>
          <w:p w:rsidRPr="48661098" w:rsidR="00AA475B" w:rsidP="00AA475B" w:rsidRDefault="00956F3C" w14:paraId="2C655027" w14:textId="41543AA7">
            <w:pPr>
              <w:rPr>
                <w:rFonts w:eastAsia="Calibri" w:cs="Arial"/>
                <w:lang w:val="es-MX"/>
              </w:rPr>
            </w:pPr>
            <w:proofErr w:type="spellStart"/>
            <w:r w:rsidRPr="48661098">
              <w:rPr>
                <w:sz w:val="28"/>
                <w:szCs w:val="28"/>
                <w:lang w:val="es-MX"/>
              </w:rPr>
              <w:t>TA_imputados.</w:t>
            </w:r>
            <w:r>
              <w:rPr>
                <w:sz w:val="28"/>
                <w:szCs w:val="28"/>
                <w:lang w:val="es-MX"/>
              </w:rPr>
              <w:t>cv_</w:t>
            </w:r>
            <w:r w:rsidR="00F051A1">
              <w:rPr>
                <w:sz w:val="28"/>
                <w:szCs w:val="28"/>
                <w:lang w:val="es-MX"/>
              </w:rPr>
              <w:t>Etnia</w:t>
            </w:r>
            <w:proofErr w:type="spellEnd"/>
          </w:p>
        </w:tc>
      </w:tr>
      <w:tr w:rsidR="00AA475B" w:rsidTr="003C7E54" w14:paraId="4D145261" w14:textId="77777777">
        <w:trPr>
          <w:trHeight w:val="300"/>
        </w:trPr>
        <w:tc>
          <w:tcPr>
            <w:tcW w:w="2337" w:type="dxa"/>
          </w:tcPr>
          <w:p w:rsidRPr="48661098" w:rsidR="00AA475B" w:rsidP="00AA475B" w:rsidRDefault="0014720F" w14:paraId="0ADA86B3" w14:textId="02B9F56D">
            <w:pPr>
              <w:rPr>
                <w:rFonts w:eastAsia="Calibri" w:cs="Arial"/>
                <w:lang w:val="es-MX"/>
              </w:rPr>
            </w:pPr>
            <w:r>
              <w:rPr>
                <w:rFonts w:eastAsia="Calibri" w:cs="Arial"/>
                <w:lang w:val="es-MX"/>
              </w:rPr>
              <w:t xml:space="preserve">Situación </w:t>
            </w:r>
            <w:proofErr w:type="spellStart"/>
            <w:r>
              <w:rPr>
                <w:rFonts w:eastAsia="Calibri" w:cs="Arial"/>
                <w:lang w:val="es-MX"/>
              </w:rPr>
              <w:t>Juridica</w:t>
            </w:r>
            <w:proofErr w:type="spellEnd"/>
          </w:p>
        </w:tc>
        <w:tc>
          <w:tcPr>
            <w:tcW w:w="2337" w:type="dxa"/>
          </w:tcPr>
          <w:p w:rsidR="00AA475B" w:rsidP="00AA475B" w:rsidRDefault="0014720F" w14:paraId="7C6E4595" w14:textId="7AB22525">
            <w:pPr>
              <w:rPr>
                <w:rFonts w:eastAsia="Calibri" w:cs="Arial"/>
                <w:lang w:val="es-MX"/>
              </w:rPr>
            </w:pPr>
            <w:r>
              <w:rPr>
                <w:rFonts w:eastAsia="Calibri" w:cs="Arial"/>
                <w:lang w:val="es-MX"/>
              </w:rPr>
              <w:t>Si</w:t>
            </w:r>
          </w:p>
        </w:tc>
        <w:tc>
          <w:tcPr>
            <w:tcW w:w="4345" w:type="dxa"/>
          </w:tcPr>
          <w:p w:rsidRPr="48661098" w:rsidR="00AA475B" w:rsidP="00AA475B" w:rsidRDefault="00D8717F" w14:paraId="2D706D0D" w14:textId="150B8060">
            <w:pPr>
              <w:rPr>
                <w:rFonts w:eastAsia="Calibri" w:cs="Arial"/>
                <w:lang w:val="es-MX"/>
              </w:rPr>
            </w:pPr>
            <w:proofErr w:type="spellStart"/>
            <w:r w:rsidRPr="48661098">
              <w:rPr>
                <w:sz w:val="28"/>
                <w:szCs w:val="28"/>
                <w:lang w:val="es-MX"/>
              </w:rPr>
              <w:t>TA_imputados.</w:t>
            </w:r>
            <w:r>
              <w:rPr>
                <w:sz w:val="28"/>
                <w:szCs w:val="28"/>
                <w:lang w:val="es-MX"/>
              </w:rPr>
              <w:t>cv</w:t>
            </w:r>
            <w:r>
              <w:rPr>
                <w:sz w:val="28"/>
                <w:szCs w:val="28"/>
                <w:lang w:val="es-MX"/>
              </w:rPr>
              <w:t>_</w:t>
            </w:r>
            <w:r w:rsidR="00481DFE">
              <w:rPr>
                <w:sz w:val="28"/>
                <w:szCs w:val="28"/>
                <w:lang w:val="es-MX"/>
              </w:rPr>
              <w:t>Situacion_Juridica</w:t>
            </w:r>
            <w:proofErr w:type="spellEnd"/>
          </w:p>
        </w:tc>
      </w:tr>
      <w:tr w:rsidR="00AA475B" w:rsidTr="003C7E54" w14:paraId="1C00CACD" w14:textId="77777777">
        <w:trPr>
          <w:trHeight w:val="300"/>
        </w:trPr>
        <w:tc>
          <w:tcPr>
            <w:tcW w:w="2337" w:type="dxa"/>
          </w:tcPr>
          <w:p w:rsidRPr="48661098" w:rsidR="00AA475B" w:rsidP="00AA475B" w:rsidRDefault="00AB318F" w14:paraId="1FA93818" w14:textId="07A67F3F">
            <w:pPr>
              <w:rPr>
                <w:rFonts w:eastAsia="Calibri" w:cs="Arial"/>
                <w:lang w:val="es-MX"/>
              </w:rPr>
            </w:pPr>
            <w:r>
              <w:rPr>
                <w:rFonts w:eastAsia="Calibri" w:cs="Arial"/>
                <w:lang w:val="es-MX"/>
              </w:rPr>
              <w:t>Estado Conyugal</w:t>
            </w:r>
          </w:p>
        </w:tc>
        <w:tc>
          <w:tcPr>
            <w:tcW w:w="2337" w:type="dxa"/>
          </w:tcPr>
          <w:p w:rsidR="00AA475B" w:rsidP="00AA475B" w:rsidRDefault="00AB318F" w14:paraId="39D9B6ED" w14:textId="69B86F6E">
            <w:pPr>
              <w:rPr>
                <w:rFonts w:eastAsia="Calibri" w:cs="Arial"/>
                <w:lang w:val="es-MX"/>
              </w:rPr>
            </w:pPr>
            <w:r>
              <w:rPr>
                <w:rFonts w:eastAsia="Calibri" w:cs="Arial"/>
                <w:lang w:val="es-MX"/>
              </w:rPr>
              <w:t>Si</w:t>
            </w:r>
          </w:p>
        </w:tc>
        <w:tc>
          <w:tcPr>
            <w:tcW w:w="4345" w:type="dxa"/>
          </w:tcPr>
          <w:p w:rsidRPr="48661098" w:rsidR="00AA475B" w:rsidP="00AA475B" w:rsidRDefault="00AB318F" w14:paraId="704B8380" w14:textId="04C798CF">
            <w:pPr>
              <w:rPr>
                <w:rFonts w:eastAsia="Calibri" w:cs="Arial"/>
                <w:lang w:val="es-MX"/>
              </w:rPr>
            </w:pPr>
            <w:proofErr w:type="spellStart"/>
            <w:r w:rsidRPr="48661098">
              <w:rPr>
                <w:sz w:val="28"/>
                <w:szCs w:val="28"/>
                <w:lang w:val="es-MX"/>
              </w:rPr>
              <w:t>TA_imputados.</w:t>
            </w:r>
            <w:r>
              <w:rPr>
                <w:sz w:val="28"/>
                <w:szCs w:val="28"/>
                <w:lang w:val="es-MX"/>
              </w:rPr>
              <w:t>cv</w:t>
            </w:r>
            <w:r>
              <w:rPr>
                <w:sz w:val="28"/>
                <w:szCs w:val="28"/>
                <w:lang w:val="es-MX"/>
              </w:rPr>
              <w:t>_Estado_Conyugal</w:t>
            </w:r>
            <w:proofErr w:type="spellEnd"/>
          </w:p>
        </w:tc>
      </w:tr>
      <w:tr w:rsidR="006866F0" w:rsidTr="003C7E54" w14:paraId="75EAC183" w14:textId="77777777">
        <w:trPr>
          <w:trHeight w:val="300"/>
        </w:trPr>
        <w:tc>
          <w:tcPr>
            <w:tcW w:w="2337" w:type="dxa"/>
          </w:tcPr>
          <w:p w:rsidRPr="48661098" w:rsidR="006866F0" w:rsidP="00AA475B" w:rsidRDefault="00AB318F" w14:paraId="34E7ABED" w14:textId="6D901F64">
            <w:pPr>
              <w:rPr>
                <w:rFonts w:eastAsia="Calibri" w:cs="Arial"/>
                <w:lang w:val="es-MX"/>
              </w:rPr>
            </w:pPr>
            <w:r>
              <w:rPr>
                <w:rFonts w:eastAsia="Calibri" w:cs="Arial"/>
                <w:lang w:val="es-MX"/>
              </w:rPr>
              <w:t xml:space="preserve">Permiso de </w:t>
            </w:r>
            <w:proofErr w:type="spellStart"/>
            <w:r>
              <w:rPr>
                <w:rFonts w:eastAsia="Calibri" w:cs="Arial"/>
                <w:lang w:val="es-MX"/>
              </w:rPr>
              <w:t>Portacion</w:t>
            </w:r>
            <w:proofErr w:type="spellEnd"/>
            <w:r>
              <w:rPr>
                <w:rFonts w:eastAsia="Calibri" w:cs="Arial"/>
                <w:lang w:val="es-MX"/>
              </w:rPr>
              <w:t xml:space="preserve"> de Armas</w:t>
            </w:r>
          </w:p>
        </w:tc>
        <w:tc>
          <w:tcPr>
            <w:tcW w:w="2337" w:type="dxa"/>
          </w:tcPr>
          <w:p w:rsidR="006866F0" w:rsidP="00AA475B" w:rsidRDefault="00BE10B3" w14:paraId="36BB80E9" w14:textId="72267EE2">
            <w:pPr>
              <w:rPr>
                <w:rFonts w:eastAsia="Calibri" w:cs="Arial"/>
                <w:lang w:val="es-MX"/>
              </w:rPr>
            </w:pPr>
            <w:r>
              <w:rPr>
                <w:rFonts w:eastAsia="Calibri" w:cs="Arial"/>
                <w:lang w:val="es-MX"/>
              </w:rPr>
              <w:t>Si</w:t>
            </w:r>
          </w:p>
        </w:tc>
        <w:tc>
          <w:tcPr>
            <w:tcW w:w="4345" w:type="dxa"/>
          </w:tcPr>
          <w:p w:rsidRPr="48661098" w:rsidR="006866F0" w:rsidP="00AA475B" w:rsidRDefault="00AB318F" w14:paraId="524D2E01" w14:textId="667E3955">
            <w:pPr>
              <w:rPr>
                <w:rFonts w:eastAsia="Calibri" w:cs="Arial"/>
                <w:lang w:val="es-MX"/>
              </w:rPr>
            </w:pPr>
            <w:proofErr w:type="spellStart"/>
            <w:r w:rsidRPr="48661098">
              <w:rPr>
                <w:sz w:val="28"/>
                <w:szCs w:val="28"/>
                <w:lang w:val="es-MX"/>
              </w:rPr>
              <w:t>TA_imputados.</w:t>
            </w:r>
            <w:r>
              <w:rPr>
                <w:sz w:val="28"/>
                <w:szCs w:val="28"/>
                <w:lang w:val="es-MX"/>
              </w:rPr>
              <w:t>cv</w:t>
            </w:r>
            <w:r>
              <w:rPr>
                <w:sz w:val="28"/>
                <w:szCs w:val="28"/>
                <w:lang w:val="es-MX"/>
              </w:rPr>
              <w:t>_Permiso_Portacion_Armas</w:t>
            </w:r>
            <w:proofErr w:type="spellEnd"/>
          </w:p>
        </w:tc>
      </w:tr>
      <w:tr w:rsidR="006866F0" w:rsidTr="003C7E54" w14:paraId="6BE76DC2" w14:textId="77777777">
        <w:trPr>
          <w:trHeight w:val="300"/>
        </w:trPr>
        <w:tc>
          <w:tcPr>
            <w:tcW w:w="2337" w:type="dxa"/>
          </w:tcPr>
          <w:p w:rsidRPr="48661098" w:rsidR="006866F0" w:rsidP="00AA475B" w:rsidRDefault="00BE10B3" w14:paraId="4A0EC709" w14:textId="7E97998D">
            <w:pPr>
              <w:rPr>
                <w:rFonts w:eastAsia="Calibri" w:cs="Arial"/>
                <w:lang w:val="es-MX"/>
              </w:rPr>
            </w:pPr>
            <w:r>
              <w:rPr>
                <w:rFonts w:eastAsia="Calibri" w:cs="Arial"/>
                <w:lang w:val="es-MX"/>
              </w:rPr>
              <w:t>Pertenencia a alguna fuerza de seguridad</w:t>
            </w:r>
          </w:p>
        </w:tc>
        <w:tc>
          <w:tcPr>
            <w:tcW w:w="2337" w:type="dxa"/>
          </w:tcPr>
          <w:p w:rsidR="006866F0" w:rsidP="00AA475B" w:rsidRDefault="00BE10B3" w14:paraId="33F67545" w14:textId="7FC700F2">
            <w:pPr>
              <w:rPr>
                <w:rFonts w:eastAsia="Calibri" w:cs="Arial"/>
                <w:lang w:val="es-MX"/>
              </w:rPr>
            </w:pPr>
            <w:r>
              <w:rPr>
                <w:rFonts w:eastAsia="Calibri" w:cs="Arial"/>
                <w:lang w:val="es-MX"/>
              </w:rPr>
              <w:t>Si</w:t>
            </w:r>
          </w:p>
        </w:tc>
        <w:tc>
          <w:tcPr>
            <w:tcW w:w="4345" w:type="dxa"/>
          </w:tcPr>
          <w:p w:rsidRPr="48661098" w:rsidR="006866F0" w:rsidP="00AA475B" w:rsidRDefault="00BE10B3" w14:paraId="10FD991B" w14:textId="3C440B3C">
            <w:pPr>
              <w:rPr>
                <w:rFonts w:eastAsia="Calibri" w:cs="Arial"/>
                <w:lang w:val="es-MX"/>
              </w:rPr>
            </w:pPr>
            <w:proofErr w:type="spellStart"/>
            <w:r w:rsidRPr="48661098">
              <w:rPr>
                <w:sz w:val="28"/>
                <w:szCs w:val="28"/>
                <w:lang w:val="es-MX"/>
              </w:rPr>
              <w:t>TA_imputados.</w:t>
            </w:r>
            <w:r>
              <w:rPr>
                <w:sz w:val="28"/>
                <w:szCs w:val="28"/>
                <w:lang w:val="es-MX"/>
              </w:rPr>
              <w:t>cv_</w:t>
            </w:r>
            <w:r>
              <w:rPr>
                <w:sz w:val="28"/>
                <w:szCs w:val="28"/>
                <w:lang w:val="es-MX"/>
              </w:rPr>
              <w:t>Pertenecia_Fuerza_Seguridad</w:t>
            </w:r>
            <w:proofErr w:type="spellEnd"/>
          </w:p>
        </w:tc>
      </w:tr>
      <w:tr w:rsidR="006866F0" w:rsidTr="003C7E54" w14:paraId="7AE45A88" w14:textId="77777777">
        <w:trPr>
          <w:trHeight w:val="300"/>
        </w:trPr>
        <w:tc>
          <w:tcPr>
            <w:tcW w:w="2337" w:type="dxa"/>
          </w:tcPr>
          <w:p w:rsidRPr="48661098" w:rsidR="006866F0" w:rsidP="00AA475B" w:rsidRDefault="00BE10B3" w14:paraId="286A9A39" w14:textId="5F13B738">
            <w:pPr>
              <w:rPr>
                <w:rFonts w:eastAsia="Calibri" w:cs="Arial"/>
                <w:lang w:val="es-MX"/>
              </w:rPr>
            </w:pPr>
            <w:r>
              <w:rPr>
                <w:rFonts w:eastAsia="Calibri" w:cs="Arial"/>
                <w:lang w:val="es-MX"/>
              </w:rPr>
              <w:lastRenderedPageBreak/>
              <w:t>Antecedentes</w:t>
            </w:r>
          </w:p>
        </w:tc>
        <w:tc>
          <w:tcPr>
            <w:tcW w:w="2337" w:type="dxa"/>
          </w:tcPr>
          <w:p w:rsidR="006866F0" w:rsidP="00AA475B" w:rsidRDefault="00BE10B3" w14:paraId="1CAB422B" w14:textId="5F1DDBEE">
            <w:pPr>
              <w:rPr>
                <w:rFonts w:eastAsia="Calibri" w:cs="Arial"/>
                <w:lang w:val="es-MX"/>
              </w:rPr>
            </w:pPr>
            <w:r>
              <w:rPr>
                <w:rFonts w:eastAsia="Calibri" w:cs="Arial"/>
                <w:lang w:val="es-MX"/>
              </w:rPr>
              <w:t>Si</w:t>
            </w:r>
          </w:p>
        </w:tc>
        <w:tc>
          <w:tcPr>
            <w:tcW w:w="4345" w:type="dxa"/>
          </w:tcPr>
          <w:p w:rsidRPr="48661098" w:rsidR="006866F0" w:rsidP="00AA475B" w:rsidRDefault="00BE10B3" w14:paraId="71162DB5" w14:textId="15DE9882">
            <w:pPr>
              <w:rPr>
                <w:rFonts w:eastAsia="Calibri" w:cs="Arial"/>
                <w:lang w:val="es-MX"/>
              </w:rPr>
            </w:pPr>
            <w:proofErr w:type="spellStart"/>
            <w:r w:rsidRPr="48661098">
              <w:rPr>
                <w:sz w:val="28"/>
                <w:szCs w:val="28"/>
                <w:lang w:val="es-MX"/>
              </w:rPr>
              <w:t>TA_imputados.</w:t>
            </w:r>
            <w:r>
              <w:rPr>
                <w:sz w:val="28"/>
                <w:szCs w:val="28"/>
                <w:lang w:val="es-MX"/>
              </w:rPr>
              <w:t>cv_</w:t>
            </w:r>
            <w:r>
              <w:rPr>
                <w:sz w:val="28"/>
                <w:szCs w:val="28"/>
                <w:lang w:val="es-MX"/>
              </w:rPr>
              <w:t>Antecedentes</w:t>
            </w:r>
            <w:proofErr w:type="spellEnd"/>
          </w:p>
        </w:tc>
      </w:tr>
      <w:tr w:rsidR="006866F0" w:rsidTr="003C7E54" w14:paraId="6122CBFF" w14:textId="77777777">
        <w:trPr>
          <w:trHeight w:val="300"/>
        </w:trPr>
        <w:tc>
          <w:tcPr>
            <w:tcW w:w="2337" w:type="dxa"/>
          </w:tcPr>
          <w:p w:rsidRPr="48661098" w:rsidR="006866F0" w:rsidP="00AA475B" w:rsidRDefault="00BE10B3" w14:paraId="25721542" w14:textId="3B6DCE4A">
            <w:pPr>
              <w:rPr>
                <w:rFonts w:eastAsia="Calibri" w:cs="Arial"/>
                <w:lang w:val="es-MX"/>
              </w:rPr>
            </w:pPr>
            <w:r>
              <w:rPr>
                <w:rFonts w:eastAsia="Calibri" w:cs="Arial"/>
                <w:lang w:val="es-MX"/>
              </w:rPr>
              <w:t>Suicidio</w:t>
            </w:r>
          </w:p>
        </w:tc>
        <w:tc>
          <w:tcPr>
            <w:tcW w:w="2337" w:type="dxa"/>
          </w:tcPr>
          <w:p w:rsidR="006866F0" w:rsidP="00AA475B" w:rsidRDefault="00BE10B3" w14:paraId="24A65693" w14:textId="7F00FEF7">
            <w:pPr>
              <w:rPr>
                <w:rFonts w:eastAsia="Calibri" w:cs="Arial"/>
                <w:lang w:val="es-MX"/>
              </w:rPr>
            </w:pPr>
            <w:r>
              <w:rPr>
                <w:rFonts w:eastAsia="Calibri" w:cs="Arial"/>
                <w:lang w:val="es-MX"/>
              </w:rPr>
              <w:t>Si</w:t>
            </w:r>
          </w:p>
        </w:tc>
        <w:tc>
          <w:tcPr>
            <w:tcW w:w="4345" w:type="dxa"/>
          </w:tcPr>
          <w:p w:rsidRPr="48661098" w:rsidR="006866F0" w:rsidP="00AA475B" w:rsidRDefault="00BE10B3" w14:paraId="1C5417D3" w14:textId="39D190A2">
            <w:pPr>
              <w:rPr>
                <w:rFonts w:eastAsia="Calibri" w:cs="Arial"/>
                <w:lang w:val="es-MX"/>
              </w:rPr>
            </w:pPr>
            <w:proofErr w:type="spellStart"/>
            <w:r w:rsidRPr="48661098">
              <w:rPr>
                <w:sz w:val="28"/>
                <w:szCs w:val="28"/>
                <w:lang w:val="es-MX"/>
              </w:rPr>
              <w:t>TA_imputados.</w:t>
            </w:r>
            <w:r>
              <w:rPr>
                <w:sz w:val="28"/>
                <w:szCs w:val="28"/>
                <w:lang w:val="es-MX"/>
              </w:rPr>
              <w:t>cv_</w:t>
            </w:r>
            <w:r>
              <w:rPr>
                <w:sz w:val="28"/>
                <w:szCs w:val="28"/>
                <w:lang w:val="es-MX"/>
              </w:rPr>
              <w:t>Suicidio</w:t>
            </w:r>
            <w:proofErr w:type="spellEnd"/>
          </w:p>
        </w:tc>
      </w:tr>
      <w:tr w:rsidR="006866F0" w:rsidTr="003C7E54" w14:paraId="58C689AA" w14:textId="77777777">
        <w:trPr>
          <w:trHeight w:val="300"/>
        </w:trPr>
        <w:tc>
          <w:tcPr>
            <w:tcW w:w="2337" w:type="dxa"/>
          </w:tcPr>
          <w:p w:rsidRPr="48661098" w:rsidR="006866F0" w:rsidP="00AA475B" w:rsidRDefault="00BE10B3" w14:paraId="0EF8E762" w14:textId="4EE9B58F">
            <w:pPr>
              <w:rPr>
                <w:rFonts w:eastAsia="Calibri" w:cs="Arial"/>
                <w:lang w:val="es-MX"/>
              </w:rPr>
            </w:pPr>
            <w:r>
              <w:rPr>
                <w:rFonts w:eastAsia="Calibri" w:cs="Arial"/>
                <w:lang w:val="es-MX"/>
              </w:rPr>
              <w:t>Organismo generador</w:t>
            </w:r>
          </w:p>
        </w:tc>
        <w:tc>
          <w:tcPr>
            <w:tcW w:w="2337" w:type="dxa"/>
          </w:tcPr>
          <w:p w:rsidR="006866F0" w:rsidP="00AA475B" w:rsidRDefault="00BE10B3" w14:paraId="7DD143BC" w14:textId="18A21B0C">
            <w:pPr>
              <w:rPr>
                <w:rFonts w:eastAsia="Calibri" w:cs="Arial"/>
                <w:lang w:val="es-MX"/>
              </w:rPr>
            </w:pPr>
            <w:r>
              <w:rPr>
                <w:rFonts w:eastAsia="Calibri" w:cs="Arial"/>
                <w:lang w:val="es-MX"/>
              </w:rPr>
              <w:t>Si</w:t>
            </w:r>
          </w:p>
        </w:tc>
        <w:tc>
          <w:tcPr>
            <w:tcW w:w="4345" w:type="dxa"/>
          </w:tcPr>
          <w:p w:rsidRPr="48661098" w:rsidR="006866F0" w:rsidP="00AA475B" w:rsidRDefault="00BE10B3" w14:paraId="602078C8" w14:textId="0091B59A">
            <w:pPr>
              <w:rPr>
                <w:rFonts w:eastAsia="Calibri" w:cs="Arial"/>
                <w:lang w:val="es-MX"/>
              </w:rPr>
            </w:pPr>
            <w:proofErr w:type="spellStart"/>
            <w:r w:rsidRPr="48661098">
              <w:rPr>
                <w:sz w:val="28"/>
                <w:szCs w:val="28"/>
                <w:lang w:val="es-MX"/>
              </w:rPr>
              <w:t>TA_imputados.</w:t>
            </w:r>
            <w:r>
              <w:rPr>
                <w:sz w:val="28"/>
                <w:szCs w:val="28"/>
                <w:lang w:val="es-MX"/>
              </w:rPr>
              <w:t>cv_</w:t>
            </w:r>
            <w:r>
              <w:rPr>
                <w:sz w:val="28"/>
                <w:szCs w:val="28"/>
                <w:lang w:val="es-MX"/>
              </w:rPr>
              <w:t>Generador</w:t>
            </w:r>
            <w:proofErr w:type="spellEnd"/>
          </w:p>
        </w:tc>
      </w:tr>
      <w:tr w:rsidR="006866F0" w:rsidTr="003C7E54" w14:paraId="2BE852E3" w14:textId="77777777">
        <w:trPr>
          <w:trHeight w:val="300"/>
        </w:trPr>
        <w:tc>
          <w:tcPr>
            <w:tcW w:w="2337" w:type="dxa"/>
          </w:tcPr>
          <w:p w:rsidRPr="48661098" w:rsidR="006866F0" w:rsidP="00AA475B" w:rsidRDefault="006866F0" w14:paraId="539C2602" w14:textId="77777777">
            <w:pPr>
              <w:rPr>
                <w:rFonts w:eastAsia="Calibri" w:cs="Arial"/>
                <w:lang w:val="es-MX"/>
              </w:rPr>
            </w:pPr>
          </w:p>
        </w:tc>
        <w:tc>
          <w:tcPr>
            <w:tcW w:w="2337" w:type="dxa"/>
          </w:tcPr>
          <w:p w:rsidR="006866F0" w:rsidP="00AA475B" w:rsidRDefault="006866F0" w14:paraId="286B001B" w14:textId="77777777">
            <w:pPr>
              <w:rPr>
                <w:rFonts w:eastAsia="Calibri" w:cs="Arial"/>
                <w:lang w:val="es-MX"/>
              </w:rPr>
            </w:pPr>
          </w:p>
        </w:tc>
        <w:tc>
          <w:tcPr>
            <w:tcW w:w="4345" w:type="dxa"/>
          </w:tcPr>
          <w:p w:rsidRPr="48661098" w:rsidR="006866F0" w:rsidP="00AA475B" w:rsidRDefault="006866F0" w14:paraId="2BEFDC6F" w14:textId="77777777">
            <w:pPr>
              <w:rPr>
                <w:rFonts w:eastAsia="Calibri" w:cs="Arial"/>
                <w:lang w:val="es-MX"/>
              </w:rPr>
            </w:pPr>
          </w:p>
        </w:tc>
      </w:tr>
    </w:tbl>
    <w:p w:rsidR="00AF3174" w:rsidP="00AF3174" w:rsidRDefault="00AB318F" w14:paraId="394F94AE" w14:textId="7E8FC42C">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000000"/>
          <w:sz w:val="20"/>
          <w:szCs w:val="20"/>
        </w:rPr>
        <w:t xml:space="preserve"> </w:t>
      </w:r>
    </w:p>
    <w:p w:rsidR="00AF3174" w:rsidP="00AF3174" w:rsidRDefault="00AF3174" w14:paraId="3D07A630" w14:textId="77777777">
      <w:pPr>
        <w:pStyle w:val="NormalWeb"/>
        <w:shd w:val="clear" w:color="auto" w:fill="FFFFFF"/>
        <w:spacing w:before="0" w:beforeAutospacing="0" w:after="0" w:afterAutospacing="0"/>
        <w:rPr>
          <w:rFonts w:ascii="Courier New" w:hAnsi="Courier New" w:cs="Courier New"/>
          <w:color w:val="000000"/>
          <w:sz w:val="20"/>
          <w:szCs w:val="20"/>
        </w:rPr>
      </w:pPr>
    </w:p>
    <w:p w:rsidR="005F3449" w:rsidP="48661098" w:rsidRDefault="005F3449" w14:paraId="2598D6E7" w14:textId="77777777">
      <w:pPr>
        <w:ind w:left="1260"/>
        <w:rPr>
          <w:rFonts w:eastAsia="Calibri" w:cs="Arial"/>
          <w:lang w:val="es-MX"/>
        </w:rPr>
      </w:pPr>
    </w:p>
    <w:p w:rsidR="58DC71F1" w:rsidP="48661098" w:rsidRDefault="48661098" w14:paraId="502F903A" w14:textId="1BDA31B7">
      <w:pPr>
        <w:ind w:left="1980"/>
        <w:rPr>
          <w:sz w:val="28"/>
          <w:szCs w:val="28"/>
          <w:lang w:val="es-MX"/>
        </w:rPr>
      </w:pPr>
      <w:r w:rsidRPr="48661098">
        <w:rPr>
          <w:sz w:val="28"/>
          <w:szCs w:val="28"/>
          <w:lang w:val="es-MX"/>
        </w:rPr>
        <w:t>5.5.3.1.5 Detalle de la Implementación</w:t>
      </w:r>
    </w:p>
    <w:p w:rsidR="58DC71F1" w:rsidP="48661098" w:rsidRDefault="58DC71F1" w14:paraId="73F87960" w14:textId="402C7364">
      <w:pPr>
        <w:ind w:left="1710"/>
        <w:rPr>
          <w:sz w:val="28"/>
          <w:szCs w:val="28"/>
          <w:lang w:val="es-MX"/>
        </w:rPr>
      </w:pPr>
    </w:p>
    <w:p w:rsidR="58DC71F1" w:rsidP="48661098" w:rsidRDefault="48661098" w14:paraId="3971A2CF" w14:textId="1EFA52F8">
      <w:pPr>
        <w:ind w:left="2790"/>
        <w:rPr>
          <w:sz w:val="28"/>
          <w:szCs w:val="28"/>
          <w:lang w:val="es-MX"/>
        </w:rPr>
      </w:pPr>
      <w:r w:rsidRPr="48661098">
        <w:rPr>
          <w:sz w:val="28"/>
          <w:szCs w:val="28"/>
          <w:lang w:val="es-MX"/>
        </w:rPr>
        <w:t>5.5.3.1.5.1 Agregar Imputado</w:t>
      </w:r>
    </w:p>
    <w:p w:rsidR="58DC71F1" w:rsidP="48661098" w:rsidRDefault="58DC71F1" w14:paraId="19530690" w14:textId="748BF0B6">
      <w:pPr>
        <w:ind w:left="2790"/>
        <w:rPr>
          <w:sz w:val="28"/>
          <w:szCs w:val="28"/>
          <w:lang w:val="es-MX"/>
        </w:rPr>
      </w:pPr>
    </w:p>
    <w:p w:rsidR="58DC71F1" w:rsidP="48661098" w:rsidRDefault="48661098" w14:paraId="1698F3E3" w14:textId="1F69DC2A">
      <w:pPr>
        <w:ind w:left="2790"/>
        <w:rPr>
          <w:sz w:val="28"/>
          <w:szCs w:val="28"/>
          <w:lang w:val="es-MX"/>
        </w:rPr>
      </w:pPr>
      <w:r w:rsidRPr="48661098">
        <w:rPr>
          <w:sz w:val="28"/>
          <w:szCs w:val="28"/>
          <w:lang w:val="es-MX"/>
        </w:rPr>
        <w:t>Ir a la pantalla de Agregar Imputado</w:t>
      </w:r>
    </w:p>
    <w:p w:rsidR="58DC71F1" w:rsidP="48661098" w:rsidRDefault="58DC71F1" w14:paraId="4778173F" w14:textId="299997AE">
      <w:pPr>
        <w:ind w:left="1710"/>
        <w:rPr>
          <w:rFonts w:eastAsia="Calibri" w:cs="Arial"/>
          <w:lang w:val="es-MX"/>
        </w:rPr>
      </w:pPr>
    </w:p>
    <w:p w:rsidR="58DC71F1" w:rsidP="48661098" w:rsidRDefault="58DC71F1" w14:paraId="129EEB68" w14:textId="25A98010">
      <w:pPr>
        <w:ind w:left="1710"/>
        <w:rPr>
          <w:rFonts w:eastAsia="Calibri" w:cs="Arial"/>
          <w:lang w:val="es-MX"/>
        </w:rPr>
      </w:pPr>
    </w:p>
    <w:p w:rsidR="58DC71F1" w:rsidP="48661098" w:rsidRDefault="58DC71F1" w14:paraId="29E0C473" w14:textId="2DDF7344">
      <w:pPr>
        <w:rPr>
          <w:rFonts w:eastAsia="Calibri" w:cs="Arial"/>
          <w:b/>
          <w:bCs/>
          <w:lang w:val="es-MX"/>
        </w:rPr>
      </w:pPr>
    </w:p>
    <w:p w:rsidR="58DC71F1" w:rsidP="48661098" w:rsidRDefault="7F5B8955" w14:paraId="45E59A4A" w14:textId="7EE019B1">
      <w:pPr>
        <w:ind w:left="1260"/>
        <w:rPr>
          <w:sz w:val="28"/>
          <w:szCs w:val="28"/>
          <w:lang w:val="es-MX"/>
        </w:rPr>
      </w:pPr>
      <w:r w:rsidRPr="7F5B8955">
        <w:rPr>
          <w:sz w:val="28"/>
          <w:szCs w:val="28"/>
          <w:lang w:val="es-MX"/>
        </w:rPr>
        <w:t>5.5.3.1 Registro de imputado</w:t>
      </w:r>
    </w:p>
    <w:p w:rsidR="58DC71F1" w:rsidP="48661098" w:rsidRDefault="58DC71F1" w14:paraId="3538E226" w14:textId="4D81D99E">
      <w:pPr>
        <w:ind w:left="1260"/>
        <w:rPr>
          <w:sz w:val="28"/>
          <w:szCs w:val="28"/>
          <w:lang w:val="es-MX"/>
        </w:rPr>
      </w:pPr>
    </w:p>
    <w:p w:rsidR="58DC71F1" w:rsidP="48661098" w:rsidRDefault="1352249E" w14:paraId="3FE3AB95" w14:textId="0A1737D3">
      <w:pPr>
        <w:ind w:left="2070"/>
        <w:rPr>
          <w:sz w:val="28"/>
          <w:szCs w:val="28"/>
          <w:lang w:val="es-MX"/>
        </w:rPr>
      </w:pPr>
      <w:r w:rsidRPr="1352249E">
        <w:rPr>
          <w:sz w:val="28"/>
          <w:szCs w:val="28"/>
          <w:lang w:val="es-MX"/>
        </w:rPr>
        <w:t>5.1.3.1.1 Origen de Datos</w:t>
      </w:r>
    </w:p>
    <w:p w:rsidR="58DC71F1" w:rsidP="48661098" w:rsidRDefault="58DC71F1" w14:paraId="7997B6D5" w14:textId="64C49E46">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48661098" w:rsidTr="48661098" w14:paraId="58FBC193" w14:textId="77777777">
        <w:trPr>
          <w:trHeight w:val="300"/>
        </w:trPr>
        <w:tc>
          <w:tcPr>
            <w:tcW w:w="4044" w:type="dxa"/>
          </w:tcPr>
          <w:p w:rsidR="48661098" w:rsidP="48661098" w:rsidRDefault="48661098" w14:paraId="5025467F" w14:textId="77777777">
            <w:pPr>
              <w:jc w:val="center"/>
              <w:rPr>
                <w:b/>
                <w:bCs/>
                <w:sz w:val="28"/>
                <w:szCs w:val="28"/>
                <w:lang w:val="es-MX"/>
              </w:rPr>
            </w:pPr>
            <w:r w:rsidRPr="48661098">
              <w:rPr>
                <w:b/>
                <w:bCs/>
                <w:sz w:val="28"/>
                <w:szCs w:val="28"/>
                <w:lang w:val="es-MX"/>
              </w:rPr>
              <w:t>Campo</w:t>
            </w:r>
          </w:p>
        </w:tc>
        <w:tc>
          <w:tcPr>
            <w:tcW w:w="4046" w:type="dxa"/>
          </w:tcPr>
          <w:p w:rsidR="48661098" w:rsidP="48661098" w:rsidRDefault="48661098" w14:paraId="462D5437" w14:textId="77777777">
            <w:pPr>
              <w:jc w:val="center"/>
              <w:rPr>
                <w:b/>
                <w:bCs/>
                <w:sz w:val="28"/>
                <w:szCs w:val="28"/>
                <w:lang w:val="es-MX"/>
              </w:rPr>
            </w:pPr>
            <w:r w:rsidRPr="48661098">
              <w:rPr>
                <w:b/>
                <w:bCs/>
                <w:sz w:val="28"/>
                <w:szCs w:val="28"/>
                <w:lang w:val="es-MX"/>
              </w:rPr>
              <w:t>Origen</w:t>
            </w:r>
          </w:p>
        </w:tc>
      </w:tr>
      <w:tr w:rsidR="00D52DFB" w:rsidTr="48661098" w14:paraId="7FF96448" w14:textId="77777777">
        <w:trPr>
          <w:trHeight w:val="300"/>
        </w:trPr>
        <w:tc>
          <w:tcPr>
            <w:tcW w:w="4044" w:type="dxa"/>
          </w:tcPr>
          <w:p w:rsidRPr="009E5B05" w:rsidR="00D52DFB" w:rsidP="00D52DFB" w:rsidRDefault="00D52DFB" w14:paraId="37346BE3" w14:textId="40EC1194">
            <w:pPr>
              <w:rPr>
                <w:sz w:val="28"/>
                <w:szCs w:val="24"/>
              </w:rPr>
            </w:pPr>
            <w:r w:rsidRPr="009E5B05">
              <w:rPr>
                <w:rFonts w:eastAsia="Calibri" w:cs="Arial"/>
                <w:sz w:val="28"/>
                <w:szCs w:val="24"/>
                <w:lang w:val="es-MX"/>
              </w:rPr>
              <w:t>Id</w:t>
            </w:r>
          </w:p>
        </w:tc>
        <w:tc>
          <w:tcPr>
            <w:tcW w:w="4046" w:type="dxa"/>
          </w:tcPr>
          <w:p w:rsidR="00D52DFB" w:rsidP="00D52DFB" w:rsidRDefault="00D52DFB" w14:paraId="47CE130B" w14:textId="77777777">
            <w:pPr>
              <w:rPr>
                <w:sz w:val="28"/>
                <w:szCs w:val="28"/>
                <w:lang w:val="es-MX"/>
              </w:rPr>
            </w:pPr>
            <w:r w:rsidRPr="48661098">
              <w:rPr>
                <w:sz w:val="28"/>
                <w:szCs w:val="28"/>
                <w:lang w:val="es-MX"/>
              </w:rPr>
              <w:t>Lo digita el Usuario</w:t>
            </w:r>
          </w:p>
        </w:tc>
      </w:tr>
      <w:tr w:rsidR="00D52DFB" w:rsidTr="48661098" w14:paraId="1604A877" w14:textId="77777777">
        <w:trPr>
          <w:trHeight w:val="300"/>
        </w:trPr>
        <w:tc>
          <w:tcPr>
            <w:tcW w:w="4044" w:type="dxa"/>
          </w:tcPr>
          <w:p w:rsidRPr="009E5B05" w:rsidR="00D52DFB" w:rsidP="00D52DFB" w:rsidRDefault="00D52DFB" w14:paraId="1DC2071A" w14:textId="1B0D2D23">
            <w:pPr>
              <w:rPr>
                <w:sz w:val="28"/>
                <w:szCs w:val="24"/>
                <w:lang w:val="es-MX"/>
              </w:rPr>
            </w:pPr>
            <w:r w:rsidRPr="009E5B05">
              <w:rPr>
                <w:rFonts w:eastAsia="Calibri" w:cs="Arial"/>
                <w:sz w:val="28"/>
                <w:szCs w:val="24"/>
                <w:lang w:val="es-MX"/>
              </w:rPr>
              <w:t>DNI</w:t>
            </w:r>
          </w:p>
        </w:tc>
        <w:tc>
          <w:tcPr>
            <w:tcW w:w="4046" w:type="dxa"/>
          </w:tcPr>
          <w:p w:rsidR="00D52DFB" w:rsidP="00D52DFB" w:rsidRDefault="00D52DFB" w14:paraId="49C41A96" w14:textId="6B527AE6">
            <w:pPr>
              <w:rPr>
                <w:sz w:val="28"/>
                <w:szCs w:val="28"/>
                <w:lang w:val="es-MX"/>
              </w:rPr>
            </w:pPr>
            <w:r w:rsidRPr="48661098">
              <w:rPr>
                <w:sz w:val="28"/>
                <w:szCs w:val="28"/>
                <w:lang w:val="es-MX"/>
              </w:rPr>
              <w:t>Lo digita el Usuario</w:t>
            </w:r>
          </w:p>
        </w:tc>
      </w:tr>
      <w:tr w:rsidR="00D52DFB" w:rsidTr="48661098" w14:paraId="30A18B0F" w14:textId="77777777">
        <w:trPr>
          <w:trHeight w:val="300"/>
        </w:trPr>
        <w:tc>
          <w:tcPr>
            <w:tcW w:w="4044" w:type="dxa"/>
          </w:tcPr>
          <w:p w:rsidRPr="009E5B05" w:rsidR="00D52DFB" w:rsidP="00D52DFB" w:rsidRDefault="00D52DFB" w14:paraId="193CE7DF" w14:textId="28AE3F17">
            <w:pPr>
              <w:rPr>
                <w:sz w:val="28"/>
                <w:szCs w:val="24"/>
                <w:lang w:val="es-MX"/>
              </w:rPr>
            </w:pPr>
            <w:r w:rsidRPr="009E5B05">
              <w:rPr>
                <w:rFonts w:eastAsia="Calibri" w:cs="Arial"/>
                <w:sz w:val="28"/>
                <w:szCs w:val="24"/>
                <w:lang w:val="es-MX"/>
              </w:rPr>
              <w:t>Nombre</w:t>
            </w:r>
          </w:p>
        </w:tc>
        <w:tc>
          <w:tcPr>
            <w:tcW w:w="4046" w:type="dxa"/>
          </w:tcPr>
          <w:p w:rsidR="00D52DFB" w:rsidP="00D52DFB" w:rsidRDefault="00D52DFB" w14:paraId="62AC1DF2" w14:textId="42249F8A">
            <w:pPr>
              <w:rPr>
                <w:sz w:val="28"/>
                <w:szCs w:val="28"/>
                <w:lang w:val="es-MX"/>
              </w:rPr>
            </w:pPr>
            <w:r w:rsidRPr="48661098">
              <w:rPr>
                <w:sz w:val="28"/>
                <w:szCs w:val="28"/>
                <w:lang w:val="es-MX"/>
              </w:rPr>
              <w:t>Lo digita el Usuario</w:t>
            </w:r>
          </w:p>
        </w:tc>
      </w:tr>
      <w:tr w:rsidR="00D52DFB" w:rsidTr="48661098" w14:paraId="6FDFE715" w14:textId="77777777">
        <w:trPr>
          <w:trHeight w:val="300"/>
        </w:trPr>
        <w:tc>
          <w:tcPr>
            <w:tcW w:w="4044" w:type="dxa"/>
          </w:tcPr>
          <w:p w:rsidRPr="009E5B05" w:rsidR="00D52DFB" w:rsidP="00D52DFB" w:rsidRDefault="00D52DFB" w14:paraId="61AAAB53" w14:textId="6F613C71">
            <w:pPr>
              <w:rPr>
                <w:sz w:val="28"/>
                <w:szCs w:val="24"/>
                <w:lang w:val="es-MX"/>
              </w:rPr>
            </w:pPr>
            <w:r w:rsidRPr="009E5B05">
              <w:rPr>
                <w:rFonts w:eastAsia="Calibri" w:cs="Arial"/>
                <w:sz w:val="28"/>
                <w:szCs w:val="24"/>
                <w:lang w:val="es-MX"/>
              </w:rPr>
              <w:t>Género</w:t>
            </w:r>
          </w:p>
        </w:tc>
        <w:tc>
          <w:tcPr>
            <w:tcW w:w="4046" w:type="dxa"/>
          </w:tcPr>
          <w:p w:rsidR="00D52DFB" w:rsidP="00D52DFB" w:rsidRDefault="00D52DFB" w14:paraId="16A2446F" w14:textId="2206B816">
            <w:pPr>
              <w:rPr>
                <w:sz w:val="28"/>
                <w:szCs w:val="28"/>
                <w:lang w:val="es-MX"/>
              </w:rPr>
            </w:pPr>
            <w:r w:rsidRPr="48661098">
              <w:rPr>
                <w:sz w:val="28"/>
                <w:szCs w:val="28"/>
                <w:lang w:val="es-MX"/>
              </w:rPr>
              <w:t>Lo digita el Usuario</w:t>
            </w:r>
          </w:p>
        </w:tc>
      </w:tr>
      <w:tr w:rsidR="00D52DFB" w:rsidTr="48661098" w14:paraId="3B85B8E2" w14:textId="77777777">
        <w:trPr>
          <w:trHeight w:val="300"/>
        </w:trPr>
        <w:tc>
          <w:tcPr>
            <w:tcW w:w="4044" w:type="dxa"/>
          </w:tcPr>
          <w:p w:rsidRPr="009E5B05" w:rsidR="00D52DFB" w:rsidP="00D52DFB" w:rsidRDefault="00D52DFB" w14:paraId="52D00FC8" w14:textId="62D02F81">
            <w:pPr>
              <w:rPr>
                <w:sz w:val="28"/>
                <w:szCs w:val="24"/>
                <w:lang w:val="es-MX"/>
              </w:rPr>
            </w:pPr>
            <w:r w:rsidRPr="009E5B05">
              <w:rPr>
                <w:rFonts w:eastAsia="Calibri" w:cs="Arial"/>
                <w:sz w:val="28"/>
                <w:szCs w:val="24"/>
                <w:lang w:val="es-MX"/>
              </w:rPr>
              <w:t>Orientación Sexual</w:t>
            </w:r>
          </w:p>
        </w:tc>
        <w:tc>
          <w:tcPr>
            <w:tcW w:w="4046" w:type="dxa"/>
          </w:tcPr>
          <w:p w:rsidR="00D52DFB" w:rsidP="00D52DFB" w:rsidRDefault="00D52DFB" w14:paraId="79BF7E85" w14:textId="64D62EC4">
            <w:pPr>
              <w:rPr>
                <w:sz w:val="28"/>
                <w:szCs w:val="28"/>
                <w:lang w:val="es-MX"/>
              </w:rPr>
            </w:pPr>
            <w:r w:rsidRPr="48661098">
              <w:rPr>
                <w:sz w:val="28"/>
                <w:szCs w:val="28"/>
                <w:lang w:val="es-MX"/>
              </w:rPr>
              <w:t>Lo digita el Usuario</w:t>
            </w:r>
          </w:p>
        </w:tc>
      </w:tr>
      <w:tr w:rsidR="00D52DFB" w:rsidTr="48661098" w14:paraId="6D68FD69" w14:textId="77777777">
        <w:trPr>
          <w:trHeight w:val="300"/>
        </w:trPr>
        <w:tc>
          <w:tcPr>
            <w:tcW w:w="4044" w:type="dxa"/>
          </w:tcPr>
          <w:p w:rsidRPr="009E5B05" w:rsidR="00D52DFB" w:rsidP="00D52DFB" w:rsidRDefault="00D52DFB" w14:paraId="75699692" w14:textId="15C61719">
            <w:pPr>
              <w:rPr>
                <w:sz w:val="28"/>
                <w:szCs w:val="24"/>
                <w:lang w:val="es-MX"/>
              </w:rPr>
            </w:pPr>
            <w:r w:rsidRPr="009E5B05">
              <w:rPr>
                <w:rFonts w:eastAsia="Calibri" w:cs="Arial"/>
                <w:sz w:val="28"/>
                <w:szCs w:val="24"/>
                <w:lang w:val="es-MX"/>
              </w:rPr>
              <w:t>Edad</w:t>
            </w:r>
          </w:p>
        </w:tc>
        <w:tc>
          <w:tcPr>
            <w:tcW w:w="4046" w:type="dxa"/>
          </w:tcPr>
          <w:p w:rsidR="00D52DFB" w:rsidP="00D52DFB" w:rsidRDefault="00D52DFB" w14:paraId="4C2123C0" w14:textId="7678A679">
            <w:pPr>
              <w:rPr>
                <w:sz w:val="28"/>
                <w:szCs w:val="28"/>
                <w:lang w:val="es-MX"/>
              </w:rPr>
            </w:pPr>
            <w:r w:rsidRPr="48661098">
              <w:rPr>
                <w:sz w:val="28"/>
                <w:szCs w:val="28"/>
                <w:lang w:val="es-MX"/>
              </w:rPr>
              <w:t>Lo digita el Usuario</w:t>
            </w:r>
          </w:p>
        </w:tc>
      </w:tr>
      <w:tr w:rsidR="00D52DFB" w:rsidTr="48661098" w14:paraId="256A649C" w14:textId="77777777">
        <w:trPr>
          <w:trHeight w:val="300"/>
        </w:trPr>
        <w:tc>
          <w:tcPr>
            <w:tcW w:w="4044" w:type="dxa"/>
          </w:tcPr>
          <w:p w:rsidRPr="009E5B05" w:rsidR="00D52DFB" w:rsidP="00D52DFB" w:rsidRDefault="00D52DFB" w14:paraId="08C55208" w14:textId="63D7FE1B">
            <w:pPr>
              <w:rPr>
                <w:sz w:val="28"/>
                <w:szCs w:val="24"/>
                <w:lang w:val="es-MX"/>
              </w:rPr>
            </w:pPr>
            <w:r w:rsidRPr="009E5B05">
              <w:rPr>
                <w:rFonts w:eastAsia="Calibri" w:cs="Arial"/>
                <w:sz w:val="28"/>
                <w:szCs w:val="24"/>
                <w:lang w:val="es-MX"/>
              </w:rPr>
              <w:t>Lugar de nacimiento</w:t>
            </w:r>
          </w:p>
        </w:tc>
        <w:tc>
          <w:tcPr>
            <w:tcW w:w="4046" w:type="dxa"/>
          </w:tcPr>
          <w:p w:rsidR="00D52DFB" w:rsidP="00D52DFB" w:rsidRDefault="00D52DFB" w14:paraId="65F944F4" w14:textId="7EE4DF61">
            <w:pPr>
              <w:rPr>
                <w:sz w:val="28"/>
                <w:szCs w:val="28"/>
                <w:lang w:val="es-MX"/>
              </w:rPr>
            </w:pPr>
            <w:r w:rsidRPr="48661098">
              <w:rPr>
                <w:sz w:val="28"/>
                <w:szCs w:val="28"/>
                <w:lang w:val="es-MX"/>
              </w:rPr>
              <w:t>Lo digita el Usuario</w:t>
            </w:r>
          </w:p>
        </w:tc>
      </w:tr>
      <w:tr w:rsidR="00D52DFB" w:rsidTr="48661098" w14:paraId="6E2F6A5F" w14:textId="77777777">
        <w:trPr>
          <w:trHeight w:val="300"/>
        </w:trPr>
        <w:tc>
          <w:tcPr>
            <w:tcW w:w="4044" w:type="dxa"/>
          </w:tcPr>
          <w:p w:rsidRPr="009E5B05" w:rsidR="00D52DFB" w:rsidP="00D52DFB" w:rsidRDefault="00D52DFB" w14:paraId="47798717" w14:textId="703C50CF">
            <w:pPr>
              <w:rPr>
                <w:sz w:val="28"/>
                <w:szCs w:val="24"/>
                <w:lang w:val="es-MX"/>
              </w:rPr>
            </w:pPr>
            <w:r w:rsidRPr="009E5B05">
              <w:rPr>
                <w:rFonts w:eastAsia="Calibri" w:cs="Arial"/>
                <w:sz w:val="28"/>
                <w:szCs w:val="24"/>
                <w:lang w:val="es-MX"/>
              </w:rPr>
              <w:t>Nacionalidad</w:t>
            </w:r>
          </w:p>
        </w:tc>
        <w:tc>
          <w:tcPr>
            <w:tcW w:w="4046" w:type="dxa"/>
          </w:tcPr>
          <w:p w:rsidRPr="48661098" w:rsidR="00D52DFB" w:rsidP="00D52DFB" w:rsidRDefault="009E5B05" w14:paraId="1C406A01" w14:textId="133F640D">
            <w:pPr>
              <w:rPr>
                <w:sz w:val="28"/>
                <w:szCs w:val="28"/>
                <w:lang w:val="es-MX"/>
              </w:rPr>
            </w:pPr>
            <w:r w:rsidRPr="48661098">
              <w:rPr>
                <w:sz w:val="28"/>
                <w:szCs w:val="28"/>
                <w:lang w:val="es-MX"/>
              </w:rPr>
              <w:t>Lo digita el Usuario</w:t>
            </w:r>
          </w:p>
        </w:tc>
      </w:tr>
      <w:tr w:rsidR="00D52DFB" w:rsidTr="48661098" w14:paraId="42E3C623" w14:textId="77777777">
        <w:trPr>
          <w:trHeight w:val="300"/>
        </w:trPr>
        <w:tc>
          <w:tcPr>
            <w:tcW w:w="4044" w:type="dxa"/>
          </w:tcPr>
          <w:p w:rsidRPr="009E5B05" w:rsidR="00D52DFB" w:rsidP="00D52DFB" w:rsidRDefault="00D52DFB" w14:paraId="2C10BFB1" w14:textId="54F510D4">
            <w:pPr>
              <w:rPr>
                <w:sz w:val="28"/>
                <w:szCs w:val="24"/>
                <w:lang w:val="es-MX"/>
              </w:rPr>
            </w:pPr>
            <w:r w:rsidRPr="009E5B05">
              <w:rPr>
                <w:rFonts w:eastAsia="Calibri" w:cs="Arial"/>
                <w:sz w:val="28"/>
                <w:szCs w:val="24"/>
                <w:lang w:val="es-MX"/>
              </w:rPr>
              <w:t>Acciones</w:t>
            </w:r>
          </w:p>
        </w:tc>
        <w:tc>
          <w:tcPr>
            <w:tcW w:w="4046" w:type="dxa"/>
          </w:tcPr>
          <w:p w:rsidRPr="48661098" w:rsidR="00D52DFB" w:rsidP="00D52DFB" w:rsidRDefault="009E5B05" w14:paraId="1996A279" w14:textId="01EDF781">
            <w:pPr>
              <w:rPr>
                <w:sz w:val="28"/>
                <w:szCs w:val="28"/>
                <w:lang w:val="es-MX"/>
              </w:rPr>
            </w:pPr>
            <w:r w:rsidRPr="48661098">
              <w:rPr>
                <w:sz w:val="28"/>
                <w:szCs w:val="28"/>
                <w:lang w:val="es-MX"/>
              </w:rPr>
              <w:t>Lo digita el Usuario</w:t>
            </w:r>
          </w:p>
        </w:tc>
      </w:tr>
      <w:tr w:rsidR="00D52DFB" w:rsidTr="48661098" w14:paraId="397E4E35" w14:textId="77777777">
        <w:trPr>
          <w:trHeight w:val="300"/>
        </w:trPr>
        <w:tc>
          <w:tcPr>
            <w:tcW w:w="4044" w:type="dxa"/>
          </w:tcPr>
          <w:p w:rsidRPr="009E5B05" w:rsidR="00D52DFB" w:rsidP="00D52DFB" w:rsidRDefault="00D52DFB" w14:paraId="3734FFD0" w14:textId="535670A7">
            <w:pPr>
              <w:rPr>
                <w:sz w:val="28"/>
                <w:szCs w:val="24"/>
                <w:lang w:val="es-MX"/>
              </w:rPr>
            </w:pPr>
            <w:r w:rsidRPr="009E5B05">
              <w:rPr>
                <w:rFonts w:eastAsia="Calibri" w:cs="Arial"/>
                <w:sz w:val="28"/>
                <w:szCs w:val="24"/>
                <w:lang w:val="es-MX"/>
              </w:rPr>
              <w:t>País</w:t>
            </w:r>
          </w:p>
        </w:tc>
        <w:tc>
          <w:tcPr>
            <w:tcW w:w="4046" w:type="dxa"/>
          </w:tcPr>
          <w:p w:rsidRPr="48661098" w:rsidR="00D52DFB" w:rsidP="00D52DFB" w:rsidRDefault="009E5B05" w14:paraId="074692E7" w14:textId="213CCCDB">
            <w:pPr>
              <w:rPr>
                <w:sz w:val="28"/>
                <w:szCs w:val="28"/>
                <w:lang w:val="es-MX"/>
              </w:rPr>
            </w:pPr>
            <w:r w:rsidRPr="48661098">
              <w:rPr>
                <w:sz w:val="28"/>
                <w:szCs w:val="28"/>
                <w:lang w:val="es-MX"/>
              </w:rPr>
              <w:t>Lo digita el Usuario</w:t>
            </w:r>
          </w:p>
        </w:tc>
      </w:tr>
      <w:tr w:rsidR="00D52DFB" w:rsidTr="48661098" w14:paraId="78D3C8E2" w14:textId="77777777">
        <w:trPr>
          <w:trHeight w:val="300"/>
        </w:trPr>
        <w:tc>
          <w:tcPr>
            <w:tcW w:w="4044" w:type="dxa"/>
          </w:tcPr>
          <w:p w:rsidRPr="009E5B05" w:rsidR="00D52DFB" w:rsidP="00D52DFB" w:rsidRDefault="00D52DFB" w14:paraId="3D8B1A20" w14:textId="047B6273">
            <w:pPr>
              <w:rPr>
                <w:sz w:val="28"/>
                <w:szCs w:val="24"/>
                <w:lang w:val="es-MX"/>
              </w:rPr>
            </w:pPr>
            <w:r w:rsidRPr="009E5B05">
              <w:rPr>
                <w:rFonts w:eastAsia="Calibri" w:cs="Arial"/>
                <w:sz w:val="28"/>
                <w:szCs w:val="24"/>
                <w:lang w:val="es-MX"/>
              </w:rPr>
              <w:t>Domicilio</w:t>
            </w:r>
          </w:p>
        </w:tc>
        <w:tc>
          <w:tcPr>
            <w:tcW w:w="4046" w:type="dxa"/>
          </w:tcPr>
          <w:p w:rsidRPr="48661098" w:rsidR="00D52DFB" w:rsidP="00D52DFB" w:rsidRDefault="009E5B05" w14:paraId="1C76136C" w14:textId="348BC1DB">
            <w:pPr>
              <w:rPr>
                <w:sz w:val="28"/>
                <w:szCs w:val="28"/>
                <w:lang w:val="es-MX"/>
              </w:rPr>
            </w:pPr>
            <w:r w:rsidRPr="48661098">
              <w:rPr>
                <w:sz w:val="28"/>
                <w:szCs w:val="28"/>
                <w:lang w:val="es-MX"/>
              </w:rPr>
              <w:t>Lo digita el Usuario</w:t>
            </w:r>
          </w:p>
        </w:tc>
      </w:tr>
      <w:tr w:rsidR="00D52DFB" w:rsidTr="48661098" w14:paraId="4CA3C9DF" w14:textId="77777777">
        <w:trPr>
          <w:trHeight w:val="300"/>
        </w:trPr>
        <w:tc>
          <w:tcPr>
            <w:tcW w:w="4044" w:type="dxa"/>
          </w:tcPr>
          <w:p w:rsidRPr="009E5B05" w:rsidR="00D52DFB" w:rsidP="00D52DFB" w:rsidRDefault="00D52DFB" w14:paraId="6FCE7E36" w14:textId="0C7C9A44">
            <w:pPr>
              <w:rPr>
                <w:sz w:val="28"/>
                <w:szCs w:val="24"/>
                <w:lang w:val="es-MX"/>
              </w:rPr>
            </w:pPr>
            <w:proofErr w:type="spellStart"/>
            <w:r w:rsidRPr="009E5B05">
              <w:rPr>
                <w:rFonts w:eastAsia="Calibri" w:cs="Arial"/>
                <w:sz w:val="28"/>
                <w:szCs w:val="24"/>
                <w:lang w:val="es-MX"/>
              </w:rPr>
              <w:t>Educacion</w:t>
            </w:r>
            <w:proofErr w:type="spellEnd"/>
          </w:p>
        </w:tc>
        <w:tc>
          <w:tcPr>
            <w:tcW w:w="4046" w:type="dxa"/>
          </w:tcPr>
          <w:p w:rsidRPr="48661098" w:rsidR="00D52DFB" w:rsidP="00D52DFB" w:rsidRDefault="009E5B05" w14:paraId="5FCCBE0C" w14:textId="7098C64C">
            <w:pPr>
              <w:rPr>
                <w:sz w:val="28"/>
                <w:szCs w:val="28"/>
                <w:lang w:val="es-MX"/>
              </w:rPr>
            </w:pPr>
            <w:r w:rsidRPr="48661098">
              <w:rPr>
                <w:sz w:val="28"/>
                <w:szCs w:val="28"/>
                <w:lang w:val="es-MX"/>
              </w:rPr>
              <w:t>Lo digita el Usuario</w:t>
            </w:r>
          </w:p>
        </w:tc>
      </w:tr>
      <w:tr w:rsidR="00D52DFB" w:rsidTr="48661098" w14:paraId="1FFC80E5" w14:textId="77777777">
        <w:trPr>
          <w:trHeight w:val="300"/>
        </w:trPr>
        <w:tc>
          <w:tcPr>
            <w:tcW w:w="4044" w:type="dxa"/>
          </w:tcPr>
          <w:p w:rsidRPr="009E5B05" w:rsidR="00D52DFB" w:rsidP="00D52DFB" w:rsidRDefault="00D52DFB" w14:paraId="42843EFC" w14:textId="2336D6EE">
            <w:pPr>
              <w:rPr>
                <w:sz w:val="28"/>
                <w:szCs w:val="24"/>
                <w:lang w:val="es-MX"/>
              </w:rPr>
            </w:pPr>
            <w:proofErr w:type="spellStart"/>
            <w:r w:rsidRPr="009E5B05">
              <w:rPr>
                <w:rFonts w:eastAsia="Calibri" w:cs="Arial"/>
                <w:sz w:val="28"/>
                <w:szCs w:val="24"/>
                <w:lang w:val="es-MX"/>
              </w:rPr>
              <w:t>Ocupacion</w:t>
            </w:r>
            <w:proofErr w:type="spellEnd"/>
          </w:p>
        </w:tc>
        <w:tc>
          <w:tcPr>
            <w:tcW w:w="4046" w:type="dxa"/>
          </w:tcPr>
          <w:p w:rsidRPr="48661098" w:rsidR="00D52DFB" w:rsidP="00D52DFB" w:rsidRDefault="009E5B05" w14:paraId="6671349E" w14:textId="2FFC4659">
            <w:pPr>
              <w:rPr>
                <w:sz w:val="28"/>
                <w:szCs w:val="28"/>
                <w:lang w:val="es-MX"/>
              </w:rPr>
            </w:pPr>
            <w:r w:rsidRPr="48661098">
              <w:rPr>
                <w:sz w:val="28"/>
                <w:szCs w:val="28"/>
                <w:lang w:val="es-MX"/>
              </w:rPr>
              <w:t>Lo digita el Usuario</w:t>
            </w:r>
          </w:p>
        </w:tc>
      </w:tr>
      <w:tr w:rsidR="00D52DFB" w:rsidTr="48661098" w14:paraId="22508665" w14:textId="77777777">
        <w:trPr>
          <w:trHeight w:val="300"/>
        </w:trPr>
        <w:tc>
          <w:tcPr>
            <w:tcW w:w="4044" w:type="dxa"/>
          </w:tcPr>
          <w:p w:rsidRPr="009E5B05" w:rsidR="00D52DFB" w:rsidP="00D52DFB" w:rsidRDefault="00D52DFB" w14:paraId="34E98F75" w14:textId="09E03318">
            <w:pPr>
              <w:rPr>
                <w:sz w:val="28"/>
                <w:szCs w:val="24"/>
                <w:lang w:val="es-MX"/>
              </w:rPr>
            </w:pPr>
            <w:r w:rsidRPr="009E5B05">
              <w:rPr>
                <w:rFonts w:eastAsia="Calibri" w:cs="Arial"/>
                <w:sz w:val="28"/>
                <w:szCs w:val="24"/>
                <w:lang w:val="es-MX"/>
              </w:rPr>
              <w:t>Lugar de Residencia</w:t>
            </w:r>
          </w:p>
        </w:tc>
        <w:tc>
          <w:tcPr>
            <w:tcW w:w="4046" w:type="dxa"/>
          </w:tcPr>
          <w:p w:rsidRPr="48661098" w:rsidR="00D52DFB" w:rsidP="00D52DFB" w:rsidRDefault="009E5B05" w14:paraId="7F31532B" w14:textId="7C239E2B">
            <w:pPr>
              <w:rPr>
                <w:sz w:val="28"/>
                <w:szCs w:val="28"/>
                <w:lang w:val="es-MX"/>
              </w:rPr>
            </w:pPr>
            <w:r w:rsidRPr="48661098">
              <w:rPr>
                <w:sz w:val="28"/>
                <w:szCs w:val="28"/>
                <w:lang w:val="es-MX"/>
              </w:rPr>
              <w:t>Lo digita el Usuario</w:t>
            </w:r>
          </w:p>
        </w:tc>
      </w:tr>
      <w:tr w:rsidR="00D52DFB" w:rsidTr="48661098" w14:paraId="38FDD09A" w14:textId="77777777">
        <w:trPr>
          <w:trHeight w:val="300"/>
        </w:trPr>
        <w:tc>
          <w:tcPr>
            <w:tcW w:w="4044" w:type="dxa"/>
          </w:tcPr>
          <w:p w:rsidRPr="009E5B05" w:rsidR="00D52DFB" w:rsidP="00D52DFB" w:rsidRDefault="00D52DFB" w14:paraId="15FF67BC" w14:textId="7914CFE5">
            <w:pPr>
              <w:rPr>
                <w:sz w:val="28"/>
                <w:szCs w:val="24"/>
                <w:lang w:val="es-MX"/>
              </w:rPr>
            </w:pPr>
            <w:r w:rsidRPr="009E5B05">
              <w:rPr>
                <w:rFonts w:eastAsia="Calibri" w:cs="Arial"/>
                <w:sz w:val="28"/>
                <w:szCs w:val="24"/>
                <w:lang w:val="es-MX"/>
              </w:rPr>
              <w:t>Condición Migratoria</w:t>
            </w:r>
          </w:p>
        </w:tc>
        <w:tc>
          <w:tcPr>
            <w:tcW w:w="4046" w:type="dxa"/>
          </w:tcPr>
          <w:p w:rsidRPr="48661098" w:rsidR="00D52DFB" w:rsidP="00D52DFB" w:rsidRDefault="009E5B05" w14:paraId="023B5378" w14:textId="7D77CFA7">
            <w:pPr>
              <w:rPr>
                <w:sz w:val="28"/>
                <w:szCs w:val="28"/>
                <w:lang w:val="es-MX"/>
              </w:rPr>
            </w:pPr>
            <w:r w:rsidRPr="48661098">
              <w:rPr>
                <w:sz w:val="28"/>
                <w:szCs w:val="28"/>
                <w:lang w:val="es-MX"/>
              </w:rPr>
              <w:t>Lo digita el Usuario</w:t>
            </w:r>
          </w:p>
        </w:tc>
      </w:tr>
      <w:tr w:rsidR="00D52DFB" w:rsidTr="48661098" w14:paraId="1DE61386" w14:textId="77777777">
        <w:trPr>
          <w:trHeight w:val="300"/>
        </w:trPr>
        <w:tc>
          <w:tcPr>
            <w:tcW w:w="4044" w:type="dxa"/>
          </w:tcPr>
          <w:p w:rsidRPr="009E5B05" w:rsidR="00D52DFB" w:rsidP="00D52DFB" w:rsidRDefault="00D52DFB" w14:paraId="7C386BA7" w14:textId="2E787C87">
            <w:pPr>
              <w:rPr>
                <w:sz w:val="28"/>
                <w:szCs w:val="24"/>
                <w:lang w:val="es-MX"/>
              </w:rPr>
            </w:pPr>
            <w:r w:rsidRPr="009E5B05">
              <w:rPr>
                <w:rFonts w:eastAsia="Calibri" w:cs="Arial"/>
                <w:sz w:val="28"/>
                <w:szCs w:val="24"/>
                <w:lang w:val="es-MX"/>
              </w:rPr>
              <w:t>Etnia</w:t>
            </w:r>
          </w:p>
        </w:tc>
        <w:tc>
          <w:tcPr>
            <w:tcW w:w="4046" w:type="dxa"/>
          </w:tcPr>
          <w:p w:rsidRPr="48661098" w:rsidR="00D52DFB" w:rsidP="00D52DFB" w:rsidRDefault="009E5B05" w14:paraId="1B86CFFE" w14:textId="78663991">
            <w:pPr>
              <w:rPr>
                <w:sz w:val="28"/>
                <w:szCs w:val="28"/>
                <w:lang w:val="es-MX"/>
              </w:rPr>
            </w:pPr>
            <w:r w:rsidRPr="48661098">
              <w:rPr>
                <w:sz w:val="28"/>
                <w:szCs w:val="28"/>
                <w:lang w:val="es-MX"/>
              </w:rPr>
              <w:t>Lo digita el Usuario</w:t>
            </w:r>
          </w:p>
        </w:tc>
      </w:tr>
      <w:tr w:rsidR="00D52DFB" w:rsidTr="48661098" w14:paraId="67295B36" w14:textId="77777777">
        <w:trPr>
          <w:trHeight w:val="300"/>
        </w:trPr>
        <w:tc>
          <w:tcPr>
            <w:tcW w:w="4044" w:type="dxa"/>
          </w:tcPr>
          <w:p w:rsidRPr="009E5B05" w:rsidR="00D52DFB" w:rsidP="00D52DFB" w:rsidRDefault="00D52DFB" w14:paraId="1E87C3C3" w14:textId="5F4E1617">
            <w:pPr>
              <w:rPr>
                <w:sz w:val="28"/>
                <w:szCs w:val="24"/>
                <w:lang w:val="es-MX"/>
              </w:rPr>
            </w:pPr>
            <w:r w:rsidRPr="009E5B05">
              <w:rPr>
                <w:rFonts w:eastAsia="Calibri" w:cs="Arial"/>
                <w:sz w:val="28"/>
                <w:szCs w:val="24"/>
                <w:lang w:val="es-MX"/>
              </w:rPr>
              <w:t xml:space="preserve">Situación </w:t>
            </w:r>
            <w:proofErr w:type="spellStart"/>
            <w:r w:rsidRPr="009E5B05">
              <w:rPr>
                <w:rFonts w:eastAsia="Calibri" w:cs="Arial"/>
                <w:sz w:val="28"/>
                <w:szCs w:val="24"/>
                <w:lang w:val="es-MX"/>
              </w:rPr>
              <w:t>Juridica</w:t>
            </w:r>
            <w:proofErr w:type="spellEnd"/>
          </w:p>
        </w:tc>
        <w:tc>
          <w:tcPr>
            <w:tcW w:w="4046" w:type="dxa"/>
          </w:tcPr>
          <w:p w:rsidRPr="48661098" w:rsidR="00D52DFB" w:rsidP="00D52DFB" w:rsidRDefault="009E5B05" w14:paraId="596DDFA3" w14:textId="04BB7248">
            <w:pPr>
              <w:rPr>
                <w:sz w:val="28"/>
                <w:szCs w:val="28"/>
                <w:lang w:val="es-MX"/>
              </w:rPr>
            </w:pPr>
            <w:r w:rsidRPr="48661098">
              <w:rPr>
                <w:sz w:val="28"/>
                <w:szCs w:val="28"/>
                <w:lang w:val="es-MX"/>
              </w:rPr>
              <w:t>Lo digita el Usuario</w:t>
            </w:r>
          </w:p>
        </w:tc>
      </w:tr>
      <w:tr w:rsidR="00D52DFB" w:rsidTr="48661098" w14:paraId="40A45C4F" w14:textId="77777777">
        <w:trPr>
          <w:trHeight w:val="300"/>
        </w:trPr>
        <w:tc>
          <w:tcPr>
            <w:tcW w:w="4044" w:type="dxa"/>
          </w:tcPr>
          <w:p w:rsidRPr="009E5B05" w:rsidR="00D52DFB" w:rsidP="00D52DFB" w:rsidRDefault="00D52DFB" w14:paraId="389D0F25" w14:textId="51B26265">
            <w:pPr>
              <w:rPr>
                <w:sz w:val="28"/>
                <w:szCs w:val="24"/>
                <w:lang w:val="es-MX"/>
              </w:rPr>
            </w:pPr>
            <w:r w:rsidRPr="009E5B05">
              <w:rPr>
                <w:rFonts w:eastAsia="Calibri" w:cs="Arial"/>
                <w:sz w:val="28"/>
                <w:szCs w:val="24"/>
                <w:lang w:val="es-MX"/>
              </w:rPr>
              <w:t>Estado Conyugal</w:t>
            </w:r>
          </w:p>
        </w:tc>
        <w:tc>
          <w:tcPr>
            <w:tcW w:w="4046" w:type="dxa"/>
          </w:tcPr>
          <w:p w:rsidRPr="48661098" w:rsidR="00D52DFB" w:rsidP="00D52DFB" w:rsidRDefault="009E5B05" w14:paraId="7C5AC0D3" w14:textId="261BD859">
            <w:pPr>
              <w:rPr>
                <w:sz w:val="28"/>
                <w:szCs w:val="28"/>
                <w:lang w:val="es-MX"/>
              </w:rPr>
            </w:pPr>
            <w:r w:rsidRPr="48661098">
              <w:rPr>
                <w:sz w:val="28"/>
                <w:szCs w:val="28"/>
                <w:lang w:val="es-MX"/>
              </w:rPr>
              <w:t>Lo digita el Usuario</w:t>
            </w:r>
          </w:p>
        </w:tc>
      </w:tr>
      <w:tr w:rsidR="009E5B05" w:rsidTr="48661098" w14:paraId="2040AC0D" w14:textId="77777777">
        <w:trPr>
          <w:trHeight w:val="300"/>
        </w:trPr>
        <w:tc>
          <w:tcPr>
            <w:tcW w:w="4044" w:type="dxa"/>
          </w:tcPr>
          <w:p w:rsidRPr="009E5B05" w:rsidR="009E5B05" w:rsidP="009E5B05" w:rsidRDefault="009E5B05" w14:paraId="34404F7F" w14:textId="65384AD8">
            <w:pPr>
              <w:rPr>
                <w:rFonts w:eastAsia="Calibri" w:cs="Arial"/>
                <w:sz w:val="28"/>
                <w:szCs w:val="24"/>
                <w:lang w:val="es-MX"/>
              </w:rPr>
            </w:pPr>
            <w:r w:rsidRPr="009E5B05">
              <w:rPr>
                <w:rFonts w:eastAsia="Calibri" w:cs="Arial"/>
                <w:sz w:val="28"/>
                <w:szCs w:val="24"/>
                <w:lang w:val="es-MX"/>
              </w:rPr>
              <w:t xml:space="preserve">Permiso de </w:t>
            </w:r>
            <w:proofErr w:type="spellStart"/>
            <w:r w:rsidRPr="009E5B05">
              <w:rPr>
                <w:rFonts w:eastAsia="Calibri" w:cs="Arial"/>
                <w:sz w:val="28"/>
                <w:szCs w:val="24"/>
                <w:lang w:val="es-MX"/>
              </w:rPr>
              <w:t>Portacion</w:t>
            </w:r>
            <w:proofErr w:type="spellEnd"/>
            <w:r w:rsidRPr="009E5B05">
              <w:rPr>
                <w:rFonts w:eastAsia="Calibri" w:cs="Arial"/>
                <w:sz w:val="28"/>
                <w:szCs w:val="24"/>
                <w:lang w:val="es-MX"/>
              </w:rPr>
              <w:t xml:space="preserve"> de Armas</w:t>
            </w:r>
          </w:p>
        </w:tc>
        <w:tc>
          <w:tcPr>
            <w:tcW w:w="4046" w:type="dxa"/>
          </w:tcPr>
          <w:p w:rsidRPr="48661098" w:rsidR="009E5B05" w:rsidP="009E5B05" w:rsidRDefault="009E5B05" w14:paraId="223682B2" w14:textId="15479DE9">
            <w:pPr>
              <w:rPr>
                <w:sz w:val="28"/>
                <w:szCs w:val="28"/>
                <w:lang w:val="es-MX"/>
              </w:rPr>
            </w:pPr>
            <w:r w:rsidRPr="48661098">
              <w:rPr>
                <w:sz w:val="28"/>
                <w:szCs w:val="28"/>
                <w:lang w:val="es-MX"/>
              </w:rPr>
              <w:t>Lo digita el Usuario</w:t>
            </w:r>
          </w:p>
        </w:tc>
      </w:tr>
      <w:tr w:rsidR="009E5B05" w:rsidTr="48661098" w14:paraId="3FC73EC4" w14:textId="77777777">
        <w:trPr>
          <w:trHeight w:val="300"/>
        </w:trPr>
        <w:tc>
          <w:tcPr>
            <w:tcW w:w="4044" w:type="dxa"/>
          </w:tcPr>
          <w:p w:rsidRPr="009E5B05" w:rsidR="009E5B05" w:rsidP="009E5B05" w:rsidRDefault="009E5B05" w14:paraId="6C1529D7" w14:textId="3B9C1A62">
            <w:pPr>
              <w:rPr>
                <w:rFonts w:eastAsia="Calibri" w:cs="Arial"/>
                <w:sz w:val="28"/>
                <w:szCs w:val="24"/>
                <w:lang w:val="es-MX"/>
              </w:rPr>
            </w:pPr>
            <w:r w:rsidRPr="009E5B05">
              <w:rPr>
                <w:rFonts w:eastAsia="Calibri" w:cs="Arial"/>
                <w:sz w:val="28"/>
                <w:szCs w:val="24"/>
                <w:lang w:val="es-MX"/>
              </w:rPr>
              <w:lastRenderedPageBreak/>
              <w:t>Pertenencia a alguna fuerza de seguridad</w:t>
            </w:r>
          </w:p>
        </w:tc>
        <w:tc>
          <w:tcPr>
            <w:tcW w:w="4046" w:type="dxa"/>
          </w:tcPr>
          <w:p w:rsidRPr="48661098" w:rsidR="009E5B05" w:rsidP="009E5B05" w:rsidRDefault="009E5B05" w14:paraId="02F30303" w14:textId="7781A35F">
            <w:pPr>
              <w:rPr>
                <w:sz w:val="28"/>
                <w:szCs w:val="28"/>
                <w:lang w:val="es-MX"/>
              </w:rPr>
            </w:pPr>
            <w:r w:rsidRPr="48661098">
              <w:rPr>
                <w:sz w:val="28"/>
                <w:szCs w:val="28"/>
                <w:lang w:val="es-MX"/>
              </w:rPr>
              <w:t>Lo digita el Usuario</w:t>
            </w:r>
          </w:p>
        </w:tc>
      </w:tr>
      <w:tr w:rsidR="009E5B05" w:rsidTr="48661098" w14:paraId="7FE532F8" w14:textId="77777777">
        <w:trPr>
          <w:trHeight w:val="300"/>
        </w:trPr>
        <w:tc>
          <w:tcPr>
            <w:tcW w:w="4044" w:type="dxa"/>
          </w:tcPr>
          <w:p w:rsidRPr="009E5B05" w:rsidR="009E5B05" w:rsidP="009E5B05" w:rsidRDefault="009E5B05" w14:paraId="59BFB348" w14:textId="6EACFA3D">
            <w:pPr>
              <w:rPr>
                <w:rFonts w:eastAsia="Calibri" w:cs="Arial"/>
                <w:sz w:val="28"/>
                <w:szCs w:val="24"/>
                <w:lang w:val="es-MX"/>
              </w:rPr>
            </w:pPr>
            <w:r w:rsidRPr="009E5B05">
              <w:rPr>
                <w:rFonts w:eastAsia="Calibri" w:cs="Arial"/>
                <w:sz w:val="28"/>
                <w:szCs w:val="24"/>
                <w:lang w:val="es-MX"/>
              </w:rPr>
              <w:t>Antecedentes</w:t>
            </w:r>
          </w:p>
        </w:tc>
        <w:tc>
          <w:tcPr>
            <w:tcW w:w="4046" w:type="dxa"/>
          </w:tcPr>
          <w:p w:rsidRPr="48661098" w:rsidR="009E5B05" w:rsidP="009E5B05" w:rsidRDefault="009E5B05" w14:paraId="2A4DA5FA" w14:textId="43656866">
            <w:pPr>
              <w:rPr>
                <w:sz w:val="28"/>
                <w:szCs w:val="28"/>
                <w:lang w:val="es-MX"/>
              </w:rPr>
            </w:pPr>
            <w:r w:rsidRPr="48661098">
              <w:rPr>
                <w:sz w:val="28"/>
                <w:szCs w:val="28"/>
                <w:lang w:val="es-MX"/>
              </w:rPr>
              <w:t>Lo digita el Usuario</w:t>
            </w:r>
          </w:p>
        </w:tc>
      </w:tr>
      <w:tr w:rsidR="009E5B05" w:rsidTr="48661098" w14:paraId="74D6E3E6" w14:textId="77777777">
        <w:trPr>
          <w:trHeight w:val="300"/>
        </w:trPr>
        <w:tc>
          <w:tcPr>
            <w:tcW w:w="4044" w:type="dxa"/>
          </w:tcPr>
          <w:p w:rsidRPr="009E5B05" w:rsidR="009E5B05" w:rsidP="009E5B05" w:rsidRDefault="009E5B05" w14:paraId="16E15B6B" w14:textId="7D08F1CA">
            <w:pPr>
              <w:rPr>
                <w:rFonts w:eastAsia="Calibri" w:cs="Arial"/>
                <w:sz w:val="28"/>
                <w:szCs w:val="24"/>
                <w:lang w:val="es-MX"/>
              </w:rPr>
            </w:pPr>
            <w:r w:rsidRPr="009E5B05">
              <w:rPr>
                <w:rFonts w:eastAsia="Calibri" w:cs="Arial"/>
                <w:sz w:val="28"/>
                <w:szCs w:val="24"/>
                <w:lang w:val="es-MX"/>
              </w:rPr>
              <w:t>Suicidio</w:t>
            </w:r>
          </w:p>
        </w:tc>
        <w:tc>
          <w:tcPr>
            <w:tcW w:w="4046" w:type="dxa"/>
          </w:tcPr>
          <w:p w:rsidRPr="48661098" w:rsidR="009E5B05" w:rsidP="009E5B05" w:rsidRDefault="009E5B05" w14:paraId="5E7CCD25" w14:textId="2462F8AF">
            <w:pPr>
              <w:rPr>
                <w:sz w:val="28"/>
                <w:szCs w:val="28"/>
                <w:lang w:val="es-MX"/>
              </w:rPr>
            </w:pPr>
            <w:r w:rsidRPr="48661098">
              <w:rPr>
                <w:sz w:val="28"/>
                <w:szCs w:val="28"/>
                <w:lang w:val="es-MX"/>
              </w:rPr>
              <w:t>Lo digita el Usuario</w:t>
            </w:r>
          </w:p>
        </w:tc>
      </w:tr>
      <w:tr w:rsidR="009E5B05" w:rsidTr="48661098" w14:paraId="08BE322A" w14:textId="77777777">
        <w:trPr>
          <w:trHeight w:val="300"/>
        </w:trPr>
        <w:tc>
          <w:tcPr>
            <w:tcW w:w="4044" w:type="dxa"/>
          </w:tcPr>
          <w:p w:rsidRPr="009E5B05" w:rsidR="009E5B05" w:rsidP="009E5B05" w:rsidRDefault="009E5B05" w14:paraId="72F1D820" w14:textId="5B30C77F">
            <w:pPr>
              <w:rPr>
                <w:rFonts w:eastAsia="Calibri" w:cs="Arial"/>
                <w:sz w:val="28"/>
                <w:szCs w:val="24"/>
                <w:lang w:val="es-MX"/>
              </w:rPr>
            </w:pPr>
            <w:r w:rsidRPr="009E5B05">
              <w:rPr>
                <w:rFonts w:eastAsia="Calibri" w:cs="Arial"/>
                <w:sz w:val="28"/>
                <w:szCs w:val="24"/>
                <w:lang w:val="es-MX"/>
              </w:rPr>
              <w:t>Organismo generador</w:t>
            </w:r>
          </w:p>
        </w:tc>
        <w:tc>
          <w:tcPr>
            <w:tcW w:w="4046" w:type="dxa"/>
          </w:tcPr>
          <w:p w:rsidRPr="48661098" w:rsidR="009E5B05" w:rsidP="009E5B05" w:rsidRDefault="009E5B05" w14:paraId="42FD4148" w14:textId="03EB0D12">
            <w:pPr>
              <w:rPr>
                <w:sz w:val="28"/>
                <w:szCs w:val="28"/>
                <w:lang w:val="es-MX"/>
              </w:rPr>
            </w:pPr>
            <w:r w:rsidRPr="48661098">
              <w:rPr>
                <w:sz w:val="28"/>
                <w:szCs w:val="28"/>
                <w:lang w:val="es-MX"/>
              </w:rPr>
              <w:t>Lo digita el Usuario</w:t>
            </w:r>
          </w:p>
        </w:tc>
      </w:tr>
    </w:tbl>
    <w:p w:rsidR="58DC71F1" w:rsidP="48661098" w:rsidRDefault="58DC71F1" w14:paraId="75A7CFE1" w14:textId="5EF4D160">
      <w:pPr>
        <w:ind w:left="1260"/>
        <w:rPr>
          <w:rFonts w:eastAsia="Calibri" w:cs="Arial"/>
          <w:lang w:val="es-MX"/>
        </w:rPr>
      </w:pPr>
    </w:p>
    <w:p w:rsidR="58DC71F1" w:rsidP="48661098" w:rsidRDefault="1352249E" w14:paraId="65664AA4" w14:textId="7C2D4191">
      <w:pPr>
        <w:ind w:left="2070"/>
        <w:rPr>
          <w:sz w:val="28"/>
          <w:szCs w:val="28"/>
          <w:lang w:val="es-MX"/>
        </w:rPr>
      </w:pPr>
      <w:r w:rsidRPr="1352249E">
        <w:rPr>
          <w:sz w:val="28"/>
          <w:szCs w:val="28"/>
          <w:lang w:val="es-MX"/>
        </w:rPr>
        <w:t>5.5.3.1.2 Destino de los Datos (Información sensible)</w:t>
      </w:r>
    </w:p>
    <w:p w:rsidR="58DC71F1" w:rsidP="48661098" w:rsidRDefault="58DC71F1" w14:paraId="251C3344" w14:textId="088D651B">
      <w:pPr>
        <w:ind w:left="1980"/>
        <w:rPr>
          <w:sz w:val="28"/>
          <w:szCs w:val="28"/>
          <w:highlight w:val="cyan"/>
          <w:lang w:val="es-MX"/>
        </w:rPr>
      </w:pPr>
    </w:p>
    <w:tbl>
      <w:tblPr>
        <w:tblStyle w:val="Tablaconcuadrcula"/>
        <w:tblW w:w="0" w:type="auto"/>
        <w:tblLook w:val="04A0" w:firstRow="1" w:lastRow="0" w:firstColumn="1" w:lastColumn="0" w:noHBand="0" w:noVBand="1"/>
      </w:tblPr>
      <w:tblGrid>
        <w:gridCol w:w="1920"/>
        <w:gridCol w:w="5714"/>
        <w:gridCol w:w="1716"/>
      </w:tblGrid>
      <w:tr w:rsidR="48661098" w:rsidTr="00373FD7" w14:paraId="026B7465" w14:textId="77777777">
        <w:trPr>
          <w:trHeight w:val="375"/>
        </w:trPr>
        <w:tc>
          <w:tcPr>
            <w:tcW w:w="1920" w:type="dxa"/>
          </w:tcPr>
          <w:p w:rsidR="48661098" w:rsidP="48661098" w:rsidRDefault="48661098" w14:paraId="5FDDD872" w14:textId="744D449E">
            <w:pPr>
              <w:jc w:val="center"/>
              <w:rPr>
                <w:rFonts w:eastAsia="Calibri" w:cs="Arial"/>
                <w:b/>
                <w:bCs/>
                <w:sz w:val="28"/>
                <w:szCs w:val="28"/>
                <w:lang w:val="es-MX"/>
              </w:rPr>
            </w:pPr>
            <w:r w:rsidRPr="48661098">
              <w:rPr>
                <w:rFonts w:eastAsia="Calibri" w:cs="Arial"/>
                <w:b/>
                <w:bCs/>
                <w:sz w:val="28"/>
                <w:szCs w:val="28"/>
                <w:lang w:val="es-MX"/>
              </w:rPr>
              <w:t>Campos</w:t>
            </w:r>
          </w:p>
        </w:tc>
        <w:tc>
          <w:tcPr>
            <w:tcW w:w="5714" w:type="dxa"/>
          </w:tcPr>
          <w:p w:rsidR="48661098" w:rsidP="48661098" w:rsidRDefault="48661098" w14:paraId="277D0381" w14:textId="55814660">
            <w:pPr>
              <w:jc w:val="center"/>
              <w:rPr>
                <w:rFonts w:eastAsia="Calibri" w:cs="Arial"/>
                <w:b/>
                <w:bCs/>
                <w:sz w:val="32"/>
                <w:szCs w:val="32"/>
                <w:lang w:val="es-MX"/>
              </w:rPr>
            </w:pPr>
            <w:r w:rsidRPr="48661098">
              <w:rPr>
                <w:rFonts w:eastAsia="Calibri" w:cs="Arial"/>
                <w:b/>
                <w:bCs/>
                <w:sz w:val="28"/>
                <w:szCs w:val="28"/>
                <w:lang w:val="es-MX"/>
              </w:rPr>
              <w:t>Destino</w:t>
            </w:r>
          </w:p>
        </w:tc>
        <w:tc>
          <w:tcPr>
            <w:tcW w:w="1716" w:type="dxa"/>
          </w:tcPr>
          <w:p w:rsidR="48661098" w:rsidP="48661098" w:rsidRDefault="48661098" w14:paraId="5BFEDBDC" w14:textId="56A7F059">
            <w:pPr>
              <w:jc w:val="center"/>
              <w:rPr>
                <w:rFonts w:eastAsia="Calibri" w:cs="Arial"/>
                <w:b/>
                <w:bCs/>
                <w:sz w:val="32"/>
                <w:szCs w:val="32"/>
                <w:lang w:val="es-MX"/>
              </w:rPr>
            </w:pPr>
            <w:r w:rsidRPr="48661098">
              <w:rPr>
                <w:rFonts w:eastAsia="Calibri" w:cs="Arial"/>
                <w:b/>
                <w:bCs/>
                <w:sz w:val="28"/>
                <w:szCs w:val="28"/>
                <w:lang w:val="es-MX"/>
              </w:rPr>
              <w:t>Dato sensible</w:t>
            </w:r>
          </w:p>
        </w:tc>
      </w:tr>
      <w:tr w:rsidR="00373FD7" w:rsidTr="00373FD7" w14:paraId="14AA69CB" w14:textId="77777777">
        <w:trPr>
          <w:trHeight w:val="300"/>
        </w:trPr>
        <w:tc>
          <w:tcPr>
            <w:tcW w:w="1920" w:type="dxa"/>
          </w:tcPr>
          <w:p w:rsidR="00373FD7" w:rsidP="00373FD7" w:rsidRDefault="00373FD7" w14:paraId="377C79AF" w14:textId="5E03C771">
            <w:pPr>
              <w:rPr>
                <w:rFonts w:eastAsia="Calibri" w:cs="Arial"/>
                <w:sz w:val="28"/>
                <w:szCs w:val="28"/>
                <w:lang w:val="es-MX"/>
              </w:rPr>
            </w:pPr>
            <w:r w:rsidRPr="00D52DFB">
              <w:rPr>
                <w:rFonts w:eastAsia="Calibri" w:cs="Arial"/>
                <w:sz w:val="28"/>
                <w:szCs w:val="24"/>
                <w:lang w:val="es-MX"/>
              </w:rPr>
              <w:t>Id</w:t>
            </w:r>
          </w:p>
        </w:tc>
        <w:tc>
          <w:tcPr>
            <w:tcW w:w="5714" w:type="dxa"/>
          </w:tcPr>
          <w:p w:rsidR="00373FD7" w:rsidP="00373FD7" w:rsidRDefault="00373FD7" w14:paraId="66422A4D" w14:textId="199BC624">
            <w:pPr>
              <w:rPr>
                <w:sz w:val="28"/>
                <w:szCs w:val="28"/>
                <w:lang w:val="es-MX"/>
              </w:rPr>
            </w:pPr>
            <w:proofErr w:type="spellStart"/>
            <w:r w:rsidRPr="48661098">
              <w:rPr>
                <w:sz w:val="28"/>
                <w:szCs w:val="28"/>
                <w:lang w:val="es-MX"/>
              </w:rPr>
              <w:t>TA_imputados.ci_id</w:t>
            </w:r>
            <w:proofErr w:type="spellEnd"/>
          </w:p>
        </w:tc>
        <w:tc>
          <w:tcPr>
            <w:tcW w:w="1716" w:type="dxa"/>
          </w:tcPr>
          <w:p w:rsidR="00373FD7" w:rsidP="00373FD7" w:rsidRDefault="00373FD7" w14:paraId="0EF05811" w14:textId="72FE84E8">
            <w:r w:rsidRPr="48661098">
              <w:rPr>
                <w:sz w:val="28"/>
                <w:szCs w:val="28"/>
                <w:lang w:val="es-MX"/>
              </w:rPr>
              <w:t>Sí</w:t>
            </w:r>
          </w:p>
        </w:tc>
      </w:tr>
      <w:tr w:rsidR="00373FD7" w:rsidTr="00373FD7" w14:paraId="4991232E" w14:textId="77777777">
        <w:trPr>
          <w:trHeight w:val="300"/>
        </w:trPr>
        <w:tc>
          <w:tcPr>
            <w:tcW w:w="1920" w:type="dxa"/>
          </w:tcPr>
          <w:p w:rsidR="00373FD7" w:rsidP="00373FD7" w:rsidRDefault="00373FD7" w14:paraId="58436CB8" w14:textId="760E526D">
            <w:pPr>
              <w:rPr>
                <w:rFonts w:eastAsia="Calibri" w:cs="Arial"/>
                <w:sz w:val="28"/>
                <w:szCs w:val="28"/>
                <w:lang w:val="es-MX"/>
              </w:rPr>
            </w:pPr>
            <w:r w:rsidRPr="00D52DFB">
              <w:rPr>
                <w:rFonts w:eastAsia="Calibri" w:cs="Arial"/>
                <w:sz w:val="28"/>
                <w:szCs w:val="24"/>
                <w:lang w:val="es-MX"/>
              </w:rPr>
              <w:t>DNI</w:t>
            </w:r>
          </w:p>
        </w:tc>
        <w:tc>
          <w:tcPr>
            <w:tcW w:w="5714" w:type="dxa"/>
          </w:tcPr>
          <w:p w:rsidR="00373FD7" w:rsidP="00373FD7" w:rsidRDefault="00373FD7" w14:paraId="06D64A7F" w14:textId="7AE037CB">
            <w:pPr>
              <w:rPr>
                <w:sz w:val="28"/>
                <w:szCs w:val="28"/>
                <w:lang w:val="es-MX"/>
              </w:rPr>
            </w:pPr>
            <w:proofErr w:type="spellStart"/>
            <w:r w:rsidRPr="48661098">
              <w:rPr>
                <w:sz w:val="28"/>
                <w:szCs w:val="28"/>
                <w:lang w:val="es-MX"/>
              </w:rPr>
              <w:t>TA_imputados.cv_dni</w:t>
            </w:r>
            <w:proofErr w:type="spellEnd"/>
          </w:p>
        </w:tc>
        <w:tc>
          <w:tcPr>
            <w:tcW w:w="1716" w:type="dxa"/>
          </w:tcPr>
          <w:p w:rsidR="00373FD7" w:rsidP="00373FD7" w:rsidRDefault="00373FD7" w14:paraId="30645188" w14:textId="761FA2D1">
            <w:r w:rsidRPr="48661098">
              <w:rPr>
                <w:sz w:val="28"/>
                <w:szCs w:val="28"/>
                <w:lang w:val="es-MX"/>
              </w:rPr>
              <w:t>Si</w:t>
            </w:r>
          </w:p>
        </w:tc>
      </w:tr>
      <w:tr w:rsidR="00373FD7" w:rsidTr="00373FD7" w14:paraId="4A87CE22" w14:textId="77777777">
        <w:trPr>
          <w:trHeight w:val="300"/>
        </w:trPr>
        <w:tc>
          <w:tcPr>
            <w:tcW w:w="1920" w:type="dxa"/>
          </w:tcPr>
          <w:p w:rsidR="00373FD7" w:rsidP="00373FD7" w:rsidRDefault="00373FD7" w14:paraId="601AE74D" w14:textId="402019E5">
            <w:pPr>
              <w:rPr>
                <w:rFonts w:eastAsia="Calibri" w:cs="Arial"/>
                <w:sz w:val="28"/>
                <w:szCs w:val="28"/>
                <w:lang w:val="es-MX"/>
              </w:rPr>
            </w:pPr>
            <w:r w:rsidRPr="00D52DFB">
              <w:rPr>
                <w:rFonts w:eastAsia="Calibri" w:cs="Arial"/>
                <w:sz w:val="28"/>
                <w:szCs w:val="24"/>
                <w:lang w:val="es-MX"/>
              </w:rPr>
              <w:t>Nombre</w:t>
            </w:r>
          </w:p>
        </w:tc>
        <w:tc>
          <w:tcPr>
            <w:tcW w:w="5714" w:type="dxa"/>
          </w:tcPr>
          <w:p w:rsidR="00373FD7" w:rsidP="00373FD7" w:rsidRDefault="00373FD7" w14:paraId="53D6153D" w14:textId="74FE46C9">
            <w:pPr>
              <w:rPr>
                <w:sz w:val="28"/>
                <w:szCs w:val="28"/>
                <w:lang w:val="es-MX"/>
              </w:rPr>
            </w:pPr>
            <w:proofErr w:type="spellStart"/>
            <w:r w:rsidRPr="48661098">
              <w:rPr>
                <w:sz w:val="28"/>
                <w:szCs w:val="28"/>
                <w:lang w:val="es-MX"/>
              </w:rPr>
              <w:t>TA_imputados.cv_nombre</w:t>
            </w:r>
            <w:proofErr w:type="spellEnd"/>
          </w:p>
        </w:tc>
        <w:tc>
          <w:tcPr>
            <w:tcW w:w="1716" w:type="dxa"/>
          </w:tcPr>
          <w:p w:rsidR="00373FD7" w:rsidP="00373FD7" w:rsidRDefault="00373FD7" w14:paraId="2372E3BB" w14:textId="39F59430">
            <w:pPr>
              <w:rPr>
                <w:sz w:val="28"/>
                <w:szCs w:val="28"/>
                <w:lang w:val="es-MX"/>
              </w:rPr>
            </w:pPr>
            <w:r w:rsidRPr="48661098">
              <w:rPr>
                <w:sz w:val="28"/>
                <w:szCs w:val="28"/>
                <w:lang w:val="es-MX"/>
              </w:rPr>
              <w:t>No</w:t>
            </w:r>
          </w:p>
        </w:tc>
      </w:tr>
      <w:tr w:rsidR="00373FD7" w:rsidTr="00373FD7" w14:paraId="4647C08D" w14:textId="77777777">
        <w:trPr>
          <w:trHeight w:val="300"/>
        </w:trPr>
        <w:tc>
          <w:tcPr>
            <w:tcW w:w="1920" w:type="dxa"/>
          </w:tcPr>
          <w:p w:rsidR="00373FD7" w:rsidP="00373FD7" w:rsidRDefault="00373FD7" w14:paraId="3BB91394" w14:textId="2C7DB8A0">
            <w:pPr>
              <w:rPr>
                <w:rFonts w:eastAsia="Calibri" w:cs="Arial"/>
                <w:sz w:val="28"/>
                <w:szCs w:val="28"/>
                <w:lang w:val="es-MX"/>
              </w:rPr>
            </w:pPr>
            <w:r w:rsidRPr="00D52DFB">
              <w:rPr>
                <w:rFonts w:eastAsia="Calibri" w:cs="Arial"/>
                <w:sz w:val="28"/>
                <w:szCs w:val="24"/>
                <w:lang w:val="es-MX"/>
              </w:rPr>
              <w:t>Género</w:t>
            </w:r>
          </w:p>
        </w:tc>
        <w:tc>
          <w:tcPr>
            <w:tcW w:w="5714" w:type="dxa"/>
          </w:tcPr>
          <w:p w:rsidR="00373FD7" w:rsidP="00373FD7" w:rsidRDefault="00373FD7" w14:paraId="5FD7A6F0" w14:textId="2F593948">
            <w:pPr>
              <w:rPr>
                <w:sz w:val="28"/>
                <w:szCs w:val="28"/>
                <w:lang w:val="es-MX"/>
              </w:rPr>
            </w:pPr>
            <w:proofErr w:type="spellStart"/>
            <w:r w:rsidRPr="48661098">
              <w:rPr>
                <w:sz w:val="28"/>
                <w:szCs w:val="28"/>
                <w:lang w:val="es-MX"/>
              </w:rPr>
              <w:t>TA_imputados.cv_genero</w:t>
            </w:r>
            <w:proofErr w:type="spellEnd"/>
          </w:p>
        </w:tc>
        <w:tc>
          <w:tcPr>
            <w:tcW w:w="1716" w:type="dxa"/>
          </w:tcPr>
          <w:p w:rsidR="00373FD7" w:rsidP="00373FD7" w:rsidRDefault="00373FD7" w14:paraId="23204DA2" w14:textId="62DC0427">
            <w:pPr>
              <w:rPr>
                <w:sz w:val="28"/>
                <w:szCs w:val="28"/>
                <w:lang w:val="es-MX"/>
              </w:rPr>
            </w:pPr>
            <w:r w:rsidRPr="48661098">
              <w:rPr>
                <w:sz w:val="28"/>
                <w:szCs w:val="28"/>
                <w:lang w:val="es-MX"/>
              </w:rPr>
              <w:t>Si</w:t>
            </w:r>
          </w:p>
        </w:tc>
      </w:tr>
      <w:tr w:rsidR="00373FD7" w:rsidTr="00373FD7" w14:paraId="15E25AF1" w14:textId="77777777">
        <w:trPr>
          <w:trHeight w:val="300"/>
        </w:trPr>
        <w:tc>
          <w:tcPr>
            <w:tcW w:w="1920" w:type="dxa"/>
          </w:tcPr>
          <w:p w:rsidR="00373FD7" w:rsidP="00373FD7" w:rsidRDefault="00373FD7" w14:paraId="682C6B21" w14:textId="745E2C53">
            <w:pPr>
              <w:rPr>
                <w:rFonts w:eastAsia="Calibri" w:cs="Arial"/>
                <w:sz w:val="28"/>
                <w:szCs w:val="28"/>
                <w:lang w:val="es-MX"/>
              </w:rPr>
            </w:pPr>
            <w:r w:rsidRPr="00D52DFB">
              <w:rPr>
                <w:rFonts w:eastAsia="Calibri" w:cs="Arial"/>
                <w:sz w:val="28"/>
                <w:szCs w:val="24"/>
                <w:lang w:val="es-MX"/>
              </w:rPr>
              <w:t>Orientación Sexual</w:t>
            </w:r>
          </w:p>
        </w:tc>
        <w:tc>
          <w:tcPr>
            <w:tcW w:w="5714" w:type="dxa"/>
          </w:tcPr>
          <w:p w:rsidR="00373FD7" w:rsidP="00373FD7" w:rsidRDefault="00373FD7" w14:paraId="302FDF1A" w14:textId="050D439E">
            <w:pPr>
              <w:rPr>
                <w:sz w:val="28"/>
                <w:szCs w:val="28"/>
                <w:lang w:val="es-MX"/>
              </w:rPr>
            </w:pPr>
            <w:proofErr w:type="spellStart"/>
            <w:r w:rsidRPr="48661098">
              <w:rPr>
                <w:sz w:val="28"/>
                <w:szCs w:val="28"/>
                <w:lang w:val="es-MX"/>
              </w:rPr>
              <w:t>TA_imputados.cv_orientacionsexual</w:t>
            </w:r>
            <w:proofErr w:type="spellEnd"/>
          </w:p>
        </w:tc>
        <w:tc>
          <w:tcPr>
            <w:tcW w:w="1716" w:type="dxa"/>
          </w:tcPr>
          <w:p w:rsidR="00373FD7" w:rsidP="00373FD7" w:rsidRDefault="00373FD7" w14:paraId="39253BAE" w14:textId="60D78E6E">
            <w:r w:rsidRPr="48661098">
              <w:rPr>
                <w:sz w:val="28"/>
                <w:szCs w:val="28"/>
                <w:lang w:val="es-MX"/>
              </w:rPr>
              <w:t>No</w:t>
            </w:r>
          </w:p>
        </w:tc>
      </w:tr>
      <w:tr w:rsidR="00373FD7" w:rsidTr="00373FD7" w14:paraId="191BE8FE" w14:textId="77777777">
        <w:trPr>
          <w:trHeight w:val="300"/>
        </w:trPr>
        <w:tc>
          <w:tcPr>
            <w:tcW w:w="1920" w:type="dxa"/>
          </w:tcPr>
          <w:p w:rsidR="00373FD7" w:rsidP="00373FD7" w:rsidRDefault="00373FD7" w14:paraId="4F497DF8" w14:textId="719B79DB">
            <w:pPr>
              <w:rPr>
                <w:rFonts w:eastAsia="Calibri" w:cs="Arial"/>
                <w:sz w:val="28"/>
                <w:szCs w:val="28"/>
                <w:lang w:val="es-MX"/>
              </w:rPr>
            </w:pPr>
            <w:r w:rsidRPr="00D52DFB">
              <w:rPr>
                <w:rFonts w:eastAsia="Calibri" w:cs="Arial"/>
                <w:sz w:val="28"/>
                <w:szCs w:val="24"/>
                <w:lang w:val="es-MX"/>
              </w:rPr>
              <w:t>Edad</w:t>
            </w:r>
          </w:p>
        </w:tc>
        <w:tc>
          <w:tcPr>
            <w:tcW w:w="5714" w:type="dxa"/>
          </w:tcPr>
          <w:p w:rsidR="00373FD7" w:rsidP="00373FD7" w:rsidRDefault="00373FD7" w14:paraId="6C0EBEED" w14:textId="1E54A93A">
            <w:pPr>
              <w:rPr>
                <w:sz w:val="28"/>
                <w:szCs w:val="28"/>
                <w:lang w:val="es-MX"/>
              </w:rPr>
            </w:pPr>
            <w:proofErr w:type="spellStart"/>
            <w:r w:rsidRPr="48661098">
              <w:rPr>
                <w:sz w:val="28"/>
                <w:szCs w:val="28"/>
                <w:lang w:val="es-MX"/>
              </w:rPr>
              <w:t>TA_imputados.ci_edad</w:t>
            </w:r>
            <w:proofErr w:type="spellEnd"/>
          </w:p>
        </w:tc>
        <w:tc>
          <w:tcPr>
            <w:tcW w:w="1716" w:type="dxa"/>
          </w:tcPr>
          <w:p w:rsidR="00373FD7" w:rsidP="00373FD7" w:rsidRDefault="00373FD7" w14:paraId="2FC554F1" w14:textId="3DA61E7B">
            <w:r w:rsidRPr="48661098">
              <w:rPr>
                <w:sz w:val="28"/>
                <w:szCs w:val="28"/>
                <w:lang w:val="es-MX"/>
              </w:rPr>
              <w:t>No</w:t>
            </w:r>
          </w:p>
        </w:tc>
      </w:tr>
      <w:tr w:rsidR="00373FD7" w:rsidTr="00373FD7" w14:paraId="421C5A60" w14:textId="77777777">
        <w:trPr>
          <w:trHeight w:val="300"/>
        </w:trPr>
        <w:tc>
          <w:tcPr>
            <w:tcW w:w="1920" w:type="dxa"/>
          </w:tcPr>
          <w:p w:rsidR="00373FD7" w:rsidP="00373FD7" w:rsidRDefault="00373FD7" w14:paraId="141C0401" w14:textId="0872ED14">
            <w:pPr>
              <w:rPr>
                <w:rFonts w:eastAsia="Calibri" w:cs="Arial"/>
                <w:sz w:val="28"/>
                <w:szCs w:val="28"/>
                <w:lang w:val="es-MX"/>
              </w:rPr>
            </w:pPr>
            <w:r w:rsidRPr="00D52DFB">
              <w:rPr>
                <w:rFonts w:eastAsia="Calibri" w:cs="Arial"/>
                <w:sz w:val="28"/>
                <w:szCs w:val="24"/>
                <w:lang w:val="es-MX"/>
              </w:rPr>
              <w:t>Lugar de nacimiento</w:t>
            </w:r>
          </w:p>
        </w:tc>
        <w:tc>
          <w:tcPr>
            <w:tcW w:w="5714" w:type="dxa"/>
          </w:tcPr>
          <w:p w:rsidR="00373FD7" w:rsidP="00373FD7" w:rsidRDefault="00373FD7" w14:paraId="786FD31A" w14:textId="0AF943A0">
            <w:pPr>
              <w:rPr>
                <w:sz w:val="28"/>
                <w:szCs w:val="28"/>
                <w:lang w:val="es-MX"/>
              </w:rPr>
            </w:pPr>
            <w:proofErr w:type="spellStart"/>
            <w:r w:rsidRPr="48661098">
              <w:rPr>
                <w:sz w:val="28"/>
                <w:szCs w:val="28"/>
                <w:lang w:val="es-MX"/>
              </w:rPr>
              <w:t>TA_imputados.cv_lugarnacimiento</w:t>
            </w:r>
            <w:proofErr w:type="spellEnd"/>
          </w:p>
        </w:tc>
        <w:tc>
          <w:tcPr>
            <w:tcW w:w="1716" w:type="dxa"/>
          </w:tcPr>
          <w:p w:rsidR="00373FD7" w:rsidP="00373FD7" w:rsidRDefault="00373FD7" w14:paraId="69DDC9ED" w14:textId="0C54E080">
            <w:pPr>
              <w:rPr>
                <w:sz w:val="28"/>
                <w:szCs w:val="28"/>
                <w:lang w:val="es-MX"/>
              </w:rPr>
            </w:pPr>
            <w:r w:rsidRPr="48661098">
              <w:rPr>
                <w:sz w:val="28"/>
                <w:szCs w:val="28"/>
                <w:lang w:val="es-MX"/>
              </w:rPr>
              <w:t>No</w:t>
            </w:r>
          </w:p>
        </w:tc>
      </w:tr>
      <w:tr w:rsidR="00373FD7" w:rsidTr="00373FD7" w14:paraId="4DC7535C" w14:textId="77777777">
        <w:trPr>
          <w:trHeight w:val="300"/>
        </w:trPr>
        <w:tc>
          <w:tcPr>
            <w:tcW w:w="1920" w:type="dxa"/>
          </w:tcPr>
          <w:p w:rsidRPr="00D52DFB" w:rsidR="00373FD7" w:rsidP="00373FD7" w:rsidRDefault="00373FD7" w14:paraId="15A3ED9D" w14:textId="72D5D739">
            <w:pPr>
              <w:rPr>
                <w:rFonts w:eastAsia="Calibri" w:cs="Arial"/>
                <w:sz w:val="28"/>
                <w:szCs w:val="24"/>
                <w:lang w:val="es-MX"/>
              </w:rPr>
            </w:pPr>
            <w:r w:rsidRPr="00D52DFB">
              <w:rPr>
                <w:rFonts w:eastAsia="Calibri" w:cs="Arial"/>
                <w:sz w:val="28"/>
                <w:szCs w:val="24"/>
                <w:lang w:val="es-MX"/>
              </w:rPr>
              <w:t>Nacionalidad</w:t>
            </w:r>
          </w:p>
        </w:tc>
        <w:tc>
          <w:tcPr>
            <w:tcW w:w="5714" w:type="dxa"/>
          </w:tcPr>
          <w:p w:rsidRPr="48661098" w:rsidR="00373FD7" w:rsidP="00373FD7" w:rsidRDefault="00373FD7" w14:paraId="4CDF6019" w14:textId="17A3FEFC">
            <w:pPr>
              <w:rPr>
                <w:sz w:val="28"/>
                <w:szCs w:val="28"/>
                <w:lang w:val="es-MX"/>
              </w:rPr>
            </w:pPr>
            <w:proofErr w:type="spellStart"/>
            <w:r w:rsidRPr="48661098">
              <w:rPr>
                <w:sz w:val="28"/>
                <w:szCs w:val="28"/>
                <w:lang w:val="es-MX"/>
              </w:rPr>
              <w:t>TA_imputados.cv_</w:t>
            </w:r>
            <w:r>
              <w:rPr>
                <w:sz w:val="28"/>
                <w:szCs w:val="28"/>
                <w:lang w:val="es-MX"/>
              </w:rPr>
              <w:t>nacionalidad</w:t>
            </w:r>
            <w:proofErr w:type="spellEnd"/>
          </w:p>
        </w:tc>
        <w:tc>
          <w:tcPr>
            <w:tcW w:w="1716" w:type="dxa"/>
          </w:tcPr>
          <w:p w:rsidRPr="48661098" w:rsidR="00373FD7" w:rsidP="00373FD7" w:rsidRDefault="00373FD7" w14:paraId="30768489" w14:textId="33768897">
            <w:pPr>
              <w:rPr>
                <w:sz w:val="28"/>
                <w:szCs w:val="28"/>
                <w:lang w:val="es-MX"/>
              </w:rPr>
            </w:pPr>
            <w:r w:rsidRPr="48661098">
              <w:rPr>
                <w:sz w:val="28"/>
                <w:szCs w:val="28"/>
                <w:lang w:val="es-MX"/>
              </w:rPr>
              <w:t>No</w:t>
            </w:r>
          </w:p>
        </w:tc>
      </w:tr>
      <w:tr w:rsidR="00373FD7" w:rsidTr="00373FD7" w14:paraId="1D629E25" w14:textId="77777777">
        <w:trPr>
          <w:trHeight w:val="300"/>
        </w:trPr>
        <w:tc>
          <w:tcPr>
            <w:tcW w:w="1920" w:type="dxa"/>
          </w:tcPr>
          <w:p w:rsidRPr="00D52DFB" w:rsidR="00373FD7" w:rsidP="00373FD7" w:rsidRDefault="00373FD7" w14:paraId="00175921" w14:textId="6B59B433">
            <w:pPr>
              <w:rPr>
                <w:rFonts w:eastAsia="Calibri" w:cs="Arial"/>
                <w:sz w:val="28"/>
                <w:szCs w:val="24"/>
                <w:lang w:val="es-MX"/>
              </w:rPr>
            </w:pPr>
            <w:r w:rsidRPr="00D52DFB">
              <w:rPr>
                <w:rFonts w:eastAsia="Calibri" w:cs="Arial"/>
                <w:sz w:val="28"/>
                <w:szCs w:val="24"/>
                <w:lang w:val="es-MX"/>
              </w:rPr>
              <w:t>Acciones</w:t>
            </w:r>
          </w:p>
        </w:tc>
        <w:tc>
          <w:tcPr>
            <w:tcW w:w="5714" w:type="dxa"/>
          </w:tcPr>
          <w:p w:rsidR="00373FD7" w:rsidP="00373FD7" w:rsidRDefault="00373FD7" w14:paraId="0979C352" w14:textId="77777777">
            <w:pPr>
              <w:rPr>
                <w:rFonts w:eastAsia="Calibri" w:cs="Arial"/>
                <w:lang w:val="es-MX"/>
              </w:rPr>
            </w:pPr>
            <w:r w:rsidRPr="48661098">
              <w:rPr>
                <w:rFonts w:eastAsia="Calibri" w:cs="Arial"/>
                <w:lang w:val="es-MX"/>
              </w:rPr>
              <w:t>Botón de actualizar va a la pantalla de actualizar</w:t>
            </w:r>
          </w:p>
          <w:p w:rsidR="00373FD7" w:rsidP="00373FD7" w:rsidRDefault="00373FD7" w14:paraId="1F46D5FE" w14:textId="77777777">
            <w:pPr>
              <w:rPr>
                <w:rFonts w:eastAsia="Calibri" w:cs="Arial"/>
                <w:lang w:val="es-MX"/>
              </w:rPr>
            </w:pPr>
          </w:p>
          <w:p w:rsidRPr="48661098" w:rsidR="00373FD7" w:rsidP="00373FD7" w:rsidRDefault="00373FD7" w14:paraId="1AC2F00D" w14:textId="7B8C2366">
            <w:pPr>
              <w:rPr>
                <w:sz w:val="28"/>
                <w:szCs w:val="28"/>
                <w:lang w:val="es-MX"/>
              </w:rPr>
            </w:pPr>
            <w:r w:rsidRPr="48661098">
              <w:rPr>
                <w:rFonts w:eastAsia="Calibri" w:cs="Arial"/>
                <w:lang w:val="es-MX"/>
              </w:rPr>
              <w:t>Botón de eliminar el perfil seleccionado</w:t>
            </w:r>
          </w:p>
        </w:tc>
        <w:tc>
          <w:tcPr>
            <w:tcW w:w="1716" w:type="dxa"/>
          </w:tcPr>
          <w:p w:rsidRPr="48661098" w:rsidR="00373FD7" w:rsidP="00373FD7" w:rsidRDefault="00373FD7" w14:paraId="437FEAE1" w14:textId="6562DE1F">
            <w:pPr>
              <w:rPr>
                <w:sz w:val="28"/>
                <w:szCs w:val="28"/>
                <w:lang w:val="es-MX"/>
              </w:rPr>
            </w:pPr>
            <w:r w:rsidRPr="48661098">
              <w:rPr>
                <w:sz w:val="28"/>
                <w:szCs w:val="28"/>
                <w:lang w:val="es-MX"/>
              </w:rPr>
              <w:t>No</w:t>
            </w:r>
          </w:p>
        </w:tc>
      </w:tr>
      <w:tr w:rsidR="00373FD7" w:rsidTr="00373FD7" w14:paraId="529A632D" w14:textId="77777777">
        <w:trPr>
          <w:trHeight w:val="300"/>
        </w:trPr>
        <w:tc>
          <w:tcPr>
            <w:tcW w:w="1920" w:type="dxa"/>
          </w:tcPr>
          <w:p w:rsidRPr="00D52DFB" w:rsidR="00373FD7" w:rsidP="00373FD7" w:rsidRDefault="00373FD7" w14:paraId="1579D27C" w14:textId="07DBA632">
            <w:pPr>
              <w:rPr>
                <w:rFonts w:eastAsia="Calibri" w:cs="Arial"/>
                <w:sz w:val="28"/>
                <w:szCs w:val="24"/>
                <w:lang w:val="es-MX"/>
              </w:rPr>
            </w:pPr>
            <w:r w:rsidRPr="00D52DFB">
              <w:rPr>
                <w:rFonts w:eastAsia="Calibri" w:cs="Arial"/>
                <w:sz w:val="28"/>
                <w:szCs w:val="24"/>
                <w:lang w:val="es-MX"/>
              </w:rPr>
              <w:t>País</w:t>
            </w:r>
          </w:p>
        </w:tc>
        <w:tc>
          <w:tcPr>
            <w:tcW w:w="5714" w:type="dxa"/>
          </w:tcPr>
          <w:p w:rsidRPr="48661098" w:rsidR="00373FD7" w:rsidP="00373FD7" w:rsidRDefault="00373FD7" w14:paraId="7D8C91C5" w14:textId="4A36EDC0">
            <w:pPr>
              <w:rPr>
                <w:sz w:val="28"/>
                <w:szCs w:val="28"/>
                <w:lang w:val="es-MX"/>
              </w:rPr>
            </w:pPr>
            <w:proofErr w:type="spellStart"/>
            <w:r w:rsidRPr="48661098">
              <w:rPr>
                <w:sz w:val="28"/>
                <w:szCs w:val="28"/>
                <w:lang w:val="es-MX"/>
              </w:rPr>
              <w:t>TA_imputados.cv_</w:t>
            </w:r>
            <w:r>
              <w:rPr>
                <w:sz w:val="28"/>
                <w:szCs w:val="28"/>
                <w:lang w:val="es-MX"/>
              </w:rPr>
              <w:t>pais</w:t>
            </w:r>
            <w:proofErr w:type="spellEnd"/>
          </w:p>
        </w:tc>
        <w:tc>
          <w:tcPr>
            <w:tcW w:w="1716" w:type="dxa"/>
          </w:tcPr>
          <w:p w:rsidRPr="48661098" w:rsidR="00373FD7" w:rsidP="00373FD7" w:rsidRDefault="00373FD7" w14:paraId="14C131A6" w14:textId="1CF0403A">
            <w:pPr>
              <w:rPr>
                <w:sz w:val="28"/>
                <w:szCs w:val="28"/>
                <w:lang w:val="es-MX"/>
              </w:rPr>
            </w:pPr>
            <w:r w:rsidRPr="48661098">
              <w:rPr>
                <w:sz w:val="28"/>
                <w:szCs w:val="28"/>
                <w:lang w:val="es-MX"/>
              </w:rPr>
              <w:t>No</w:t>
            </w:r>
          </w:p>
        </w:tc>
      </w:tr>
      <w:tr w:rsidR="00373FD7" w:rsidTr="00373FD7" w14:paraId="0BEF1BBD" w14:textId="77777777">
        <w:trPr>
          <w:trHeight w:val="300"/>
        </w:trPr>
        <w:tc>
          <w:tcPr>
            <w:tcW w:w="1920" w:type="dxa"/>
          </w:tcPr>
          <w:p w:rsidRPr="00D52DFB" w:rsidR="00373FD7" w:rsidP="00373FD7" w:rsidRDefault="00373FD7" w14:paraId="5212CB2B" w14:textId="6F07E58B">
            <w:pPr>
              <w:rPr>
                <w:rFonts w:eastAsia="Calibri" w:cs="Arial"/>
                <w:sz w:val="28"/>
                <w:szCs w:val="24"/>
                <w:lang w:val="es-MX"/>
              </w:rPr>
            </w:pPr>
            <w:r>
              <w:rPr>
                <w:rFonts w:eastAsia="Calibri" w:cs="Arial"/>
                <w:lang w:val="es-MX"/>
              </w:rPr>
              <w:t>Domicilio</w:t>
            </w:r>
          </w:p>
        </w:tc>
        <w:tc>
          <w:tcPr>
            <w:tcW w:w="5714" w:type="dxa"/>
          </w:tcPr>
          <w:p w:rsidRPr="48661098" w:rsidR="00373FD7" w:rsidP="00373FD7" w:rsidRDefault="00373FD7" w14:paraId="360900B8" w14:textId="384BB598">
            <w:pPr>
              <w:rPr>
                <w:sz w:val="28"/>
                <w:szCs w:val="28"/>
                <w:lang w:val="es-MX"/>
              </w:rPr>
            </w:pPr>
            <w:proofErr w:type="spellStart"/>
            <w:r w:rsidRPr="48661098">
              <w:rPr>
                <w:sz w:val="28"/>
                <w:szCs w:val="28"/>
                <w:lang w:val="es-MX"/>
              </w:rPr>
              <w:t>TA_imputados.cv_</w:t>
            </w:r>
            <w:r>
              <w:rPr>
                <w:sz w:val="28"/>
                <w:szCs w:val="28"/>
                <w:lang w:val="es-MX"/>
              </w:rPr>
              <w:t>domicilio</w:t>
            </w:r>
            <w:proofErr w:type="spellEnd"/>
          </w:p>
        </w:tc>
        <w:tc>
          <w:tcPr>
            <w:tcW w:w="1716" w:type="dxa"/>
          </w:tcPr>
          <w:p w:rsidRPr="48661098" w:rsidR="00373FD7" w:rsidP="00373FD7" w:rsidRDefault="00373FD7" w14:paraId="126D735B" w14:textId="47DCB94D">
            <w:pPr>
              <w:rPr>
                <w:sz w:val="28"/>
                <w:szCs w:val="28"/>
                <w:lang w:val="es-MX"/>
              </w:rPr>
            </w:pPr>
            <w:r w:rsidRPr="48661098">
              <w:rPr>
                <w:sz w:val="28"/>
                <w:szCs w:val="28"/>
                <w:lang w:val="es-MX"/>
              </w:rPr>
              <w:t>No</w:t>
            </w:r>
          </w:p>
        </w:tc>
      </w:tr>
      <w:tr w:rsidR="00373FD7" w:rsidTr="00373FD7" w14:paraId="0BA9A759" w14:textId="77777777">
        <w:trPr>
          <w:trHeight w:val="300"/>
        </w:trPr>
        <w:tc>
          <w:tcPr>
            <w:tcW w:w="1920" w:type="dxa"/>
          </w:tcPr>
          <w:p w:rsidR="00373FD7" w:rsidP="00373FD7" w:rsidRDefault="00373FD7" w14:paraId="04390CFA" w14:textId="0685AD52">
            <w:pPr>
              <w:rPr>
                <w:rFonts w:eastAsia="Calibri" w:cs="Arial"/>
                <w:lang w:val="es-MX"/>
              </w:rPr>
            </w:pPr>
            <w:proofErr w:type="spellStart"/>
            <w:r>
              <w:rPr>
                <w:rFonts w:eastAsia="Calibri" w:cs="Arial"/>
                <w:lang w:val="es-MX"/>
              </w:rPr>
              <w:t>Educacion</w:t>
            </w:r>
            <w:proofErr w:type="spellEnd"/>
          </w:p>
        </w:tc>
        <w:tc>
          <w:tcPr>
            <w:tcW w:w="5714" w:type="dxa"/>
          </w:tcPr>
          <w:p w:rsidRPr="48661098" w:rsidR="00373FD7" w:rsidP="00373FD7" w:rsidRDefault="00373FD7" w14:paraId="1BB3871F" w14:textId="4B824FB3">
            <w:pPr>
              <w:rPr>
                <w:sz w:val="28"/>
                <w:szCs w:val="28"/>
                <w:lang w:val="es-MX"/>
              </w:rPr>
            </w:pPr>
            <w:proofErr w:type="spellStart"/>
            <w:r w:rsidRPr="48661098">
              <w:rPr>
                <w:sz w:val="28"/>
                <w:szCs w:val="28"/>
                <w:lang w:val="es-MX"/>
              </w:rPr>
              <w:t>TA_imputados.cv_</w:t>
            </w:r>
            <w:r>
              <w:rPr>
                <w:sz w:val="28"/>
                <w:szCs w:val="28"/>
                <w:lang w:val="es-MX"/>
              </w:rPr>
              <w:t>Educacion</w:t>
            </w:r>
            <w:proofErr w:type="spellEnd"/>
          </w:p>
        </w:tc>
        <w:tc>
          <w:tcPr>
            <w:tcW w:w="1716" w:type="dxa"/>
          </w:tcPr>
          <w:p w:rsidRPr="48661098" w:rsidR="00373FD7" w:rsidP="00373FD7" w:rsidRDefault="00373FD7" w14:paraId="515381DC" w14:textId="66151EBD">
            <w:pPr>
              <w:rPr>
                <w:sz w:val="28"/>
                <w:szCs w:val="28"/>
                <w:lang w:val="es-MX"/>
              </w:rPr>
            </w:pPr>
            <w:r w:rsidRPr="48661098">
              <w:rPr>
                <w:sz w:val="28"/>
                <w:szCs w:val="28"/>
                <w:lang w:val="es-MX"/>
              </w:rPr>
              <w:t>No</w:t>
            </w:r>
          </w:p>
        </w:tc>
      </w:tr>
      <w:tr w:rsidR="00373FD7" w:rsidTr="00373FD7" w14:paraId="62145713" w14:textId="77777777">
        <w:trPr>
          <w:trHeight w:val="300"/>
        </w:trPr>
        <w:tc>
          <w:tcPr>
            <w:tcW w:w="1920" w:type="dxa"/>
          </w:tcPr>
          <w:p w:rsidR="00373FD7" w:rsidP="00373FD7" w:rsidRDefault="00373FD7" w14:paraId="11C813CC" w14:textId="415D5ED3">
            <w:pPr>
              <w:rPr>
                <w:rFonts w:eastAsia="Calibri" w:cs="Arial"/>
                <w:lang w:val="es-MX"/>
              </w:rPr>
            </w:pPr>
            <w:proofErr w:type="spellStart"/>
            <w:r>
              <w:rPr>
                <w:rFonts w:eastAsia="Calibri" w:cs="Arial"/>
                <w:lang w:val="es-MX"/>
              </w:rPr>
              <w:t>Ocupacion</w:t>
            </w:r>
            <w:proofErr w:type="spellEnd"/>
          </w:p>
        </w:tc>
        <w:tc>
          <w:tcPr>
            <w:tcW w:w="5714" w:type="dxa"/>
          </w:tcPr>
          <w:p w:rsidRPr="48661098" w:rsidR="00373FD7" w:rsidP="00373FD7" w:rsidRDefault="00373FD7" w14:paraId="43AC39FF" w14:textId="61386ACE">
            <w:pPr>
              <w:rPr>
                <w:sz w:val="28"/>
                <w:szCs w:val="28"/>
                <w:lang w:val="es-MX"/>
              </w:rPr>
            </w:pPr>
            <w:proofErr w:type="spellStart"/>
            <w:r w:rsidRPr="48661098">
              <w:rPr>
                <w:sz w:val="28"/>
                <w:szCs w:val="28"/>
                <w:lang w:val="es-MX"/>
              </w:rPr>
              <w:t>TA_imputados.</w:t>
            </w:r>
            <w:r>
              <w:rPr>
                <w:sz w:val="28"/>
                <w:szCs w:val="28"/>
                <w:lang w:val="es-MX"/>
              </w:rPr>
              <w:t>cv_Ocupacion</w:t>
            </w:r>
            <w:proofErr w:type="spellEnd"/>
          </w:p>
        </w:tc>
        <w:tc>
          <w:tcPr>
            <w:tcW w:w="1716" w:type="dxa"/>
          </w:tcPr>
          <w:p w:rsidRPr="48661098" w:rsidR="00373FD7" w:rsidP="00373FD7" w:rsidRDefault="00373FD7" w14:paraId="4139D104" w14:textId="53491A24">
            <w:pPr>
              <w:rPr>
                <w:sz w:val="28"/>
                <w:szCs w:val="28"/>
                <w:lang w:val="es-MX"/>
              </w:rPr>
            </w:pPr>
            <w:r w:rsidRPr="48661098">
              <w:rPr>
                <w:sz w:val="28"/>
                <w:szCs w:val="28"/>
                <w:lang w:val="es-MX"/>
              </w:rPr>
              <w:t>No</w:t>
            </w:r>
          </w:p>
        </w:tc>
      </w:tr>
      <w:tr w:rsidR="00373FD7" w:rsidTr="00373FD7" w14:paraId="16D19C81" w14:textId="77777777">
        <w:trPr>
          <w:trHeight w:val="300"/>
        </w:trPr>
        <w:tc>
          <w:tcPr>
            <w:tcW w:w="1920" w:type="dxa"/>
          </w:tcPr>
          <w:p w:rsidR="00373FD7" w:rsidP="00373FD7" w:rsidRDefault="00373FD7" w14:paraId="55C808F2" w14:textId="026DB2C5">
            <w:pPr>
              <w:rPr>
                <w:rFonts w:eastAsia="Calibri" w:cs="Arial"/>
                <w:lang w:val="es-MX"/>
              </w:rPr>
            </w:pPr>
            <w:r>
              <w:rPr>
                <w:rFonts w:eastAsia="Calibri" w:cs="Arial"/>
                <w:lang w:val="es-MX"/>
              </w:rPr>
              <w:t>Lugar de Residencia</w:t>
            </w:r>
          </w:p>
        </w:tc>
        <w:tc>
          <w:tcPr>
            <w:tcW w:w="5714" w:type="dxa"/>
          </w:tcPr>
          <w:p w:rsidRPr="48661098" w:rsidR="00373FD7" w:rsidP="00373FD7" w:rsidRDefault="00373FD7" w14:paraId="760C0CA5" w14:textId="4C664670">
            <w:pPr>
              <w:rPr>
                <w:sz w:val="28"/>
                <w:szCs w:val="28"/>
                <w:lang w:val="es-MX"/>
              </w:rPr>
            </w:pPr>
            <w:proofErr w:type="spellStart"/>
            <w:r w:rsidRPr="48661098">
              <w:rPr>
                <w:sz w:val="28"/>
                <w:szCs w:val="28"/>
                <w:lang w:val="es-MX"/>
              </w:rPr>
              <w:t>TA_imputados.</w:t>
            </w:r>
            <w:r>
              <w:rPr>
                <w:sz w:val="28"/>
                <w:szCs w:val="28"/>
                <w:lang w:val="es-MX"/>
              </w:rPr>
              <w:t>cv_Lugar_Residencia</w:t>
            </w:r>
            <w:proofErr w:type="spellEnd"/>
          </w:p>
        </w:tc>
        <w:tc>
          <w:tcPr>
            <w:tcW w:w="1716" w:type="dxa"/>
          </w:tcPr>
          <w:p w:rsidRPr="48661098" w:rsidR="00373FD7" w:rsidP="00373FD7" w:rsidRDefault="00373FD7" w14:paraId="474E02E3" w14:textId="367CBCFB">
            <w:pPr>
              <w:rPr>
                <w:sz w:val="28"/>
                <w:szCs w:val="28"/>
                <w:lang w:val="es-MX"/>
              </w:rPr>
            </w:pPr>
            <w:r w:rsidRPr="48661098">
              <w:rPr>
                <w:sz w:val="28"/>
                <w:szCs w:val="28"/>
                <w:lang w:val="es-MX"/>
              </w:rPr>
              <w:t>No</w:t>
            </w:r>
          </w:p>
        </w:tc>
      </w:tr>
      <w:tr w:rsidR="00373FD7" w:rsidTr="00373FD7" w14:paraId="534888D8" w14:textId="77777777">
        <w:trPr>
          <w:trHeight w:val="300"/>
        </w:trPr>
        <w:tc>
          <w:tcPr>
            <w:tcW w:w="1920" w:type="dxa"/>
          </w:tcPr>
          <w:p w:rsidR="00373FD7" w:rsidP="00373FD7" w:rsidRDefault="00373FD7" w14:paraId="1614586D" w14:textId="20B6A867">
            <w:pPr>
              <w:rPr>
                <w:rFonts w:eastAsia="Calibri" w:cs="Arial"/>
                <w:lang w:val="es-MX"/>
              </w:rPr>
            </w:pPr>
            <w:r>
              <w:rPr>
                <w:rFonts w:eastAsia="Calibri" w:cs="Arial"/>
                <w:lang w:val="es-MX"/>
              </w:rPr>
              <w:t>Condición Migratoria</w:t>
            </w:r>
          </w:p>
        </w:tc>
        <w:tc>
          <w:tcPr>
            <w:tcW w:w="5714" w:type="dxa"/>
          </w:tcPr>
          <w:p w:rsidRPr="48661098" w:rsidR="00373FD7" w:rsidP="00373FD7" w:rsidRDefault="00373FD7" w14:paraId="25910CB0" w14:textId="0AA91C38">
            <w:pPr>
              <w:rPr>
                <w:sz w:val="28"/>
                <w:szCs w:val="28"/>
                <w:lang w:val="es-MX"/>
              </w:rPr>
            </w:pPr>
            <w:proofErr w:type="spellStart"/>
            <w:r w:rsidRPr="48661098">
              <w:rPr>
                <w:sz w:val="28"/>
                <w:szCs w:val="28"/>
                <w:lang w:val="es-MX"/>
              </w:rPr>
              <w:t>TA_imputados.</w:t>
            </w:r>
            <w:r>
              <w:rPr>
                <w:sz w:val="28"/>
                <w:szCs w:val="28"/>
                <w:lang w:val="es-MX"/>
              </w:rPr>
              <w:t>cv_Condicion_Migratoria</w:t>
            </w:r>
            <w:proofErr w:type="spellEnd"/>
          </w:p>
        </w:tc>
        <w:tc>
          <w:tcPr>
            <w:tcW w:w="1716" w:type="dxa"/>
          </w:tcPr>
          <w:p w:rsidRPr="48661098" w:rsidR="00373FD7" w:rsidP="00373FD7" w:rsidRDefault="00373FD7" w14:paraId="48A09387" w14:textId="6A6AC438">
            <w:pPr>
              <w:rPr>
                <w:sz w:val="28"/>
                <w:szCs w:val="28"/>
                <w:lang w:val="es-MX"/>
              </w:rPr>
            </w:pPr>
            <w:r w:rsidRPr="48661098">
              <w:rPr>
                <w:sz w:val="28"/>
                <w:szCs w:val="28"/>
                <w:lang w:val="es-MX"/>
              </w:rPr>
              <w:t>No</w:t>
            </w:r>
          </w:p>
        </w:tc>
      </w:tr>
      <w:tr w:rsidR="00373FD7" w:rsidTr="00373FD7" w14:paraId="5D80A894" w14:textId="77777777">
        <w:trPr>
          <w:trHeight w:val="300"/>
        </w:trPr>
        <w:tc>
          <w:tcPr>
            <w:tcW w:w="1920" w:type="dxa"/>
          </w:tcPr>
          <w:p w:rsidR="00373FD7" w:rsidP="00373FD7" w:rsidRDefault="00373FD7" w14:paraId="3527D40C" w14:textId="2BD03046">
            <w:pPr>
              <w:rPr>
                <w:rFonts w:eastAsia="Calibri" w:cs="Arial"/>
                <w:lang w:val="es-MX"/>
              </w:rPr>
            </w:pPr>
            <w:r>
              <w:rPr>
                <w:rFonts w:eastAsia="Calibri" w:cs="Arial"/>
                <w:lang w:val="es-MX"/>
              </w:rPr>
              <w:t>Etnia</w:t>
            </w:r>
          </w:p>
        </w:tc>
        <w:tc>
          <w:tcPr>
            <w:tcW w:w="5714" w:type="dxa"/>
          </w:tcPr>
          <w:p w:rsidRPr="48661098" w:rsidR="00373FD7" w:rsidP="00373FD7" w:rsidRDefault="00373FD7" w14:paraId="53FE9C09" w14:textId="14AC488B">
            <w:pPr>
              <w:rPr>
                <w:sz w:val="28"/>
                <w:szCs w:val="28"/>
                <w:lang w:val="es-MX"/>
              </w:rPr>
            </w:pPr>
            <w:proofErr w:type="spellStart"/>
            <w:r w:rsidRPr="48661098">
              <w:rPr>
                <w:sz w:val="28"/>
                <w:szCs w:val="28"/>
                <w:lang w:val="es-MX"/>
              </w:rPr>
              <w:t>TA_imputados.</w:t>
            </w:r>
            <w:r>
              <w:rPr>
                <w:sz w:val="28"/>
                <w:szCs w:val="28"/>
                <w:lang w:val="es-MX"/>
              </w:rPr>
              <w:t>cv_Etnia</w:t>
            </w:r>
            <w:proofErr w:type="spellEnd"/>
          </w:p>
        </w:tc>
        <w:tc>
          <w:tcPr>
            <w:tcW w:w="1716" w:type="dxa"/>
          </w:tcPr>
          <w:p w:rsidRPr="48661098" w:rsidR="00373FD7" w:rsidP="00373FD7" w:rsidRDefault="00373FD7" w14:paraId="69B4F0A4" w14:textId="1CF68CC9">
            <w:pPr>
              <w:rPr>
                <w:sz w:val="28"/>
                <w:szCs w:val="28"/>
                <w:lang w:val="es-MX"/>
              </w:rPr>
            </w:pPr>
            <w:r w:rsidRPr="48661098">
              <w:rPr>
                <w:sz w:val="28"/>
                <w:szCs w:val="28"/>
                <w:lang w:val="es-MX"/>
              </w:rPr>
              <w:t>No</w:t>
            </w:r>
          </w:p>
        </w:tc>
      </w:tr>
      <w:tr w:rsidR="00373FD7" w:rsidTr="00373FD7" w14:paraId="24A5A41D" w14:textId="77777777">
        <w:trPr>
          <w:trHeight w:val="300"/>
        </w:trPr>
        <w:tc>
          <w:tcPr>
            <w:tcW w:w="1920" w:type="dxa"/>
          </w:tcPr>
          <w:p w:rsidR="00373FD7" w:rsidP="00373FD7" w:rsidRDefault="00373FD7" w14:paraId="2E4A15FF" w14:textId="0195BF69">
            <w:pPr>
              <w:rPr>
                <w:rFonts w:eastAsia="Calibri" w:cs="Arial"/>
                <w:lang w:val="es-MX"/>
              </w:rPr>
            </w:pPr>
            <w:r>
              <w:rPr>
                <w:rFonts w:eastAsia="Calibri" w:cs="Arial"/>
                <w:lang w:val="es-MX"/>
              </w:rPr>
              <w:t xml:space="preserve">Situación </w:t>
            </w:r>
            <w:proofErr w:type="spellStart"/>
            <w:r>
              <w:rPr>
                <w:rFonts w:eastAsia="Calibri" w:cs="Arial"/>
                <w:lang w:val="es-MX"/>
              </w:rPr>
              <w:t>Juridica</w:t>
            </w:r>
            <w:proofErr w:type="spellEnd"/>
          </w:p>
        </w:tc>
        <w:tc>
          <w:tcPr>
            <w:tcW w:w="5714" w:type="dxa"/>
          </w:tcPr>
          <w:p w:rsidRPr="48661098" w:rsidR="00373FD7" w:rsidP="00373FD7" w:rsidRDefault="00373FD7" w14:paraId="6B3A9899" w14:textId="3067B8D1">
            <w:pPr>
              <w:rPr>
                <w:sz w:val="28"/>
                <w:szCs w:val="28"/>
                <w:lang w:val="es-MX"/>
              </w:rPr>
            </w:pPr>
            <w:proofErr w:type="spellStart"/>
            <w:r w:rsidRPr="48661098">
              <w:rPr>
                <w:sz w:val="28"/>
                <w:szCs w:val="28"/>
                <w:lang w:val="es-MX"/>
              </w:rPr>
              <w:t>TA_imputados.</w:t>
            </w:r>
            <w:r>
              <w:rPr>
                <w:sz w:val="28"/>
                <w:szCs w:val="28"/>
                <w:lang w:val="es-MX"/>
              </w:rPr>
              <w:t>cv_Situacion_Juridica</w:t>
            </w:r>
            <w:proofErr w:type="spellEnd"/>
          </w:p>
        </w:tc>
        <w:tc>
          <w:tcPr>
            <w:tcW w:w="1716" w:type="dxa"/>
          </w:tcPr>
          <w:p w:rsidRPr="48661098" w:rsidR="00373FD7" w:rsidP="00373FD7" w:rsidRDefault="00373FD7" w14:paraId="41FD11EE" w14:textId="3983B8D6">
            <w:pPr>
              <w:rPr>
                <w:sz w:val="28"/>
                <w:szCs w:val="28"/>
                <w:lang w:val="es-MX"/>
              </w:rPr>
            </w:pPr>
            <w:r w:rsidRPr="48661098">
              <w:rPr>
                <w:sz w:val="28"/>
                <w:szCs w:val="28"/>
                <w:lang w:val="es-MX"/>
              </w:rPr>
              <w:t>No</w:t>
            </w:r>
          </w:p>
        </w:tc>
      </w:tr>
      <w:tr w:rsidR="00373FD7" w:rsidTr="00373FD7" w14:paraId="74DFF8E3" w14:textId="77777777">
        <w:trPr>
          <w:trHeight w:val="300"/>
        </w:trPr>
        <w:tc>
          <w:tcPr>
            <w:tcW w:w="1920" w:type="dxa"/>
          </w:tcPr>
          <w:p w:rsidR="00373FD7" w:rsidP="00373FD7" w:rsidRDefault="00373FD7" w14:paraId="43B571F8" w14:textId="4F5C0849">
            <w:pPr>
              <w:rPr>
                <w:rFonts w:eastAsia="Calibri" w:cs="Arial"/>
                <w:lang w:val="es-MX"/>
              </w:rPr>
            </w:pPr>
            <w:r>
              <w:rPr>
                <w:rFonts w:eastAsia="Calibri" w:cs="Arial"/>
                <w:lang w:val="es-MX"/>
              </w:rPr>
              <w:t>Estado Conyugal</w:t>
            </w:r>
          </w:p>
        </w:tc>
        <w:tc>
          <w:tcPr>
            <w:tcW w:w="5714" w:type="dxa"/>
          </w:tcPr>
          <w:p w:rsidRPr="48661098" w:rsidR="00373FD7" w:rsidP="00373FD7" w:rsidRDefault="00373FD7" w14:paraId="22E216DB" w14:textId="1629E5DF">
            <w:pPr>
              <w:rPr>
                <w:sz w:val="28"/>
                <w:szCs w:val="28"/>
                <w:lang w:val="es-MX"/>
              </w:rPr>
            </w:pPr>
            <w:proofErr w:type="spellStart"/>
            <w:r w:rsidRPr="48661098">
              <w:rPr>
                <w:sz w:val="28"/>
                <w:szCs w:val="28"/>
                <w:lang w:val="es-MX"/>
              </w:rPr>
              <w:t>TA_imputados.</w:t>
            </w:r>
            <w:r>
              <w:rPr>
                <w:sz w:val="28"/>
                <w:szCs w:val="28"/>
                <w:lang w:val="es-MX"/>
              </w:rPr>
              <w:t>cv_Estado_Conyugal</w:t>
            </w:r>
            <w:proofErr w:type="spellEnd"/>
          </w:p>
        </w:tc>
        <w:tc>
          <w:tcPr>
            <w:tcW w:w="1716" w:type="dxa"/>
          </w:tcPr>
          <w:p w:rsidRPr="48661098" w:rsidR="00373FD7" w:rsidP="00373FD7" w:rsidRDefault="00373FD7" w14:paraId="56938847" w14:textId="0D56BDF7">
            <w:pPr>
              <w:rPr>
                <w:sz w:val="28"/>
                <w:szCs w:val="28"/>
                <w:lang w:val="es-MX"/>
              </w:rPr>
            </w:pPr>
            <w:r w:rsidRPr="48661098">
              <w:rPr>
                <w:sz w:val="28"/>
                <w:szCs w:val="28"/>
                <w:lang w:val="es-MX"/>
              </w:rPr>
              <w:t>No</w:t>
            </w:r>
          </w:p>
        </w:tc>
      </w:tr>
      <w:tr w:rsidR="00373FD7" w:rsidTr="00373FD7" w14:paraId="3C4451A7" w14:textId="77777777">
        <w:trPr>
          <w:trHeight w:val="300"/>
        </w:trPr>
        <w:tc>
          <w:tcPr>
            <w:tcW w:w="1920" w:type="dxa"/>
          </w:tcPr>
          <w:p w:rsidR="00373FD7" w:rsidP="00373FD7" w:rsidRDefault="00373FD7" w14:paraId="6557FF23" w14:textId="23FD57B3">
            <w:pPr>
              <w:rPr>
                <w:rFonts w:eastAsia="Calibri" w:cs="Arial"/>
                <w:lang w:val="es-MX"/>
              </w:rPr>
            </w:pPr>
            <w:r>
              <w:rPr>
                <w:rFonts w:eastAsia="Calibri" w:cs="Arial"/>
                <w:lang w:val="es-MX"/>
              </w:rPr>
              <w:t xml:space="preserve">Permiso de </w:t>
            </w:r>
            <w:proofErr w:type="spellStart"/>
            <w:r>
              <w:rPr>
                <w:rFonts w:eastAsia="Calibri" w:cs="Arial"/>
                <w:lang w:val="es-MX"/>
              </w:rPr>
              <w:t>Portacion</w:t>
            </w:r>
            <w:proofErr w:type="spellEnd"/>
            <w:r>
              <w:rPr>
                <w:rFonts w:eastAsia="Calibri" w:cs="Arial"/>
                <w:lang w:val="es-MX"/>
              </w:rPr>
              <w:t xml:space="preserve"> de Armas</w:t>
            </w:r>
          </w:p>
        </w:tc>
        <w:tc>
          <w:tcPr>
            <w:tcW w:w="5714" w:type="dxa"/>
          </w:tcPr>
          <w:p w:rsidRPr="48661098" w:rsidR="00373FD7" w:rsidP="00373FD7" w:rsidRDefault="00373FD7" w14:paraId="7BE3D421" w14:textId="60645B79">
            <w:pPr>
              <w:rPr>
                <w:sz w:val="28"/>
                <w:szCs w:val="28"/>
                <w:lang w:val="es-MX"/>
              </w:rPr>
            </w:pPr>
            <w:proofErr w:type="spellStart"/>
            <w:r w:rsidRPr="48661098">
              <w:rPr>
                <w:sz w:val="28"/>
                <w:szCs w:val="28"/>
                <w:lang w:val="es-MX"/>
              </w:rPr>
              <w:t>TA_imputados.</w:t>
            </w:r>
            <w:r>
              <w:rPr>
                <w:sz w:val="28"/>
                <w:szCs w:val="28"/>
                <w:lang w:val="es-MX"/>
              </w:rPr>
              <w:t>cv_Permiso_Portacion_Armas</w:t>
            </w:r>
            <w:proofErr w:type="spellEnd"/>
          </w:p>
        </w:tc>
        <w:tc>
          <w:tcPr>
            <w:tcW w:w="1716" w:type="dxa"/>
          </w:tcPr>
          <w:p w:rsidRPr="48661098" w:rsidR="00373FD7" w:rsidP="00373FD7" w:rsidRDefault="00373FD7" w14:paraId="6E4DDDD6" w14:textId="53C26680">
            <w:pPr>
              <w:rPr>
                <w:sz w:val="28"/>
                <w:szCs w:val="28"/>
                <w:lang w:val="es-MX"/>
              </w:rPr>
            </w:pPr>
            <w:r w:rsidRPr="48661098">
              <w:rPr>
                <w:sz w:val="28"/>
                <w:szCs w:val="28"/>
                <w:lang w:val="es-MX"/>
              </w:rPr>
              <w:t>No</w:t>
            </w:r>
          </w:p>
        </w:tc>
      </w:tr>
      <w:tr w:rsidR="00373FD7" w:rsidTr="00373FD7" w14:paraId="6BF6849C" w14:textId="77777777">
        <w:trPr>
          <w:trHeight w:val="300"/>
        </w:trPr>
        <w:tc>
          <w:tcPr>
            <w:tcW w:w="1920" w:type="dxa"/>
          </w:tcPr>
          <w:p w:rsidR="00373FD7" w:rsidP="00373FD7" w:rsidRDefault="00373FD7" w14:paraId="13024E04" w14:textId="6B4A47AF">
            <w:pPr>
              <w:rPr>
                <w:rFonts w:eastAsia="Calibri" w:cs="Arial"/>
                <w:lang w:val="es-MX"/>
              </w:rPr>
            </w:pPr>
            <w:r>
              <w:rPr>
                <w:rFonts w:eastAsia="Calibri" w:cs="Arial"/>
                <w:lang w:val="es-MX"/>
              </w:rPr>
              <w:t>Pertenencia a alguna fuerza de seguridad</w:t>
            </w:r>
          </w:p>
        </w:tc>
        <w:tc>
          <w:tcPr>
            <w:tcW w:w="5714" w:type="dxa"/>
          </w:tcPr>
          <w:p w:rsidRPr="48661098" w:rsidR="00373FD7" w:rsidP="00373FD7" w:rsidRDefault="00373FD7" w14:paraId="5A77B9A1" w14:textId="05162B65">
            <w:pPr>
              <w:rPr>
                <w:sz w:val="28"/>
                <w:szCs w:val="28"/>
                <w:lang w:val="es-MX"/>
              </w:rPr>
            </w:pPr>
            <w:proofErr w:type="spellStart"/>
            <w:r w:rsidRPr="48661098">
              <w:rPr>
                <w:sz w:val="28"/>
                <w:szCs w:val="28"/>
                <w:lang w:val="es-MX"/>
              </w:rPr>
              <w:t>TA_imputados.</w:t>
            </w:r>
            <w:r>
              <w:rPr>
                <w:sz w:val="28"/>
                <w:szCs w:val="28"/>
                <w:lang w:val="es-MX"/>
              </w:rPr>
              <w:t>cv_Pertenecia_Fuerza_Seguridad</w:t>
            </w:r>
            <w:proofErr w:type="spellEnd"/>
          </w:p>
        </w:tc>
        <w:tc>
          <w:tcPr>
            <w:tcW w:w="1716" w:type="dxa"/>
          </w:tcPr>
          <w:p w:rsidRPr="48661098" w:rsidR="00373FD7" w:rsidP="00373FD7" w:rsidRDefault="00373FD7" w14:paraId="3E194EF3" w14:textId="63E3180F">
            <w:pPr>
              <w:rPr>
                <w:sz w:val="28"/>
                <w:szCs w:val="28"/>
                <w:lang w:val="es-MX"/>
              </w:rPr>
            </w:pPr>
            <w:r w:rsidRPr="48661098">
              <w:rPr>
                <w:sz w:val="28"/>
                <w:szCs w:val="28"/>
                <w:lang w:val="es-MX"/>
              </w:rPr>
              <w:t>No</w:t>
            </w:r>
          </w:p>
        </w:tc>
      </w:tr>
      <w:tr w:rsidR="00373FD7" w:rsidTr="00373FD7" w14:paraId="0FEE6461" w14:textId="77777777">
        <w:trPr>
          <w:trHeight w:val="300"/>
        </w:trPr>
        <w:tc>
          <w:tcPr>
            <w:tcW w:w="1920" w:type="dxa"/>
          </w:tcPr>
          <w:p w:rsidR="00373FD7" w:rsidP="00373FD7" w:rsidRDefault="00373FD7" w14:paraId="0F2862BA" w14:textId="478D95F5">
            <w:pPr>
              <w:rPr>
                <w:rFonts w:eastAsia="Calibri" w:cs="Arial"/>
                <w:lang w:val="es-MX"/>
              </w:rPr>
            </w:pPr>
            <w:r>
              <w:rPr>
                <w:rFonts w:eastAsia="Calibri" w:cs="Arial"/>
                <w:lang w:val="es-MX"/>
              </w:rPr>
              <w:lastRenderedPageBreak/>
              <w:t>Antecedentes</w:t>
            </w:r>
          </w:p>
        </w:tc>
        <w:tc>
          <w:tcPr>
            <w:tcW w:w="5714" w:type="dxa"/>
          </w:tcPr>
          <w:p w:rsidRPr="48661098" w:rsidR="00373FD7" w:rsidP="00373FD7" w:rsidRDefault="00373FD7" w14:paraId="1B60306C" w14:textId="3E8B6D86">
            <w:pPr>
              <w:rPr>
                <w:sz w:val="28"/>
                <w:szCs w:val="28"/>
                <w:lang w:val="es-MX"/>
              </w:rPr>
            </w:pPr>
            <w:proofErr w:type="spellStart"/>
            <w:r w:rsidRPr="48661098">
              <w:rPr>
                <w:sz w:val="28"/>
                <w:szCs w:val="28"/>
                <w:lang w:val="es-MX"/>
              </w:rPr>
              <w:t>TA_imputados.</w:t>
            </w:r>
            <w:r>
              <w:rPr>
                <w:sz w:val="28"/>
                <w:szCs w:val="28"/>
                <w:lang w:val="es-MX"/>
              </w:rPr>
              <w:t>cv_Antecedentes</w:t>
            </w:r>
            <w:proofErr w:type="spellEnd"/>
          </w:p>
        </w:tc>
        <w:tc>
          <w:tcPr>
            <w:tcW w:w="1716" w:type="dxa"/>
          </w:tcPr>
          <w:p w:rsidRPr="48661098" w:rsidR="00373FD7" w:rsidP="00373FD7" w:rsidRDefault="00373FD7" w14:paraId="542E5136" w14:textId="1A1EF64E">
            <w:pPr>
              <w:rPr>
                <w:sz w:val="28"/>
                <w:szCs w:val="28"/>
                <w:lang w:val="es-MX"/>
              </w:rPr>
            </w:pPr>
            <w:r w:rsidRPr="48661098">
              <w:rPr>
                <w:sz w:val="28"/>
                <w:szCs w:val="28"/>
                <w:lang w:val="es-MX"/>
              </w:rPr>
              <w:t>No</w:t>
            </w:r>
          </w:p>
        </w:tc>
      </w:tr>
      <w:tr w:rsidR="00373FD7" w:rsidTr="00373FD7" w14:paraId="18FECE0A" w14:textId="77777777">
        <w:trPr>
          <w:trHeight w:val="300"/>
        </w:trPr>
        <w:tc>
          <w:tcPr>
            <w:tcW w:w="1920" w:type="dxa"/>
          </w:tcPr>
          <w:p w:rsidR="00373FD7" w:rsidP="00373FD7" w:rsidRDefault="00373FD7" w14:paraId="6A7BF8ED" w14:textId="0233055E">
            <w:pPr>
              <w:rPr>
                <w:rFonts w:eastAsia="Calibri" w:cs="Arial"/>
                <w:lang w:val="es-MX"/>
              </w:rPr>
            </w:pPr>
            <w:r>
              <w:rPr>
                <w:rFonts w:eastAsia="Calibri" w:cs="Arial"/>
                <w:lang w:val="es-MX"/>
              </w:rPr>
              <w:t>Suicidio</w:t>
            </w:r>
          </w:p>
        </w:tc>
        <w:tc>
          <w:tcPr>
            <w:tcW w:w="5714" w:type="dxa"/>
          </w:tcPr>
          <w:p w:rsidRPr="48661098" w:rsidR="00373FD7" w:rsidP="00373FD7" w:rsidRDefault="00373FD7" w14:paraId="31099DE0" w14:textId="05F5917D">
            <w:pPr>
              <w:rPr>
                <w:sz w:val="28"/>
                <w:szCs w:val="28"/>
                <w:lang w:val="es-MX"/>
              </w:rPr>
            </w:pPr>
            <w:proofErr w:type="spellStart"/>
            <w:r w:rsidRPr="48661098">
              <w:rPr>
                <w:sz w:val="28"/>
                <w:szCs w:val="28"/>
                <w:lang w:val="es-MX"/>
              </w:rPr>
              <w:t>TA_imputados.</w:t>
            </w:r>
            <w:r>
              <w:rPr>
                <w:sz w:val="28"/>
                <w:szCs w:val="28"/>
                <w:lang w:val="es-MX"/>
              </w:rPr>
              <w:t>cv_Suicidio</w:t>
            </w:r>
            <w:proofErr w:type="spellEnd"/>
          </w:p>
        </w:tc>
        <w:tc>
          <w:tcPr>
            <w:tcW w:w="1716" w:type="dxa"/>
          </w:tcPr>
          <w:p w:rsidRPr="48661098" w:rsidR="00373FD7" w:rsidP="00373FD7" w:rsidRDefault="00373FD7" w14:paraId="58FA64ED" w14:textId="30DBD5AB">
            <w:pPr>
              <w:rPr>
                <w:sz w:val="28"/>
                <w:szCs w:val="28"/>
                <w:lang w:val="es-MX"/>
              </w:rPr>
            </w:pPr>
            <w:r w:rsidRPr="48661098">
              <w:rPr>
                <w:sz w:val="28"/>
                <w:szCs w:val="28"/>
                <w:lang w:val="es-MX"/>
              </w:rPr>
              <w:t>No</w:t>
            </w:r>
          </w:p>
        </w:tc>
      </w:tr>
      <w:tr w:rsidR="00373FD7" w:rsidTr="00373FD7" w14:paraId="1BC4F0B4" w14:textId="77777777">
        <w:trPr>
          <w:trHeight w:val="300"/>
        </w:trPr>
        <w:tc>
          <w:tcPr>
            <w:tcW w:w="1920" w:type="dxa"/>
          </w:tcPr>
          <w:p w:rsidR="00373FD7" w:rsidP="00373FD7" w:rsidRDefault="00373FD7" w14:paraId="7E316A67" w14:textId="6D52E34F">
            <w:pPr>
              <w:rPr>
                <w:rFonts w:eastAsia="Calibri" w:cs="Arial"/>
                <w:lang w:val="es-MX"/>
              </w:rPr>
            </w:pPr>
            <w:r>
              <w:rPr>
                <w:rFonts w:eastAsia="Calibri" w:cs="Arial"/>
                <w:lang w:val="es-MX"/>
              </w:rPr>
              <w:t>Organismo generador</w:t>
            </w:r>
          </w:p>
        </w:tc>
        <w:tc>
          <w:tcPr>
            <w:tcW w:w="5714" w:type="dxa"/>
          </w:tcPr>
          <w:p w:rsidRPr="48661098" w:rsidR="00373FD7" w:rsidP="00373FD7" w:rsidRDefault="00373FD7" w14:paraId="48CBDF0A" w14:textId="38DB19CA">
            <w:pPr>
              <w:rPr>
                <w:sz w:val="28"/>
                <w:szCs w:val="28"/>
                <w:lang w:val="es-MX"/>
              </w:rPr>
            </w:pPr>
            <w:proofErr w:type="spellStart"/>
            <w:r w:rsidRPr="48661098">
              <w:rPr>
                <w:sz w:val="28"/>
                <w:szCs w:val="28"/>
                <w:lang w:val="es-MX"/>
              </w:rPr>
              <w:t>TA_imputados.</w:t>
            </w:r>
            <w:r>
              <w:rPr>
                <w:sz w:val="28"/>
                <w:szCs w:val="28"/>
                <w:lang w:val="es-MX"/>
              </w:rPr>
              <w:t>cv_Generador</w:t>
            </w:r>
            <w:proofErr w:type="spellEnd"/>
          </w:p>
        </w:tc>
        <w:tc>
          <w:tcPr>
            <w:tcW w:w="1716" w:type="dxa"/>
          </w:tcPr>
          <w:p w:rsidRPr="48661098" w:rsidR="00373FD7" w:rsidP="00373FD7" w:rsidRDefault="00373FD7" w14:paraId="50385295" w14:textId="7CA0D7F6">
            <w:pPr>
              <w:rPr>
                <w:sz w:val="28"/>
                <w:szCs w:val="28"/>
                <w:lang w:val="es-MX"/>
              </w:rPr>
            </w:pPr>
            <w:r w:rsidRPr="48661098">
              <w:rPr>
                <w:sz w:val="28"/>
                <w:szCs w:val="28"/>
                <w:lang w:val="es-MX"/>
              </w:rPr>
              <w:t>No</w:t>
            </w:r>
          </w:p>
        </w:tc>
      </w:tr>
    </w:tbl>
    <w:p w:rsidR="58DC71F1" w:rsidP="58DC71F1" w:rsidRDefault="58DC71F1" w14:paraId="5BB6BE18" w14:textId="0A075917"/>
    <w:p w:rsidR="58DC71F1" w:rsidP="48661098" w:rsidRDefault="58DC71F1" w14:paraId="47C08E74" w14:textId="1EAF691B">
      <w:pPr>
        <w:ind w:left="1260"/>
        <w:rPr>
          <w:sz w:val="28"/>
          <w:szCs w:val="28"/>
          <w:lang w:val="es-MX"/>
        </w:rPr>
      </w:pPr>
    </w:p>
    <w:p w:rsidR="58DC71F1" w:rsidP="48661098" w:rsidRDefault="58DC71F1" w14:paraId="1C946368" w14:textId="60D4D814">
      <w:pPr>
        <w:ind w:left="1260"/>
        <w:rPr>
          <w:rFonts w:eastAsia="Calibri" w:cs="Arial"/>
          <w:lang w:val="es-MX"/>
        </w:rPr>
      </w:pPr>
    </w:p>
    <w:p w:rsidR="58DC71F1" w:rsidP="48661098" w:rsidRDefault="1352249E" w14:paraId="2035AF89" w14:textId="184F253E">
      <w:pPr>
        <w:ind w:left="1260"/>
        <w:rPr>
          <w:sz w:val="28"/>
          <w:szCs w:val="28"/>
          <w:lang w:val="es-MX"/>
        </w:rPr>
      </w:pPr>
      <w:r w:rsidRPr="1352249E">
        <w:rPr>
          <w:sz w:val="28"/>
          <w:szCs w:val="28"/>
          <w:lang w:val="es-MX"/>
        </w:rPr>
        <w:t>5.5.3.1.3 Otras tablas Afectadas</w:t>
      </w:r>
    </w:p>
    <w:p w:rsidR="58DC71F1" w:rsidP="48661098" w:rsidRDefault="58DC71F1" w14:paraId="34436644" w14:textId="332C6900">
      <w:pPr>
        <w:ind w:left="1260"/>
        <w:rPr>
          <w:sz w:val="28"/>
          <w:szCs w:val="28"/>
          <w:lang w:val="es-MX"/>
        </w:rPr>
      </w:pPr>
    </w:p>
    <w:p w:rsidR="58DC71F1" w:rsidP="48661098" w:rsidRDefault="48661098" w14:paraId="4191772C" w14:textId="28F70C91">
      <w:pPr>
        <w:ind w:left="1260"/>
        <w:rPr>
          <w:rFonts w:eastAsia="Calibri" w:cs="Arial"/>
          <w:lang w:val="es-MX"/>
        </w:rPr>
      </w:pPr>
      <w:r w:rsidRPr="48661098">
        <w:rPr>
          <w:rFonts w:eastAsia="Calibri" w:cs="Arial"/>
          <w:lang w:val="es-MX"/>
        </w:rPr>
        <w:t xml:space="preserve">No hay </w:t>
      </w:r>
    </w:p>
    <w:p w:rsidR="58DC71F1" w:rsidP="48661098" w:rsidRDefault="58DC71F1" w14:paraId="783A92CE" w14:textId="20CB4976">
      <w:pPr>
        <w:ind w:left="1260"/>
        <w:rPr>
          <w:rFonts w:eastAsia="Calibri" w:cs="Arial"/>
          <w:lang w:val="es-MX"/>
        </w:rPr>
      </w:pPr>
    </w:p>
    <w:p w:rsidR="58DC71F1" w:rsidP="48661098" w:rsidRDefault="1352249E" w14:paraId="799479F0" w14:textId="6676F4C7">
      <w:pPr>
        <w:ind w:left="1260"/>
        <w:rPr>
          <w:sz w:val="28"/>
          <w:szCs w:val="28"/>
          <w:lang w:val="es-MX"/>
        </w:rPr>
      </w:pPr>
      <w:r w:rsidRPr="1352249E">
        <w:rPr>
          <w:sz w:val="28"/>
          <w:szCs w:val="28"/>
          <w:lang w:val="es-MX"/>
        </w:rPr>
        <w:t xml:space="preserve">5.5.3.1.4 </w:t>
      </w:r>
      <w:proofErr w:type="spellStart"/>
      <w:r w:rsidRPr="1352249E">
        <w:rPr>
          <w:sz w:val="28"/>
          <w:szCs w:val="28"/>
          <w:lang w:val="es-MX"/>
        </w:rPr>
        <w:t>Grid</w:t>
      </w:r>
      <w:proofErr w:type="spellEnd"/>
    </w:p>
    <w:p w:rsidR="58DC71F1" w:rsidP="48661098" w:rsidRDefault="58DC71F1" w14:paraId="774A6515" w14:textId="3572E37E">
      <w:pPr>
        <w:ind w:left="1260"/>
        <w:rPr>
          <w:sz w:val="28"/>
          <w:szCs w:val="28"/>
          <w:lang w:val="es-MX"/>
        </w:rPr>
      </w:pPr>
    </w:p>
    <w:p w:rsidR="58DC71F1" w:rsidP="48661098" w:rsidRDefault="48661098" w14:paraId="381177A1" w14:textId="1A14D208">
      <w:pPr>
        <w:ind w:left="1260"/>
        <w:rPr>
          <w:sz w:val="28"/>
          <w:szCs w:val="28"/>
          <w:lang w:val="es-MX"/>
        </w:rPr>
      </w:pPr>
      <w:r w:rsidRPr="48661098">
        <w:rPr>
          <w:sz w:val="28"/>
          <w:szCs w:val="28"/>
          <w:lang w:val="es-MX"/>
        </w:rPr>
        <w:t xml:space="preserve">NO hay </w:t>
      </w:r>
      <w:proofErr w:type="spellStart"/>
      <w:r w:rsidRPr="48661098">
        <w:rPr>
          <w:sz w:val="28"/>
          <w:szCs w:val="28"/>
          <w:lang w:val="es-MX"/>
        </w:rPr>
        <w:t>Grid</w:t>
      </w:r>
      <w:proofErr w:type="spellEnd"/>
    </w:p>
    <w:p w:rsidR="58DC71F1" w:rsidP="48661098" w:rsidRDefault="58DC71F1" w14:paraId="5500345D" w14:textId="38657D2E">
      <w:pPr>
        <w:ind w:left="1260"/>
        <w:rPr>
          <w:rFonts w:eastAsia="Calibri" w:cs="Arial"/>
          <w:lang w:val="es-MX"/>
        </w:rPr>
      </w:pPr>
    </w:p>
    <w:p w:rsidR="58DC71F1" w:rsidP="48661098" w:rsidRDefault="1352249E" w14:paraId="73AAEF4B" w14:textId="412E33D8">
      <w:pPr>
        <w:ind w:left="1260"/>
        <w:rPr>
          <w:sz w:val="28"/>
          <w:szCs w:val="28"/>
          <w:lang w:val="es-MX"/>
        </w:rPr>
      </w:pPr>
      <w:r w:rsidRPr="1352249E">
        <w:rPr>
          <w:sz w:val="28"/>
          <w:szCs w:val="28"/>
          <w:lang w:val="es-MX"/>
        </w:rPr>
        <w:t>5.5.3.1.5 Detalle de la Implementación</w:t>
      </w:r>
    </w:p>
    <w:p w:rsidR="58DC71F1" w:rsidP="48661098" w:rsidRDefault="58DC71F1" w14:paraId="3F7DEED4" w14:textId="423940EF">
      <w:pPr>
        <w:ind w:left="1710"/>
        <w:rPr>
          <w:sz w:val="28"/>
          <w:szCs w:val="28"/>
          <w:lang w:val="es-MX"/>
        </w:rPr>
      </w:pPr>
    </w:p>
    <w:p w:rsidR="58DC71F1" w:rsidP="48661098" w:rsidRDefault="1352249E" w14:paraId="7190FECC" w14:textId="02667073">
      <w:pPr>
        <w:ind w:left="1710"/>
        <w:rPr>
          <w:sz w:val="28"/>
          <w:szCs w:val="28"/>
          <w:lang w:val="es-MX"/>
        </w:rPr>
      </w:pPr>
      <w:r w:rsidRPr="1352249E">
        <w:rPr>
          <w:sz w:val="28"/>
          <w:szCs w:val="28"/>
          <w:lang w:val="es-MX"/>
        </w:rPr>
        <w:t>5.5.3.1.5.1 Nuevo</w:t>
      </w:r>
    </w:p>
    <w:p w:rsidR="58DC71F1" w:rsidP="48661098" w:rsidRDefault="58DC71F1" w14:paraId="5B96ADCE" w14:textId="02F5AAE8">
      <w:pPr>
        <w:ind w:left="1710"/>
        <w:rPr>
          <w:sz w:val="28"/>
          <w:szCs w:val="28"/>
          <w:lang w:val="es-MX"/>
        </w:rPr>
      </w:pPr>
    </w:p>
    <w:p w:rsidR="58DC71F1" w:rsidP="48661098" w:rsidRDefault="7F5B8955" w14:paraId="42CB54E3" w14:textId="5C94388C">
      <w:pPr>
        <w:ind w:left="1710"/>
        <w:rPr>
          <w:color w:val="000000" w:themeColor="text1"/>
          <w:sz w:val="28"/>
          <w:szCs w:val="28"/>
          <w:lang w:val="es-MX"/>
        </w:rPr>
      </w:pPr>
      <w:r w:rsidRPr="7F5B8955">
        <w:rPr>
          <w:color w:val="000000" w:themeColor="text1"/>
          <w:sz w:val="28"/>
          <w:szCs w:val="28"/>
          <w:lang w:val="es-MX"/>
        </w:rPr>
        <w:t>Al presionar el botón “agregar” se validan los datos ingresados y se almacenan en la base de datos.</w:t>
      </w:r>
    </w:p>
    <w:p w:rsidR="58DC71F1" w:rsidP="48661098" w:rsidRDefault="58DC71F1" w14:paraId="7888B217" w14:textId="5489863A">
      <w:pPr>
        <w:rPr>
          <w:rFonts w:eastAsia="Calibri" w:cs="Arial"/>
          <w:b/>
          <w:bCs/>
          <w:lang w:val="es-MX"/>
        </w:rPr>
      </w:pPr>
    </w:p>
    <w:p w:rsidR="58DC71F1" w:rsidP="48661098" w:rsidRDefault="58DC71F1" w14:paraId="02E8E71C" w14:textId="280DC970">
      <w:pPr>
        <w:rPr>
          <w:rFonts w:eastAsia="Calibri" w:cs="Arial"/>
          <w:b/>
          <w:bCs/>
          <w:lang w:val="es-MX"/>
        </w:rPr>
      </w:pPr>
    </w:p>
    <w:p w:rsidR="58DC71F1" w:rsidP="48661098" w:rsidRDefault="1352249E" w14:paraId="06BB560C" w14:textId="2DA987C9">
      <w:pPr>
        <w:ind w:left="1260"/>
        <w:rPr>
          <w:sz w:val="28"/>
          <w:szCs w:val="28"/>
          <w:lang w:val="es-MX"/>
        </w:rPr>
      </w:pPr>
      <w:r w:rsidRPr="1352249E">
        <w:rPr>
          <w:sz w:val="28"/>
          <w:szCs w:val="28"/>
          <w:lang w:val="es-MX"/>
        </w:rPr>
        <w:t>5.5.3.1 Actualizar Imputado</w:t>
      </w:r>
    </w:p>
    <w:p w:rsidR="58DC71F1" w:rsidP="48661098" w:rsidRDefault="58DC71F1" w14:paraId="375967ED" w14:textId="38940625">
      <w:pPr>
        <w:ind w:left="1260"/>
        <w:rPr>
          <w:sz w:val="28"/>
          <w:szCs w:val="28"/>
          <w:lang w:val="es-MX"/>
        </w:rPr>
      </w:pPr>
    </w:p>
    <w:p w:rsidR="58DC71F1" w:rsidP="48661098" w:rsidRDefault="58DC71F1" w14:paraId="5A1C3778" w14:textId="5FB76A67">
      <w:pPr>
        <w:ind w:left="1260"/>
        <w:rPr>
          <w:sz w:val="28"/>
          <w:szCs w:val="28"/>
          <w:lang w:val="es-MX"/>
        </w:rPr>
      </w:pPr>
    </w:p>
    <w:p w:rsidR="58DC71F1" w:rsidP="48661098" w:rsidRDefault="58DC71F1" w14:paraId="55FB06C3" w14:textId="3B264367">
      <w:pPr>
        <w:ind w:left="1260"/>
        <w:rPr>
          <w:sz w:val="28"/>
          <w:szCs w:val="28"/>
          <w:lang w:val="es-MX"/>
        </w:rPr>
      </w:pPr>
    </w:p>
    <w:p w:rsidR="58DC71F1" w:rsidP="48661098" w:rsidRDefault="58DC71F1" w14:paraId="7B0BC791" w14:textId="15FD99E6">
      <w:pPr>
        <w:ind w:left="1260"/>
        <w:rPr>
          <w:sz w:val="28"/>
          <w:szCs w:val="28"/>
          <w:lang w:val="es-MX"/>
        </w:rPr>
      </w:pPr>
    </w:p>
    <w:p w:rsidR="58DC71F1" w:rsidP="48661098" w:rsidRDefault="58DC71F1" w14:paraId="4206ED4F" w14:textId="03162B92">
      <w:pPr>
        <w:ind w:left="1260"/>
        <w:rPr>
          <w:rFonts w:eastAsia="Calibri" w:cs="Arial"/>
          <w:lang w:val="es-MX"/>
        </w:rPr>
      </w:pPr>
    </w:p>
    <w:p w:rsidR="58DC71F1" w:rsidP="48661098" w:rsidRDefault="58DC71F1" w14:paraId="007B9C29" w14:textId="24B3762C">
      <w:pPr>
        <w:ind w:left="1260"/>
        <w:rPr>
          <w:sz w:val="28"/>
          <w:szCs w:val="28"/>
          <w:lang w:val="es-MX"/>
        </w:rPr>
      </w:pPr>
    </w:p>
    <w:p w:rsidR="58DC71F1" w:rsidP="3CAE98A0" w:rsidRDefault="58DC71F1" w14:paraId="5E7B83A1" w14:textId="7AA7C08A">
      <w:pPr>
        <w:ind w:left="1260"/>
        <w:rPr>
          <w:sz w:val="28"/>
          <w:szCs w:val="28"/>
          <w:lang w:val="es-MX"/>
        </w:rPr>
      </w:pPr>
    </w:p>
    <w:p w:rsidR="58DC71F1" w:rsidP="48661098" w:rsidRDefault="58DC71F1" w14:paraId="30EB5906" w14:textId="4BD2ECB9">
      <w:pPr>
        <w:ind w:left="1260"/>
        <w:rPr>
          <w:rFonts w:eastAsia="Calibri" w:cs="Arial"/>
          <w:lang w:val="es-MX"/>
        </w:rPr>
      </w:pPr>
    </w:p>
    <w:p w:rsidR="58DC71F1" w:rsidP="48661098" w:rsidRDefault="1352249E" w14:paraId="00E3591A" w14:textId="5325E42F">
      <w:pPr>
        <w:ind w:left="1260"/>
        <w:rPr>
          <w:sz w:val="28"/>
          <w:szCs w:val="28"/>
          <w:lang w:val="es-MX"/>
        </w:rPr>
      </w:pPr>
      <w:r w:rsidRPr="1352249E">
        <w:rPr>
          <w:sz w:val="28"/>
          <w:szCs w:val="28"/>
          <w:lang w:val="es-MX"/>
        </w:rPr>
        <w:t>5.5.3.1.3 Otras tablas Afectadas</w:t>
      </w:r>
    </w:p>
    <w:p w:rsidR="58DC71F1" w:rsidP="48661098" w:rsidRDefault="58DC71F1" w14:paraId="2CABED87" w14:textId="178FF81D">
      <w:pPr>
        <w:ind w:left="1260"/>
        <w:rPr>
          <w:sz w:val="28"/>
          <w:szCs w:val="28"/>
          <w:lang w:val="es-MX"/>
        </w:rPr>
      </w:pPr>
    </w:p>
    <w:p w:rsidR="58DC71F1" w:rsidP="48661098" w:rsidRDefault="48661098" w14:paraId="4D1AA357" w14:textId="54FCEA23">
      <w:pPr>
        <w:ind w:left="1260"/>
        <w:rPr>
          <w:rFonts w:eastAsia="Calibri" w:cs="Arial"/>
          <w:lang w:val="es-MX"/>
        </w:rPr>
      </w:pPr>
      <w:r w:rsidRPr="48661098">
        <w:rPr>
          <w:rFonts w:eastAsia="Calibri" w:cs="Arial"/>
          <w:lang w:val="es-MX"/>
        </w:rPr>
        <w:t xml:space="preserve">No hay </w:t>
      </w:r>
    </w:p>
    <w:p w:rsidR="58DC71F1" w:rsidP="48661098" w:rsidRDefault="58DC71F1" w14:paraId="2997D01C" w14:textId="254F42CD">
      <w:pPr>
        <w:ind w:left="1260"/>
        <w:rPr>
          <w:rFonts w:eastAsia="Calibri" w:cs="Arial"/>
          <w:lang w:val="es-MX"/>
        </w:rPr>
      </w:pPr>
    </w:p>
    <w:p w:rsidR="58DC71F1" w:rsidP="48661098" w:rsidRDefault="1352249E" w14:paraId="64240A7D" w14:textId="5EA41390">
      <w:pPr>
        <w:ind w:left="1260"/>
        <w:rPr>
          <w:sz w:val="28"/>
          <w:szCs w:val="28"/>
          <w:lang w:val="es-MX"/>
        </w:rPr>
      </w:pPr>
      <w:r w:rsidRPr="1352249E">
        <w:rPr>
          <w:sz w:val="28"/>
          <w:szCs w:val="28"/>
          <w:lang w:val="es-MX"/>
        </w:rPr>
        <w:t xml:space="preserve">5.5.3.1.4 </w:t>
      </w:r>
      <w:proofErr w:type="spellStart"/>
      <w:r w:rsidRPr="1352249E">
        <w:rPr>
          <w:sz w:val="28"/>
          <w:szCs w:val="28"/>
          <w:lang w:val="es-MX"/>
        </w:rPr>
        <w:t>Grid</w:t>
      </w:r>
      <w:proofErr w:type="spellEnd"/>
    </w:p>
    <w:p w:rsidR="58DC71F1" w:rsidP="48661098" w:rsidRDefault="58DC71F1" w14:paraId="1206E9A3" w14:textId="45EF5420">
      <w:pPr>
        <w:ind w:left="1260"/>
        <w:rPr>
          <w:sz w:val="28"/>
          <w:szCs w:val="28"/>
          <w:lang w:val="es-MX"/>
        </w:rPr>
      </w:pPr>
    </w:p>
    <w:p w:rsidR="58DC71F1" w:rsidP="48661098" w:rsidRDefault="48661098" w14:paraId="725198E3" w14:textId="75AA5282">
      <w:pPr>
        <w:ind w:left="1260"/>
        <w:rPr>
          <w:sz w:val="28"/>
          <w:szCs w:val="28"/>
          <w:lang w:val="es-MX"/>
        </w:rPr>
      </w:pPr>
      <w:r w:rsidRPr="48661098">
        <w:rPr>
          <w:sz w:val="28"/>
          <w:szCs w:val="28"/>
          <w:lang w:val="es-MX"/>
        </w:rPr>
        <w:t xml:space="preserve">NO hay </w:t>
      </w:r>
      <w:proofErr w:type="spellStart"/>
      <w:r w:rsidRPr="48661098">
        <w:rPr>
          <w:sz w:val="28"/>
          <w:szCs w:val="28"/>
          <w:lang w:val="es-MX"/>
        </w:rPr>
        <w:t>Grid</w:t>
      </w:r>
      <w:proofErr w:type="spellEnd"/>
    </w:p>
    <w:p w:rsidR="58DC71F1" w:rsidP="48661098" w:rsidRDefault="58DC71F1" w14:paraId="4D9BFBC4" w14:textId="1AD89356">
      <w:pPr>
        <w:ind w:left="1260"/>
        <w:rPr>
          <w:rFonts w:eastAsia="Calibri" w:cs="Arial"/>
          <w:lang w:val="es-MX"/>
        </w:rPr>
      </w:pPr>
    </w:p>
    <w:p w:rsidR="58DC71F1" w:rsidP="48661098" w:rsidRDefault="1352249E" w14:paraId="7C18C25C" w14:textId="6BA8684A">
      <w:pPr>
        <w:ind w:left="1260"/>
        <w:rPr>
          <w:sz w:val="28"/>
          <w:szCs w:val="28"/>
          <w:lang w:val="es-MX"/>
        </w:rPr>
      </w:pPr>
      <w:r w:rsidRPr="1352249E">
        <w:rPr>
          <w:sz w:val="28"/>
          <w:szCs w:val="28"/>
          <w:lang w:val="es-MX"/>
        </w:rPr>
        <w:t>5.5.3.1.5 Detalle de la Implementación</w:t>
      </w:r>
    </w:p>
    <w:p w:rsidR="58DC71F1" w:rsidP="48661098" w:rsidRDefault="58DC71F1" w14:paraId="41DC1FE5" w14:textId="7FCA6904">
      <w:pPr>
        <w:ind w:left="1710"/>
        <w:rPr>
          <w:sz w:val="28"/>
          <w:szCs w:val="28"/>
          <w:lang w:val="es-MX"/>
        </w:rPr>
      </w:pPr>
    </w:p>
    <w:p w:rsidR="58DC71F1" w:rsidP="48661098" w:rsidRDefault="1352249E" w14:paraId="6DD080BC" w14:textId="05A3CC79">
      <w:pPr>
        <w:ind w:left="1710"/>
        <w:rPr>
          <w:sz w:val="28"/>
          <w:szCs w:val="28"/>
          <w:lang w:val="es-MX"/>
        </w:rPr>
      </w:pPr>
      <w:r w:rsidRPr="1352249E">
        <w:rPr>
          <w:sz w:val="28"/>
          <w:szCs w:val="28"/>
          <w:lang w:val="es-MX"/>
        </w:rPr>
        <w:lastRenderedPageBreak/>
        <w:t>5.5.3.1.5.1 Actualizar datos</w:t>
      </w:r>
    </w:p>
    <w:p w:rsidR="58DC71F1" w:rsidP="48661098" w:rsidRDefault="58DC71F1" w14:paraId="4C37F2A2" w14:textId="5B3E2C26">
      <w:pPr>
        <w:ind w:left="1710"/>
        <w:rPr>
          <w:sz w:val="28"/>
          <w:szCs w:val="28"/>
          <w:lang w:val="es-MX"/>
        </w:rPr>
      </w:pPr>
    </w:p>
    <w:p w:rsidR="56375D55" w:rsidP="56375D55" w:rsidRDefault="7F5B8955" w14:paraId="339104DD" w14:textId="54705A34">
      <w:pPr>
        <w:ind w:left="1710"/>
        <w:rPr>
          <w:color w:val="000000" w:themeColor="text1"/>
          <w:sz w:val="28"/>
          <w:szCs w:val="28"/>
          <w:lang w:val="es-MX"/>
        </w:rPr>
      </w:pPr>
      <w:r w:rsidRPr="7F5B8955">
        <w:rPr>
          <w:color w:val="000000" w:themeColor="text1"/>
          <w:sz w:val="28"/>
          <w:szCs w:val="28"/>
          <w:lang w:val="es-MX"/>
        </w:rPr>
        <w:t>Al presionar el botón el botón “actualizar datos” se validan los datos ingresados y se almacenan en la base de datos, actualizando el registro deseado.</w:t>
      </w:r>
    </w:p>
    <w:p w:rsidR="58DC71F1" w:rsidP="3CAE98A0" w:rsidRDefault="58DC71F1" w14:paraId="001F8635" w14:textId="4F0624FB"/>
    <w:p w:rsidR="58DC71F1" w:rsidP="48661098" w:rsidRDefault="122A7C6C" w14:paraId="3308BD66" w14:textId="2743AA8F">
      <w:pPr>
        <w:pStyle w:val="Ttulo2"/>
        <w:rPr>
          <w:b/>
          <w:bCs/>
          <w:color w:val="000000" w:themeColor="text1"/>
          <w:lang w:val="es-MX"/>
        </w:rPr>
      </w:pPr>
      <w:bookmarkStart w:name="_Toc135464727" w:id="67"/>
      <w:r w:rsidRPr="122A7C6C">
        <w:rPr>
          <w:b/>
          <w:bCs/>
          <w:color w:val="000000" w:themeColor="text1"/>
        </w:rPr>
        <w:t xml:space="preserve">5.6 Funcionalidad de Mantenimiento de Victima </w:t>
      </w:r>
      <w:r w:rsidRPr="122A7C6C">
        <w:rPr>
          <w:b/>
          <w:bCs/>
          <w:color w:val="000000" w:themeColor="text1"/>
          <w:lang w:val="es-MX"/>
        </w:rPr>
        <w:t>(RF-6)</w:t>
      </w:r>
      <w:bookmarkEnd w:id="67"/>
    </w:p>
    <w:p w:rsidR="122A7C6C" w:rsidP="122A7C6C" w:rsidRDefault="122A7C6C" w14:paraId="7C297896" w14:textId="3DFB6D20">
      <w:pPr>
        <w:ind w:firstLine="708"/>
        <w:rPr>
          <w:lang w:val="es-MX"/>
        </w:rPr>
      </w:pPr>
      <w:r w:rsidRPr="122A7C6C">
        <w:rPr>
          <w:lang w:val="es-MX"/>
        </w:rPr>
        <w:t>Diseño de procesos (Herramienta Case)</w:t>
      </w:r>
    </w:p>
    <w:p w:rsidR="122A7C6C" w:rsidP="122A7C6C" w:rsidRDefault="122A7C6C" w14:paraId="16B160F2" w14:textId="3B283401">
      <w:pPr>
        <w:rPr>
          <w:lang w:val="es-MX"/>
        </w:rPr>
      </w:pPr>
    </w:p>
    <w:p w:rsidR="122A7C6C" w:rsidP="122A7C6C" w:rsidRDefault="122A7C6C" w14:paraId="47E5737E" w14:textId="46D8D007">
      <w:pPr>
        <w:rPr>
          <w:lang w:val="es-MX"/>
        </w:rPr>
      </w:pPr>
    </w:p>
    <w:p w:rsidR="122A7C6C" w:rsidP="122A7C6C" w:rsidRDefault="122A7C6C" w14:paraId="243098AD" w14:textId="5F77B976">
      <w:pPr>
        <w:rPr>
          <w:lang w:val="es-MX"/>
        </w:rPr>
      </w:pPr>
    </w:p>
    <w:p w:rsidR="122A7C6C" w:rsidP="122A7C6C" w:rsidRDefault="122A7C6C" w14:paraId="77FB9206" w14:textId="08FCC8CB">
      <w:r>
        <w:rPr>
          <w:noProof/>
        </w:rPr>
        <w:drawing>
          <wp:inline distT="0" distB="0" distL="0" distR="0" wp14:anchorId="3AC5F03A" wp14:editId="01D13BDC">
            <wp:extent cx="4572000" cy="2724150"/>
            <wp:effectExtent l="0" t="0" r="0" b="0"/>
            <wp:docPr id="210692817" name="Imagen 21069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122A7C6C" w:rsidP="122A7C6C" w:rsidRDefault="122A7C6C" w14:paraId="16B6C90C" w14:textId="3329BD97">
      <w:pPr>
        <w:rPr>
          <w:lang w:val="es-MX"/>
        </w:rPr>
      </w:pPr>
    </w:p>
    <w:p w:rsidR="122A7C6C" w:rsidP="122A7C6C" w:rsidRDefault="122A7C6C" w14:paraId="4438E63A" w14:textId="21DFC4B5">
      <w:pPr>
        <w:rPr>
          <w:rFonts w:eastAsia="Times New Roman" w:cs="Times New Roman"/>
          <w:szCs w:val="24"/>
          <w:lang w:val="es-MX"/>
        </w:rPr>
      </w:pPr>
      <w:r w:rsidRPr="122A7C6C">
        <w:rPr>
          <w:rFonts w:eastAsia="Times New Roman" w:cs="Times New Roman"/>
          <w:color w:val="000000" w:themeColor="text1"/>
          <w:szCs w:val="24"/>
        </w:rPr>
        <w:t>RF-6.1 Agregar Víctima:</w:t>
      </w:r>
    </w:p>
    <w:p w:rsidR="122A7C6C" w:rsidP="122A7C6C" w:rsidRDefault="122A7C6C" w14:paraId="18029B78" w14:textId="42A0F1AA">
      <w:r>
        <w:rPr>
          <w:noProof/>
        </w:rPr>
        <w:lastRenderedPageBreak/>
        <w:drawing>
          <wp:inline distT="0" distB="0" distL="0" distR="0" wp14:anchorId="75C92549" wp14:editId="4716602F">
            <wp:extent cx="3895725" cy="4572000"/>
            <wp:effectExtent l="0" t="0" r="0" b="0"/>
            <wp:docPr id="439332034" name="Imagen 43933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895725" cy="4572000"/>
                    </a:xfrm>
                    <a:prstGeom prst="rect">
                      <a:avLst/>
                    </a:prstGeom>
                  </pic:spPr>
                </pic:pic>
              </a:graphicData>
            </a:graphic>
          </wp:inline>
        </w:drawing>
      </w:r>
    </w:p>
    <w:p w:rsidR="122A7C6C" w:rsidP="122A7C6C" w:rsidRDefault="122A7C6C" w14:paraId="38EBEDDB" w14:textId="4F5B02AD">
      <w:pPr>
        <w:rPr>
          <w:lang w:val="es-MX"/>
        </w:rPr>
      </w:pPr>
    </w:p>
    <w:p w:rsidR="122A7C6C" w:rsidP="122A7C6C" w:rsidRDefault="122A7C6C" w14:paraId="50F5292C" w14:textId="4252C1C7">
      <w:pPr>
        <w:rPr>
          <w:lang w:val="es-MX"/>
        </w:rPr>
      </w:pPr>
    </w:p>
    <w:p w:rsidR="122A7C6C" w:rsidP="122A7C6C" w:rsidRDefault="122A7C6C" w14:paraId="73F6DB42" w14:textId="6BE9B8F5">
      <w:pPr>
        <w:rPr>
          <w:lang w:val="es-MX"/>
        </w:rPr>
      </w:pPr>
      <w:r w:rsidRPr="122A7C6C">
        <w:rPr>
          <w:rFonts w:eastAsia="Times New Roman" w:cs="Times New Roman"/>
          <w:color w:val="000000" w:themeColor="text1"/>
          <w:szCs w:val="24"/>
        </w:rPr>
        <w:t>RF-6.2 Actualizar datos Víctima</w:t>
      </w:r>
      <w:r w:rsidRPr="122A7C6C">
        <w:rPr>
          <w:rFonts w:eastAsia="Times New Roman" w:cs="Times New Roman"/>
          <w:szCs w:val="24"/>
          <w:lang w:val="es-MX"/>
        </w:rPr>
        <w:t xml:space="preserve"> </w:t>
      </w:r>
    </w:p>
    <w:p w:rsidR="122A7C6C" w:rsidP="122A7C6C" w:rsidRDefault="122A7C6C" w14:paraId="150D3D70" w14:textId="1DB923FD"/>
    <w:p w:rsidR="122A7C6C" w:rsidP="122A7C6C" w:rsidRDefault="122A7C6C" w14:paraId="1E35C526" w14:textId="6ED9DADB">
      <w:r>
        <w:rPr>
          <w:noProof/>
        </w:rPr>
        <w:lastRenderedPageBreak/>
        <w:drawing>
          <wp:inline distT="0" distB="0" distL="0" distR="0" wp14:anchorId="591E9462" wp14:editId="010E003F">
            <wp:extent cx="3895725" cy="4572000"/>
            <wp:effectExtent l="0" t="0" r="0" b="0"/>
            <wp:docPr id="995827560" name="Imagen 99582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95725" cy="4572000"/>
                    </a:xfrm>
                    <a:prstGeom prst="rect">
                      <a:avLst/>
                    </a:prstGeom>
                  </pic:spPr>
                </pic:pic>
              </a:graphicData>
            </a:graphic>
          </wp:inline>
        </w:drawing>
      </w:r>
    </w:p>
    <w:p w:rsidR="122A7C6C" w:rsidP="122A7C6C" w:rsidRDefault="122A7C6C" w14:paraId="4BA212BF" w14:textId="158C8E7A">
      <w:pPr>
        <w:rPr>
          <w:rFonts w:eastAsia="Times New Roman" w:cs="Times New Roman"/>
          <w:szCs w:val="24"/>
        </w:rPr>
      </w:pPr>
      <w:r w:rsidRPr="122A7C6C">
        <w:rPr>
          <w:rFonts w:eastAsia="Times New Roman" w:cs="Times New Roman"/>
          <w:color w:val="000000" w:themeColor="text1"/>
          <w:szCs w:val="24"/>
        </w:rPr>
        <w:t>RF-6.3 Eliminar Víctima</w:t>
      </w:r>
    </w:p>
    <w:p w:rsidR="122A7C6C" w:rsidP="122A7C6C" w:rsidRDefault="122A7C6C" w14:paraId="06EB741F" w14:textId="13F766E1">
      <w:r>
        <w:rPr>
          <w:noProof/>
        </w:rPr>
        <w:drawing>
          <wp:inline distT="0" distB="0" distL="0" distR="0" wp14:anchorId="7FA7F79D" wp14:editId="7B5F3A40">
            <wp:extent cx="4572000" cy="3400425"/>
            <wp:effectExtent l="0" t="0" r="0" b="0"/>
            <wp:docPr id="265251954" name="Imagen 26525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00A8252B" w:rsidP="00A8252B" w:rsidRDefault="00A8252B" w14:paraId="4C30A6CF" w14:textId="45879A44">
      <w:pPr>
        <w:pStyle w:val="Prrafodelista"/>
        <w:rPr>
          <w:lang w:val="es-MX"/>
        </w:rPr>
      </w:pPr>
    </w:p>
    <w:p w:rsidR="00A8252B" w:rsidP="00A8252B" w:rsidRDefault="00A8252B" w14:paraId="7C076598" w14:textId="7167D3D4">
      <w:pPr>
        <w:pStyle w:val="Prrafodelista"/>
        <w:rPr>
          <w:lang w:val="es-MX"/>
        </w:rPr>
      </w:pPr>
    </w:p>
    <w:p w:rsidR="00A8252B" w:rsidP="00A8252B" w:rsidRDefault="00A8252B" w14:paraId="77732B15" w14:textId="37369B37">
      <w:pPr>
        <w:pStyle w:val="Prrafodelista"/>
        <w:rPr>
          <w:lang w:val="es-MX"/>
        </w:rPr>
      </w:pPr>
    </w:p>
    <w:p w:rsidR="00A8252B" w:rsidP="00A8252B" w:rsidRDefault="00A8252B" w14:paraId="3BE7835D" w14:textId="0FCECCFF">
      <w:pPr>
        <w:pStyle w:val="Prrafodelista"/>
        <w:rPr>
          <w:lang w:val="es-MX"/>
        </w:rPr>
      </w:pPr>
      <w:r>
        <w:rPr>
          <w:lang w:val="es-MX"/>
        </w:rPr>
        <w:t>Referencias</w:t>
      </w:r>
    </w:p>
    <w:p w:rsidR="00236412" w:rsidP="00A8252B" w:rsidRDefault="00236412" w14:paraId="2F50756E" w14:textId="77777777">
      <w:pPr>
        <w:pStyle w:val="Prrafodelista"/>
        <w:rPr>
          <w:lang w:val="es-MX"/>
        </w:rPr>
      </w:pPr>
    </w:p>
    <w:p w:rsidR="00236412" w:rsidP="00A8252B" w:rsidRDefault="00236412" w14:paraId="2793C16C" w14:textId="7AB5B14C">
      <w:pPr>
        <w:pStyle w:val="Prrafodelista"/>
        <w:rPr>
          <w:lang w:val="es-MX"/>
        </w:rPr>
      </w:pPr>
      <w:r>
        <w:rPr>
          <w:lang w:val="es-MX"/>
        </w:rPr>
        <w:t>Pantalla #1</w:t>
      </w:r>
    </w:p>
    <w:p w:rsidR="00236412" w:rsidP="00A8252B" w:rsidRDefault="00236412" w14:paraId="19C4B348" w14:textId="77777777">
      <w:pPr>
        <w:pStyle w:val="Prrafodelista"/>
        <w:rPr>
          <w:lang w:val="es-MX"/>
        </w:rPr>
      </w:pPr>
    </w:p>
    <w:p w:rsidR="00236412" w:rsidP="00A8252B" w:rsidRDefault="00517E64" w14:paraId="6ED33808" w14:textId="1215ED97">
      <w:pPr>
        <w:pStyle w:val="Prrafodelista"/>
        <w:rPr>
          <w:lang w:val="es-MX"/>
        </w:rPr>
      </w:pPr>
      <w:r>
        <w:rPr>
          <w:noProof/>
        </w:rPr>
        <w:drawing>
          <wp:inline distT="0" distB="0" distL="0" distR="0" wp14:anchorId="6E4861F1" wp14:editId="4AEC4849">
            <wp:extent cx="5905500" cy="1895475"/>
            <wp:effectExtent l="0" t="0" r="0" b="9525"/>
            <wp:docPr id="230455151" name="Imagen 1" descr="Interfaz de usuario gráfica, Aplicación,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5151" name="Imagen 1" descr="Interfaz de usuario gráfica, Aplicación, Excel&#10;&#10;Descripción generada automáticamente"/>
                    <pic:cNvPicPr/>
                  </pic:nvPicPr>
                  <pic:blipFill rotWithShape="1">
                    <a:blip r:embed="rId29"/>
                    <a:srcRect l="-1" t="5986" r="641" b="37286"/>
                    <a:stretch/>
                  </pic:blipFill>
                  <pic:spPr bwMode="auto">
                    <a:xfrm>
                      <a:off x="0" y="0"/>
                      <a:ext cx="5905500" cy="1895475"/>
                    </a:xfrm>
                    <a:prstGeom prst="rect">
                      <a:avLst/>
                    </a:prstGeom>
                    <a:ln>
                      <a:noFill/>
                    </a:ln>
                    <a:extLst>
                      <a:ext uri="{53640926-AAD7-44D8-BBD7-CCE9431645EC}">
                        <a14:shadowObscured xmlns:a14="http://schemas.microsoft.com/office/drawing/2010/main"/>
                      </a:ext>
                    </a:extLst>
                  </pic:spPr>
                </pic:pic>
              </a:graphicData>
            </a:graphic>
          </wp:inline>
        </w:drawing>
      </w:r>
    </w:p>
    <w:p w:rsidR="00236412" w:rsidP="00A8252B" w:rsidRDefault="00236412" w14:paraId="053FA259" w14:textId="77777777">
      <w:pPr>
        <w:pStyle w:val="Prrafodelista"/>
        <w:rPr>
          <w:lang w:val="es-MX"/>
        </w:rPr>
      </w:pPr>
    </w:p>
    <w:p w:rsidRPr="005A2932" w:rsidR="00236412" w:rsidP="005A2932" w:rsidRDefault="00236412" w14:paraId="36A2AE1D" w14:textId="77777777">
      <w:pPr>
        <w:rPr>
          <w:lang w:val="es-MX"/>
        </w:rPr>
      </w:pPr>
    </w:p>
    <w:p w:rsidR="00236412" w:rsidP="00A8252B" w:rsidRDefault="00236412" w14:paraId="4F6FE2A0" w14:textId="7F027EAC">
      <w:pPr>
        <w:pStyle w:val="Prrafodelista"/>
        <w:rPr>
          <w:lang w:val="es-MX"/>
        </w:rPr>
      </w:pPr>
      <w:r>
        <w:rPr>
          <w:lang w:val="es-MX"/>
        </w:rPr>
        <w:t>Pantalla #2 Registrar Victima</w:t>
      </w:r>
    </w:p>
    <w:p w:rsidR="00A8252B" w:rsidP="00A8252B" w:rsidRDefault="00A8252B" w14:paraId="0CEC5C27" w14:textId="2844C745">
      <w:pPr>
        <w:pStyle w:val="Prrafodelista"/>
        <w:rPr>
          <w:lang w:val="es-MX"/>
        </w:rPr>
      </w:pPr>
    </w:p>
    <w:p w:rsidR="00A8252B" w:rsidP="00A8252B" w:rsidRDefault="00236412" w14:paraId="7AF8C721" w14:textId="0B9AFD29">
      <w:pPr>
        <w:pStyle w:val="Prrafodelista"/>
        <w:rPr>
          <w:lang w:val="es-MX"/>
        </w:rPr>
      </w:pPr>
      <w:r>
        <w:rPr>
          <w:noProof/>
        </w:rPr>
        <w:drawing>
          <wp:anchor distT="0" distB="0" distL="114300" distR="114300" simplePos="0" relativeHeight="251659268" behindDoc="0" locked="0" layoutInCell="1" allowOverlap="1" wp14:anchorId="6C339B42" wp14:editId="6709D86B">
            <wp:simplePos x="0" y="0"/>
            <wp:positionH relativeFrom="column">
              <wp:posOffset>3067050</wp:posOffset>
            </wp:positionH>
            <wp:positionV relativeFrom="paragraph">
              <wp:posOffset>5715</wp:posOffset>
            </wp:positionV>
            <wp:extent cx="2524125" cy="2743200"/>
            <wp:effectExtent l="0" t="0" r="9525" b="0"/>
            <wp:wrapNone/>
            <wp:docPr id="15253522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52276" name="Imagen 1" descr="Interfaz de usuario gráfica, Texto, Aplicación&#10;&#10;Descripción generada automáticamente"/>
                    <pic:cNvPicPr/>
                  </pic:nvPicPr>
                  <pic:blipFill rotWithShape="1">
                    <a:blip r:embed="rId30">
                      <a:extLst>
                        <a:ext uri="{28A0092B-C50C-407E-A947-70E740481C1C}">
                          <a14:useLocalDpi xmlns:a14="http://schemas.microsoft.com/office/drawing/2010/main" val="0"/>
                        </a:ext>
                      </a:extLst>
                    </a:blip>
                    <a:srcRect l="28686" t="7981" r="28846" b="9920"/>
                    <a:stretch/>
                  </pic:blipFill>
                  <pic:spPr bwMode="auto">
                    <a:xfrm>
                      <a:off x="0" y="0"/>
                      <a:ext cx="252412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252B">
        <w:rPr>
          <w:noProof/>
        </w:rPr>
        <w:drawing>
          <wp:inline distT="0" distB="0" distL="0" distR="0" wp14:anchorId="15D8D209" wp14:editId="0C0F9AD7">
            <wp:extent cx="2457450" cy="2457450"/>
            <wp:effectExtent l="0" t="0" r="0" b="0"/>
            <wp:docPr id="121529861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98613" name="Imagen 1" descr="Interfaz de usuario gráfica, Aplicación, Word&#10;&#10;Descripción generada automáticamente"/>
                    <pic:cNvPicPr/>
                  </pic:nvPicPr>
                  <pic:blipFill rotWithShape="1">
                    <a:blip r:embed="rId31"/>
                    <a:srcRect l="30127" t="17673" r="28526" b="8780"/>
                    <a:stretch/>
                  </pic:blipFill>
                  <pic:spPr bwMode="auto">
                    <a:xfrm>
                      <a:off x="0" y="0"/>
                      <a:ext cx="2457450" cy="2457450"/>
                    </a:xfrm>
                    <a:prstGeom prst="rect">
                      <a:avLst/>
                    </a:prstGeom>
                    <a:ln>
                      <a:noFill/>
                    </a:ln>
                    <a:extLst>
                      <a:ext uri="{53640926-AAD7-44D8-BBD7-CCE9431645EC}">
                        <a14:shadowObscured xmlns:a14="http://schemas.microsoft.com/office/drawing/2010/main"/>
                      </a:ext>
                    </a:extLst>
                  </pic:spPr>
                </pic:pic>
              </a:graphicData>
            </a:graphic>
          </wp:inline>
        </w:drawing>
      </w:r>
    </w:p>
    <w:p w:rsidR="00236412" w:rsidP="00A8252B" w:rsidRDefault="00236412" w14:paraId="351D83C4" w14:textId="77777777">
      <w:pPr>
        <w:pStyle w:val="Prrafodelista"/>
        <w:rPr>
          <w:lang w:val="es-MX"/>
        </w:rPr>
      </w:pPr>
    </w:p>
    <w:p w:rsidRPr="00A8252B" w:rsidR="00236412" w:rsidP="00A8252B" w:rsidRDefault="00236412" w14:paraId="39B5BD5F" w14:textId="77777777">
      <w:pPr>
        <w:pStyle w:val="Prrafodelista"/>
        <w:rPr>
          <w:lang w:val="es-MX"/>
        </w:rPr>
      </w:pPr>
    </w:p>
    <w:p w:rsidRPr="009907FE" w:rsidR="122A7C6C" w:rsidP="009907FE" w:rsidRDefault="122A7C6C" w14:paraId="50C5BECF" w14:textId="516C8B81">
      <w:pPr>
        <w:pStyle w:val="Prrafodelista"/>
        <w:numPr>
          <w:ilvl w:val="0"/>
          <w:numId w:val="36"/>
        </w:numPr>
        <w:rPr>
          <w:lang w:val="es-MX"/>
        </w:rPr>
      </w:pPr>
      <w:r w:rsidRPr="009907FE">
        <w:rPr>
          <w:lang w:val="es-MX"/>
        </w:rPr>
        <w:t>Tabla</w:t>
      </w:r>
    </w:p>
    <w:p w:rsidR="009907FE" w:rsidP="00846280" w:rsidRDefault="009907FE" w14:paraId="084A565F" w14:textId="55B31997">
      <w:pPr>
        <w:ind w:left="360"/>
        <w:rPr>
          <w:sz w:val="28"/>
          <w:szCs w:val="28"/>
          <w:lang w:val="es-MX"/>
        </w:rPr>
      </w:pPr>
    </w:p>
    <w:p w:rsidR="00846280" w:rsidP="00846280" w:rsidRDefault="00846280" w14:paraId="3C460566" w14:textId="77777777">
      <w:pPr>
        <w:ind w:left="360"/>
        <w:rPr>
          <w:sz w:val="28"/>
          <w:szCs w:val="28"/>
          <w:lang w:val="es-MX"/>
        </w:rPr>
      </w:pPr>
    </w:p>
    <w:p w:rsidR="005A2932" w:rsidP="00846280" w:rsidRDefault="005A2932" w14:paraId="15218807" w14:textId="77777777">
      <w:pPr>
        <w:ind w:left="360"/>
        <w:rPr>
          <w:sz w:val="28"/>
          <w:szCs w:val="28"/>
          <w:lang w:val="es-MX"/>
        </w:rPr>
      </w:pPr>
    </w:p>
    <w:p w:rsidR="005A2932" w:rsidP="00846280" w:rsidRDefault="005A2932" w14:paraId="4BBDC8AD" w14:textId="77777777">
      <w:pPr>
        <w:ind w:left="360"/>
        <w:rPr>
          <w:sz w:val="28"/>
          <w:szCs w:val="28"/>
          <w:lang w:val="es-MX"/>
        </w:rPr>
      </w:pPr>
    </w:p>
    <w:p w:rsidR="005A2932" w:rsidP="00846280" w:rsidRDefault="005A2932" w14:paraId="066DA610" w14:textId="77777777">
      <w:pPr>
        <w:ind w:left="360"/>
        <w:rPr>
          <w:sz w:val="28"/>
          <w:szCs w:val="28"/>
          <w:lang w:val="es-MX"/>
        </w:rPr>
      </w:pPr>
    </w:p>
    <w:p w:rsidR="005A2932" w:rsidP="00846280" w:rsidRDefault="005A2932" w14:paraId="0534A77A" w14:textId="77777777">
      <w:pPr>
        <w:ind w:left="360"/>
        <w:rPr>
          <w:sz w:val="28"/>
          <w:szCs w:val="28"/>
          <w:lang w:val="es-MX"/>
        </w:rPr>
      </w:pPr>
    </w:p>
    <w:p w:rsidRPr="001014ED" w:rsidR="00846280" w:rsidP="00846280" w:rsidRDefault="00846280" w14:paraId="76649481" w14:textId="081077DE">
      <w:pPr>
        <w:ind w:left="1260"/>
        <w:rPr>
          <w:sz w:val="28"/>
          <w:szCs w:val="28"/>
          <w:lang w:val="es-MX"/>
        </w:rPr>
      </w:pPr>
      <w:r>
        <w:rPr>
          <w:sz w:val="28"/>
          <w:szCs w:val="28"/>
          <w:lang w:val="es-MX"/>
        </w:rPr>
        <w:lastRenderedPageBreak/>
        <w:t>6</w:t>
      </w:r>
      <w:r w:rsidRPr="7F5B8955">
        <w:rPr>
          <w:sz w:val="28"/>
          <w:szCs w:val="28"/>
          <w:lang w:val="es-MX"/>
        </w:rPr>
        <w:t>.</w:t>
      </w:r>
      <w:r>
        <w:rPr>
          <w:sz w:val="28"/>
          <w:szCs w:val="28"/>
          <w:lang w:val="es-MX"/>
        </w:rPr>
        <w:t>1.3</w:t>
      </w:r>
      <w:r w:rsidRPr="7F5B8955">
        <w:rPr>
          <w:sz w:val="28"/>
          <w:szCs w:val="28"/>
          <w:lang w:val="es-MX"/>
        </w:rPr>
        <w:t xml:space="preserve"> Registro de </w:t>
      </w:r>
      <w:r>
        <w:rPr>
          <w:sz w:val="28"/>
          <w:szCs w:val="28"/>
          <w:lang w:val="es-MX"/>
        </w:rPr>
        <w:t>Victima</w:t>
      </w:r>
    </w:p>
    <w:p w:rsidRPr="00846280" w:rsidR="00846280" w:rsidP="00846280" w:rsidRDefault="00846280" w14:paraId="6229BDD6" w14:textId="77777777">
      <w:pPr>
        <w:ind w:left="360"/>
        <w:rPr>
          <w:sz w:val="28"/>
          <w:szCs w:val="28"/>
          <w:lang w:val="es-MX"/>
        </w:rPr>
      </w:pPr>
    </w:p>
    <w:p w:rsidR="122A7C6C" w:rsidP="122A7C6C" w:rsidRDefault="122A7C6C" w14:paraId="6AC535B3" w14:textId="0136BA71"/>
    <w:tbl>
      <w:tblPr>
        <w:tblStyle w:val="Tablaconcuadrcula"/>
        <w:tblW w:w="9360" w:type="dxa"/>
        <w:tblLayout w:type="fixed"/>
        <w:tblLook w:val="06A0" w:firstRow="1" w:lastRow="0" w:firstColumn="1" w:lastColumn="0" w:noHBand="1" w:noVBand="1"/>
      </w:tblPr>
      <w:tblGrid>
        <w:gridCol w:w="3120"/>
        <w:gridCol w:w="3120"/>
        <w:gridCol w:w="3120"/>
      </w:tblGrid>
      <w:tr w:rsidR="122A7C6C" w:rsidTr="00C7629F" w14:paraId="123FCB2B" w14:textId="77777777">
        <w:trPr>
          <w:trHeight w:val="300"/>
        </w:trPr>
        <w:tc>
          <w:tcPr>
            <w:tcW w:w="3120" w:type="dxa"/>
          </w:tcPr>
          <w:p w:rsidR="122A7C6C" w:rsidP="122A7C6C" w:rsidRDefault="122A7C6C" w14:paraId="4550FD15" w14:textId="70534113">
            <w:r>
              <w:t>Campo</w:t>
            </w:r>
          </w:p>
        </w:tc>
        <w:tc>
          <w:tcPr>
            <w:tcW w:w="3120" w:type="dxa"/>
          </w:tcPr>
          <w:p w:rsidR="122A7C6C" w:rsidP="122A7C6C" w:rsidRDefault="122A7C6C" w14:paraId="70C5FA19" w14:textId="33270863">
            <w:r>
              <w:t>Visible</w:t>
            </w:r>
          </w:p>
        </w:tc>
        <w:tc>
          <w:tcPr>
            <w:tcW w:w="3120" w:type="dxa"/>
          </w:tcPr>
          <w:p w:rsidR="122A7C6C" w:rsidP="122A7C6C" w:rsidRDefault="122A7C6C" w14:paraId="04C1D2A2" w14:textId="7A6D8845">
            <w:proofErr w:type="spellStart"/>
            <w:r>
              <w:t>Descripcion</w:t>
            </w:r>
            <w:proofErr w:type="spellEnd"/>
          </w:p>
        </w:tc>
      </w:tr>
      <w:tr w:rsidR="122A7C6C" w:rsidTr="00C7629F" w14:paraId="5510015A" w14:textId="77777777">
        <w:trPr>
          <w:trHeight w:val="300"/>
        </w:trPr>
        <w:tc>
          <w:tcPr>
            <w:tcW w:w="3120" w:type="dxa"/>
          </w:tcPr>
          <w:p w:rsidR="122A7C6C" w:rsidP="122A7C6C" w:rsidRDefault="122A7C6C" w14:paraId="16DFB536" w14:textId="02E9921E">
            <w:proofErr w:type="spellStart"/>
            <w:r>
              <w:t>CI_Id</w:t>
            </w:r>
            <w:proofErr w:type="spellEnd"/>
          </w:p>
        </w:tc>
        <w:tc>
          <w:tcPr>
            <w:tcW w:w="3120" w:type="dxa"/>
          </w:tcPr>
          <w:p w:rsidR="122A7C6C" w:rsidP="122A7C6C" w:rsidRDefault="122A7C6C" w14:paraId="6A78D7F0" w14:textId="72BC5162">
            <w:r>
              <w:t>NO</w:t>
            </w:r>
          </w:p>
        </w:tc>
        <w:tc>
          <w:tcPr>
            <w:tcW w:w="3120" w:type="dxa"/>
          </w:tcPr>
          <w:p w:rsidR="122A7C6C" w:rsidP="122A7C6C" w:rsidRDefault="122A7C6C" w14:paraId="14EFC5D1" w14:textId="29AEA36A">
            <w:r>
              <w:t>Llave primaria de la tabla</w:t>
            </w:r>
          </w:p>
        </w:tc>
      </w:tr>
      <w:tr w:rsidR="122A7C6C" w:rsidTr="00C7629F" w14:paraId="5191A62D" w14:textId="77777777">
        <w:trPr>
          <w:trHeight w:val="300"/>
        </w:trPr>
        <w:tc>
          <w:tcPr>
            <w:tcW w:w="3120" w:type="dxa"/>
          </w:tcPr>
          <w:p w:rsidR="122A7C6C" w:rsidP="122A7C6C" w:rsidRDefault="122A7C6C" w14:paraId="53AF0E5A" w14:textId="659EC81A">
            <w:proofErr w:type="spellStart"/>
            <w:r>
              <w:t>CV_Dni</w:t>
            </w:r>
            <w:proofErr w:type="spellEnd"/>
          </w:p>
        </w:tc>
        <w:tc>
          <w:tcPr>
            <w:tcW w:w="3120" w:type="dxa"/>
          </w:tcPr>
          <w:p w:rsidR="122A7C6C" w:rsidP="122A7C6C" w:rsidRDefault="122A7C6C" w14:paraId="464FFC02" w14:textId="264B8145">
            <w:r>
              <w:t>SI</w:t>
            </w:r>
          </w:p>
        </w:tc>
        <w:tc>
          <w:tcPr>
            <w:tcW w:w="3120" w:type="dxa"/>
          </w:tcPr>
          <w:p w:rsidR="122A7C6C" w:rsidP="122A7C6C" w:rsidRDefault="122A7C6C" w14:paraId="3D48BE51" w14:textId="43F5AC0F">
            <w:r>
              <w:t xml:space="preserve">Cedula o Documento Nacional de </w:t>
            </w:r>
            <w:proofErr w:type="spellStart"/>
            <w:r>
              <w:t>Informacion</w:t>
            </w:r>
            <w:proofErr w:type="spellEnd"/>
            <w:r>
              <w:t xml:space="preserve"> de la Victima</w:t>
            </w:r>
          </w:p>
        </w:tc>
      </w:tr>
      <w:tr w:rsidR="122A7C6C" w:rsidTr="00C7629F" w14:paraId="653490C3" w14:textId="77777777">
        <w:trPr>
          <w:trHeight w:val="300"/>
        </w:trPr>
        <w:tc>
          <w:tcPr>
            <w:tcW w:w="3120" w:type="dxa"/>
          </w:tcPr>
          <w:p w:rsidR="122A7C6C" w:rsidP="122A7C6C" w:rsidRDefault="122A7C6C" w14:paraId="6FF78D2A" w14:textId="1A1BAA34">
            <w:proofErr w:type="spellStart"/>
            <w:r>
              <w:t>CV_Nombre</w:t>
            </w:r>
            <w:proofErr w:type="spellEnd"/>
          </w:p>
        </w:tc>
        <w:tc>
          <w:tcPr>
            <w:tcW w:w="3120" w:type="dxa"/>
          </w:tcPr>
          <w:p w:rsidR="122A7C6C" w:rsidP="122A7C6C" w:rsidRDefault="122A7C6C" w14:paraId="70257E0A" w14:textId="264B8145">
            <w:r>
              <w:t>SI</w:t>
            </w:r>
          </w:p>
          <w:p w:rsidR="122A7C6C" w:rsidP="122A7C6C" w:rsidRDefault="122A7C6C" w14:paraId="093A90B7" w14:textId="2405B0BD"/>
        </w:tc>
        <w:tc>
          <w:tcPr>
            <w:tcW w:w="3120" w:type="dxa"/>
          </w:tcPr>
          <w:p w:rsidR="122A7C6C" w:rsidP="122A7C6C" w:rsidRDefault="122A7C6C" w14:paraId="68053A1D" w14:textId="01195F41">
            <w:r>
              <w:t>Nombre de la victima</w:t>
            </w:r>
          </w:p>
        </w:tc>
      </w:tr>
      <w:tr w:rsidR="122A7C6C" w:rsidTr="00C7629F" w14:paraId="4C442DF2" w14:textId="77777777">
        <w:trPr>
          <w:trHeight w:val="300"/>
        </w:trPr>
        <w:tc>
          <w:tcPr>
            <w:tcW w:w="3120" w:type="dxa"/>
          </w:tcPr>
          <w:p w:rsidR="122A7C6C" w:rsidP="122A7C6C" w:rsidRDefault="122A7C6C" w14:paraId="0B9548D6" w14:textId="661C4A6F">
            <w:proofErr w:type="spellStart"/>
            <w:r>
              <w:t>CV_Apellidopaterno</w:t>
            </w:r>
            <w:proofErr w:type="spellEnd"/>
          </w:p>
        </w:tc>
        <w:tc>
          <w:tcPr>
            <w:tcW w:w="3120" w:type="dxa"/>
          </w:tcPr>
          <w:p w:rsidR="122A7C6C" w:rsidP="122A7C6C" w:rsidRDefault="122A7C6C" w14:paraId="21F1D751" w14:textId="264B8145">
            <w:r>
              <w:t>SI</w:t>
            </w:r>
          </w:p>
          <w:p w:rsidR="122A7C6C" w:rsidP="122A7C6C" w:rsidRDefault="122A7C6C" w14:paraId="213EAC86" w14:textId="115F0A51"/>
        </w:tc>
        <w:tc>
          <w:tcPr>
            <w:tcW w:w="3120" w:type="dxa"/>
          </w:tcPr>
          <w:p w:rsidR="122A7C6C" w:rsidP="122A7C6C" w:rsidRDefault="122A7C6C" w14:paraId="6D645A8F" w14:textId="01F6F3D6">
            <w:r>
              <w:t>Apellido paterno de la victima</w:t>
            </w:r>
          </w:p>
        </w:tc>
      </w:tr>
      <w:tr w:rsidR="122A7C6C" w:rsidTr="00C7629F" w14:paraId="5D769EE8" w14:textId="77777777">
        <w:trPr>
          <w:trHeight w:val="300"/>
        </w:trPr>
        <w:tc>
          <w:tcPr>
            <w:tcW w:w="3120" w:type="dxa"/>
          </w:tcPr>
          <w:p w:rsidR="122A7C6C" w:rsidP="122A7C6C" w:rsidRDefault="122A7C6C" w14:paraId="6614B054" w14:textId="203660A7">
            <w:proofErr w:type="spellStart"/>
            <w:r>
              <w:t>CV_Apellidomaterno</w:t>
            </w:r>
            <w:proofErr w:type="spellEnd"/>
          </w:p>
        </w:tc>
        <w:tc>
          <w:tcPr>
            <w:tcW w:w="3120" w:type="dxa"/>
          </w:tcPr>
          <w:p w:rsidR="122A7C6C" w:rsidP="122A7C6C" w:rsidRDefault="122A7C6C" w14:paraId="6D83219E" w14:textId="264B8145">
            <w:r>
              <w:t>SI</w:t>
            </w:r>
          </w:p>
          <w:p w:rsidR="122A7C6C" w:rsidP="122A7C6C" w:rsidRDefault="122A7C6C" w14:paraId="1846CC27" w14:textId="22EB2D7B"/>
        </w:tc>
        <w:tc>
          <w:tcPr>
            <w:tcW w:w="3120" w:type="dxa"/>
          </w:tcPr>
          <w:p w:rsidR="122A7C6C" w:rsidP="122A7C6C" w:rsidRDefault="122A7C6C" w14:paraId="716B757A" w14:textId="79B9E2C2">
            <w:r>
              <w:t>Apellido materno de la victima</w:t>
            </w:r>
          </w:p>
          <w:p w:rsidR="122A7C6C" w:rsidP="122A7C6C" w:rsidRDefault="122A7C6C" w14:paraId="30BEAE9E" w14:textId="25A6201D"/>
        </w:tc>
      </w:tr>
      <w:tr w:rsidR="122A7C6C" w:rsidTr="00C7629F" w14:paraId="5F625B9C" w14:textId="77777777">
        <w:trPr>
          <w:trHeight w:val="300"/>
        </w:trPr>
        <w:tc>
          <w:tcPr>
            <w:tcW w:w="3120" w:type="dxa"/>
          </w:tcPr>
          <w:p w:rsidR="122A7C6C" w:rsidP="122A7C6C" w:rsidRDefault="122A7C6C" w14:paraId="1E9D3F6D" w14:textId="7CFB7C15">
            <w:proofErr w:type="spellStart"/>
            <w:r>
              <w:t>CV_Edad</w:t>
            </w:r>
            <w:proofErr w:type="spellEnd"/>
          </w:p>
        </w:tc>
        <w:tc>
          <w:tcPr>
            <w:tcW w:w="3120" w:type="dxa"/>
          </w:tcPr>
          <w:p w:rsidR="122A7C6C" w:rsidP="122A7C6C" w:rsidRDefault="122A7C6C" w14:paraId="36CC2709" w14:textId="264B8145">
            <w:r>
              <w:t>SI</w:t>
            </w:r>
          </w:p>
          <w:p w:rsidR="122A7C6C" w:rsidP="122A7C6C" w:rsidRDefault="122A7C6C" w14:paraId="76035CB0" w14:textId="132E8FDA"/>
        </w:tc>
        <w:tc>
          <w:tcPr>
            <w:tcW w:w="3120" w:type="dxa"/>
          </w:tcPr>
          <w:p w:rsidR="122A7C6C" w:rsidP="122A7C6C" w:rsidRDefault="122A7C6C" w14:paraId="58A22C60" w14:textId="6A422FC3">
            <w:r>
              <w:t>Edad en años cumplidos de la victima</w:t>
            </w:r>
          </w:p>
        </w:tc>
      </w:tr>
      <w:tr w:rsidR="122A7C6C" w:rsidTr="00C7629F" w14:paraId="10F3C226" w14:textId="77777777">
        <w:trPr>
          <w:trHeight w:val="300"/>
        </w:trPr>
        <w:tc>
          <w:tcPr>
            <w:tcW w:w="3120" w:type="dxa"/>
          </w:tcPr>
          <w:p w:rsidR="122A7C6C" w:rsidP="122A7C6C" w:rsidRDefault="122A7C6C" w14:paraId="2B00860B" w14:textId="71FA18E1">
            <w:proofErr w:type="spellStart"/>
            <w:r>
              <w:t>CV_Idgenero</w:t>
            </w:r>
            <w:proofErr w:type="spellEnd"/>
          </w:p>
        </w:tc>
        <w:tc>
          <w:tcPr>
            <w:tcW w:w="3120" w:type="dxa"/>
          </w:tcPr>
          <w:p w:rsidR="122A7C6C" w:rsidP="122A7C6C" w:rsidRDefault="122A7C6C" w14:paraId="2C4EC30D" w14:textId="264B8145">
            <w:r>
              <w:t>SI</w:t>
            </w:r>
          </w:p>
          <w:p w:rsidR="122A7C6C" w:rsidP="122A7C6C" w:rsidRDefault="122A7C6C" w14:paraId="64CAF52F" w14:textId="5E89A4D5"/>
        </w:tc>
        <w:tc>
          <w:tcPr>
            <w:tcW w:w="3120" w:type="dxa"/>
          </w:tcPr>
          <w:p w:rsidR="122A7C6C" w:rsidP="122A7C6C" w:rsidRDefault="122A7C6C" w14:paraId="4158BB1D" w14:textId="667FF41C">
            <w:r>
              <w:t>Identidad de género con el que se asocia a la victima</w:t>
            </w:r>
          </w:p>
        </w:tc>
      </w:tr>
      <w:tr w:rsidR="122A7C6C" w:rsidTr="00C7629F" w14:paraId="69E68DEA" w14:textId="77777777">
        <w:trPr>
          <w:trHeight w:val="300"/>
        </w:trPr>
        <w:tc>
          <w:tcPr>
            <w:tcW w:w="3120" w:type="dxa"/>
          </w:tcPr>
          <w:p w:rsidR="122A7C6C" w:rsidP="122A7C6C" w:rsidRDefault="122A7C6C" w14:paraId="4ADA70FB" w14:textId="2B8915C2">
            <w:proofErr w:type="spellStart"/>
            <w:r>
              <w:t>CV_Lugarnac</w:t>
            </w:r>
            <w:proofErr w:type="spellEnd"/>
          </w:p>
        </w:tc>
        <w:tc>
          <w:tcPr>
            <w:tcW w:w="3120" w:type="dxa"/>
          </w:tcPr>
          <w:p w:rsidR="122A7C6C" w:rsidP="122A7C6C" w:rsidRDefault="122A7C6C" w14:paraId="1681B0F9" w14:textId="264B8145">
            <w:r>
              <w:t>SI</w:t>
            </w:r>
          </w:p>
          <w:p w:rsidR="122A7C6C" w:rsidP="122A7C6C" w:rsidRDefault="122A7C6C" w14:paraId="49F59866" w14:textId="44B6CBB6"/>
        </w:tc>
        <w:tc>
          <w:tcPr>
            <w:tcW w:w="3120" w:type="dxa"/>
          </w:tcPr>
          <w:p w:rsidR="122A7C6C" w:rsidP="122A7C6C" w:rsidRDefault="122A7C6C" w14:paraId="31C05CD5" w14:textId="7D61274C">
            <w:r>
              <w:t>Lugar de nacimiento de la victima</w:t>
            </w:r>
          </w:p>
        </w:tc>
      </w:tr>
      <w:tr w:rsidR="122A7C6C" w:rsidTr="00C7629F" w14:paraId="5EA1CD1B" w14:textId="77777777">
        <w:trPr>
          <w:trHeight w:val="300"/>
        </w:trPr>
        <w:tc>
          <w:tcPr>
            <w:tcW w:w="3120" w:type="dxa"/>
          </w:tcPr>
          <w:p w:rsidR="122A7C6C" w:rsidP="122A7C6C" w:rsidRDefault="122A7C6C" w14:paraId="13D9E453" w14:textId="7E8BAF21">
            <w:proofErr w:type="spellStart"/>
            <w:r>
              <w:t>CV_Orientasex</w:t>
            </w:r>
            <w:proofErr w:type="spellEnd"/>
          </w:p>
        </w:tc>
        <w:tc>
          <w:tcPr>
            <w:tcW w:w="3120" w:type="dxa"/>
          </w:tcPr>
          <w:p w:rsidR="122A7C6C" w:rsidP="122A7C6C" w:rsidRDefault="122A7C6C" w14:paraId="14C8A473" w14:textId="264B8145">
            <w:r>
              <w:t>SI</w:t>
            </w:r>
          </w:p>
          <w:p w:rsidR="122A7C6C" w:rsidP="122A7C6C" w:rsidRDefault="122A7C6C" w14:paraId="3E9B9046" w14:textId="629237BD"/>
        </w:tc>
        <w:tc>
          <w:tcPr>
            <w:tcW w:w="3120" w:type="dxa"/>
          </w:tcPr>
          <w:p w:rsidR="122A7C6C" w:rsidP="122A7C6C" w:rsidRDefault="122A7C6C" w14:paraId="18979B92" w14:textId="4F0915E4">
            <w:r>
              <w:t>Orientación sexual de la victima</w:t>
            </w:r>
          </w:p>
        </w:tc>
      </w:tr>
      <w:tr w:rsidR="122A7C6C" w:rsidTr="00C7629F" w14:paraId="42023C41" w14:textId="77777777">
        <w:trPr>
          <w:trHeight w:val="300"/>
        </w:trPr>
        <w:tc>
          <w:tcPr>
            <w:tcW w:w="3120" w:type="dxa"/>
          </w:tcPr>
          <w:p w:rsidR="122A7C6C" w:rsidP="122A7C6C" w:rsidRDefault="0014220B" w14:paraId="3833799A" w14:textId="4FE62B27">
            <w:proofErr w:type="spellStart"/>
            <w:r>
              <w:t>CV_</w:t>
            </w:r>
            <w:r>
              <w:t>Nacionalidad</w:t>
            </w:r>
            <w:proofErr w:type="spellEnd"/>
          </w:p>
        </w:tc>
        <w:tc>
          <w:tcPr>
            <w:tcW w:w="3120" w:type="dxa"/>
          </w:tcPr>
          <w:p w:rsidR="122A7C6C" w:rsidP="122A7C6C" w:rsidRDefault="00C7629F" w14:paraId="7A9B1272" w14:textId="27E973F5">
            <w:r>
              <w:t>SI</w:t>
            </w:r>
          </w:p>
          <w:p w:rsidR="122A7C6C" w:rsidP="122A7C6C" w:rsidRDefault="122A7C6C" w14:paraId="3A1BFAF7" w14:textId="6E92AB19"/>
        </w:tc>
        <w:tc>
          <w:tcPr>
            <w:tcW w:w="3120" w:type="dxa"/>
          </w:tcPr>
          <w:p w:rsidR="122A7C6C" w:rsidP="122A7C6C" w:rsidRDefault="006E24DA" w14:paraId="550DA7A3" w14:textId="6FF8C546">
            <w:r>
              <w:t xml:space="preserve">Nacionalidad </w:t>
            </w:r>
            <w:r>
              <w:t>de la victima</w:t>
            </w:r>
          </w:p>
        </w:tc>
      </w:tr>
      <w:tr w:rsidR="00C7629F" w:rsidTr="00C7629F" w14:paraId="281C520B" w14:textId="77777777">
        <w:trPr>
          <w:trHeight w:val="300"/>
        </w:trPr>
        <w:tc>
          <w:tcPr>
            <w:tcW w:w="3120" w:type="dxa"/>
          </w:tcPr>
          <w:p w:rsidR="00C7629F" w:rsidP="00C7629F" w:rsidRDefault="00C7629F" w14:paraId="25899FDD" w14:textId="5D259C11">
            <w:proofErr w:type="spellStart"/>
            <w:r>
              <w:t>C</w:t>
            </w:r>
            <w:r>
              <w:t>I_Educacion</w:t>
            </w:r>
            <w:proofErr w:type="spellEnd"/>
          </w:p>
        </w:tc>
        <w:tc>
          <w:tcPr>
            <w:tcW w:w="3120" w:type="dxa"/>
          </w:tcPr>
          <w:p w:rsidR="00C7629F" w:rsidP="00C7629F" w:rsidRDefault="00C7629F" w14:paraId="3E92227B" w14:textId="77777777">
            <w:r>
              <w:t>SI</w:t>
            </w:r>
          </w:p>
          <w:p w:rsidR="00C7629F" w:rsidP="00C7629F" w:rsidRDefault="00C7629F" w14:paraId="2BC6B38F" w14:textId="77777777"/>
        </w:tc>
        <w:tc>
          <w:tcPr>
            <w:tcW w:w="3120" w:type="dxa"/>
          </w:tcPr>
          <w:p w:rsidR="00C7629F" w:rsidP="00C7629F" w:rsidRDefault="006E24DA" w14:paraId="00E3395D" w14:textId="7ECB7F11">
            <w:r>
              <w:t xml:space="preserve">Nivel educativo </w:t>
            </w:r>
            <w:r>
              <w:t>de la victima</w:t>
            </w:r>
          </w:p>
        </w:tc>
      </w:tr>
      <w:tr w:rsidR="00C7629F" w:rsidTr="00C7629F" w14:paraId="31EC8D0E" w14:textId="77777777">
        <w:trPr>
          <w:trHeight w:val="300"/>
        </w:trPr>
        <w:tc>
          <w:tcPr>
            <w:tcW w:w="3120" w:type="dxa"/>
          </w:tcPr>
          <w:p w:rsidR="00C7629F" w:rsidP="00C7629F" w:rsidRDefault="00C7629F" w14:paraId="61843EBF" w14:textId="2375F933">
            <w:proofErr w:type="spellStart"/>
            <w:r>
              <w:t>CV_</w:t>
            </w:r>
            <w:r>
              <w:t>Ocupacion</w:t>
            </w:r>
            <w:proofErr w:type="spellEnd"/>
          </w:p>
        </w:tc>
        <w:tc>
          <w:tcPr>
            <w:tcW w:w="3120" w:type="dxa"/>
          </w:tcPr>
          <w:p w:rsidR="00C7629F" w:rsidP="00C7629F" w:rsidRDefault="00C7629F" w14:paraId="0741ACB7" w14:textId="77777777">
            <w:r>
              <w:t>SI</w:t>
            </w:r>
          </w:p>
          <w:p w:rsidR="00C7629F" w:rsidP="00C7629F" w:rsidRDefault="00C7629F" w14:paraId="2968070F" w14:textId="77777777"/>
        </w:tc>
        <w:tc>
          <w:tcPr>
            <w:tcW w:w="3120" w:type="dxa"/>
          </w:tcPr>
          <w:p w:rsidR="00C7629F" w:rsidP="00C7629F" w:rsidRDefault="006E24DA" w14:paraId="16E38831" w14:textId="2F135350">
            <w:r>
              <w:t xml:space="preserve">Ocupación </w:t>
            </w:r>
            <w:r>
              <w:t>de la victima</w:t>
            </w:r>
          </w:p>
        </w:tc>
      </w:tr>
      <w:tr w:rsidR="00C7629F" w:rsidTr="00C7629F" w14:paraId="21416399" w14:textId="77777777">
        <w:trPr>
          <w:trHeight w:val="300"/>
        </w:trPr>
        <w:tc>
          <w:tcPr>
            <w:tcW w:w="3120" w:type="dxa"/>
          </w:tcPr>
          <w:p w:rsidR="00C7629F" w:rsidP="00C7629F" w:rsidRDefault="00C7629F" w14:paraId="5AEC0FFA" w14:textId="02268DC4">
            <w:proofErr w:type="spellStart"/>
            <w:r>
              <w:t>CV_</w:t>
            </w:r>
            <w:r>
              <w:t>Domicilio</w:t>
            </w:r>
            <w:proofErr w:type="spellEnd"/>
          </w:p>
        </w:tc>
        <w:tc>
          <w:tcPr>
            <w:tcW w:w="3120" w:type="dxa"/>
          </w:tcPr>
          <w:p w:rsidR="00C7629F" w:rsidP="00C7629F" w:rsidRDefault="00C7629F" w14:paraId="7D8BAEC3" w14:textId="77777777">
            <w:r>
              <w:t>SI</w:t>
            </w:r>
          </w:p>
          <w:p w:rsidR="00C7629F" w:rsidP="00C7629F" w:rsidRDefault="00C7629F" w14:paraId="2D2DC502" w14:textId="77777777"/>
        </w:tc>
        <w:tc>
          <w:tcPr>
            <w:tcW w:w="3120" w:type="dxa"/>
          </w:tcPr>
          <w:p w:rsidR="00C7629F" w:rsidP="00C7629F" w:rsidRDefault="006E24DA" w14:paraId="4FEBB9BD" w14:textId="23467FED">
            <w:r>
              <w:t xml:space="preserve">Domicilio </w:t>
            </w:r>
            <w:r>
              <w:t>de la victima</w:t>
            </w:r>
          </w:p>
        </w:tc>
      </w:tr>
      <w:tr w:rsidR="00C7629F" w:rsidTr="00C7629F" w14:paraId="3E86F688" w14:textId="77777777">
        <w:trPr>
          <w:trHeight w:val="300"/>
        </w:trPr>
        <w:tc>
          <w:tcPr>
            <w:tcW w:w="3120" w:type="dxa"/>
          </w:tcPr>
          <w:p w:rsidR="00C7629F" w:rsidP="00C7629F" w:rsidRDefault="00C7629F" w14:paraId="6496B98C" w14:textId="317D3077">
            <w:proofErr w:type="spellStart"/>
            <w:r>
              <w:t>CV_</w:t>
            </w:r>
            <w:r>
              <w:t>Lugar_Residencia</w:t>
            </w:r>
            <w:proofErr w:type="spellEnd"/>
          </w:p>
        </w:tc>
        <w:tc>
          <w:tcPr>
            <w:tcW w:w="3120" w:type="dxa"/>
          </w:tcPr>
          <w:p w:rsidR="00C7629F" w:rsidP="00C7629F" w:rsidRDefault="00C7629F" w14:paraId="72BC5736" w14:textId="77777777">
            <w:r>
              <w:t>SI</w:t>
            </w:r>
          </w:p>
          <w:p w:rsidR="00C7629F" w:rsidP="00C7629F" w:rsidRDefault="00C7629F" w14:paraId="05592F51" w14:textId="77777777"/>
        </w:tc>
        <w:tc>
          <w:tcPr>
            <w:tcW w:w="3120" w:type="dxa"/>
          </w:tcPr>
          <w:p w:rsidR="00C7629F" w:rsidP="00C7629F" w:rsidRDefault="006E24DA" w14:paraId="4978E8C7" w14:textId="40CF45DF">
            <w:r>
              <w:t xml:space="preserve">Lugar de residencia </w:t>
            </w:r>
            <w:r>
              <w:t>de la victima</w:t>
            </w:r>
          </w:p>
        </w:tc>
      </w:tr>
      <w:tr w:rsidR="006E24DA" w:rsidTr="00C7629F" w14:paraId="12163844" w14:textId="77777777">
        <w:trPr>
          <w:trHeight w:val="300"/>
        </w:trPr>
        <w:tc>
          <w:tcPr>
            <w:tcW w:w="3120" w:type="dxa"/>
          </w:tcPr>
          <w:p w:rsidR="006E24DA" w:rsidP="006E24DA" w:rsidRDefault="006E24DA" w14:paraId="5AAC89E2" w14:textId="16A11B5E">
            <w:proofErr w:type="spellStart"/>
            <w:r>
              <w:t>CV_Discapacidad</w:t>
            </w:r>
            <w:proofErr w:type="spellEnd"/>
          </w:p>
        </w:tc>
        <w:tc>
          <w:tcPr>
            <w:tcW w:w="3120" w:type="dxa"/>
          </w:tcPr>
          <w:p w:rsidR="006E24DA" w:rsidP="006E24DA" w:rsidRDefault="006E24DA" w14:paraId="2E41A4EF" w14:textId="77777777">
            <w:r>
              <w:t>SI</w:t>
            </w:r>
          </w:p>
          <w:p w:rsidR="006E24DA" w:rsidP="006E24DA" w:rsidRDefault="006E24DA" w14:paraId="28329212" w14:textId="77777777"/>
        </w:tc>
        <w:tc>
          <w:tcPr>
            <w:tcW w:w="3120" w:type="dxa"/>
          </w:tcPr>
          <w:p w:rsidRPr="006E24DA" w:rsidR="006E24DA" w:rsidP="006E24DA" w:rsidRDefault="006E24DA" w14:paraId="371A96C1" w14:textId="28D27F2E">
            <w:r>
              <w:t xml:space="preserve">Discapacidad </w:t>
            </w:r>
            <w:r>
              <w:t>de la victima</w:t>
            </w:r>
          </w:p>
        </w:tc>
      </w:tr>
      <w:tr w:rsidR="006E24DA" w:rsidTr="00C7629F" w14:paraId="5E51B3AF" w14:textId="77777777">
        <w:trPr>
          <w:trHeight w:val="300"/>
        </w:trPr>
        <w:tc>
          <w:tcPr>
            <w:tcW w:w="3120" w:type="dxa"/>
          </w:tcPr>
          <w:p w:rsidR="006E24DA" w:rsidP="006E24DA" w:rsidRDefault="006E24DA" w14:paraId="228E8675" w14:textId="07329039">
            <w:proofErr w:type="spellStart"/>
            <w:r>
              <w:t>CV_</w:t>
            </w:r>
            <w:r>
              <w:t>Condicion</w:t>
            </w:r>
            <w:proofErr w:type="spellEnd"/>
            <w:r>
              <w:t xml:space="preserve"> migratoria</w:t>
            </w:r>
          </w:p>
        </w:tc>
        <w:tc>
          <w:tcPr>
            <w:tcW w:w="3120" w:type="dxa"/>
          </w:tcPr>
          <w:p w:rsidR="006E24DA" w:rsidP="006E24DA" w:rsidRDefault="006E24DA" w14:paraId="276125A4" w14:textId="77777777">
            <w:r>
              <w:t>SI</w:t>
            </w:r>
          </w:p>
          <w:p w:rsidR="006E24DA" w:rsidP="006E24DA" w:rsidRDefault="006E24DA" w14:paraId="50C8ECE7" w14:textId="77777777"/>
        </w:tc>
        <w:tc>
          <w:tcPr>
            <w:tcW w:w="3120" w:type="dxa"/>
          </w:tcPr>
          <w:p w:rsidR="006E24DA" w:rsidP="006E24DA" w:rsidRDefault="006E24DA" w14:paraId="47352ED0" w14:textId="4EDB812F">
            <w:r>
              <w:t xml:space="preserve">Condición migratoria </w:t>
            </w:r>
            <w:r>
              <w:t>de la victima</w:t>
            </w:r>
          </w:p>
        </w:tc>
      </w:tr>
      <w:tr w:rsidR="006E24DA" w:rsidTr="00C7629F" w14:paraId="2123D786" w14:textId="77777777">
        <w:trPr>
          <w:trHeight w:val="300"/>
        </w:trPr>
        <w:tc>
          <w:tcPr>
            <w:tcW w:w="3120" w:type="dxa"/>
          </w:tcPr>
          <w:p w:rsidR="006E24DA" w:rsidP="006E24DA" w:rsidRDefault="006E24DA" w14:paraId="7F671D68" w14:textId="2A1188C7">
            <w:proofErr w:type="spellStart"/>
            <w:r>
              <w:t>CV_</w:t>
            </w:r>
            <w:r>
              <w:t>Etnia</w:t>
            </w:r>
            <w:proofErr w:type="spellEnd"/>
          </w:p>
        </w:tc>
        <w:tc>
          <w:tcPr>
            <w:tcW w:w="3120" w:type="dxa"/>
          </w:tcPr>
          <w:p w:rsidR="006E24DA" w:rsidP="006E24DA" w:rsidRDefault="006E24DA" w14:paraId="54EDBCA0" w14:textId="77777777">
            <w:r>
              <w:t>SI</w:t>
            </w:r>
          </w:p>
          <w:p w:rsidR="006E24DA" w:rsidP="006E24DA" w:rsidRDefault="006E24DA" w14:paraId="31E02102" w14:textId="77777777"/>
        </w:tc>
        <w:tc>
          <w:tcPr>
            <w:tcW w:w="3120" w:type="dxa"/>
          </w:tcPr>
          <w:p w:rsidR="006E24DA" w:rsidP="006E24DA" w:rsidRDefault="006E24DA" w14:paraId="7E5F17E0" w14:textId="328FF307">
            <w:r>
              <w:t xml:space="preserve">Etnia </w:t>
            </w:r>
            <w:r>
              <w:t>de la victima</w:t>
            </w:r>
          </w:p>
        </w:tc>
      </w:tr>
      <w:tr w:rsidR="006E24DA" w:rsidTr="00C7629F" w14:paraId="1F69F8FD" w14:textId="77777777">
        <w:trPr>
          <w:trHeight w:val="300"/>
        </w:trPr>
        <w:tc>
          <w:tcPr>
            <w:tcW w:w="3120" w:type="dxa"/>
          </w:tcPr>
          <w:p w:rsidR="006E24DA" w:rsidP="006E24DA" w:rsidRDefault="006E24DA" w14:paraId="770FFFED" w14:textId="35E9454B">
            <w:proofErr w:type="spellStart"/>
            <w:r>
              <w:t>CV_</w:t>
            </w:r>
            <w:r>
              <w:t>Medidas_Proteccion</w:t>
            </w:r>
            <w:proofErr w:type="spellEnd"/>
          </w:p>
        </w:tc>
        <w:tc>
          <w:tcPr>
            <w:tcW w:w="3120" w:type="dxa"/>
          </w:tcPr>
          <w:p w:rsidR="006E24DA" w:rsidP="006E24DA" w:rsidRDefault="006E24DA" w14:paraId="3F6A1ADF" w14:textId="77777777">
            <w:r>
              <w:t>SI</w:t>
            </w:r>
          </w:p>
          <w:p w:rsidR="006E24DA" w:rsidP="006E24DA" w:rsidRDefault="006E24DA" w14:paraId="3BDA158B" w14:textId="77777777"/>
        </w:tc>
        <w:tc>
          <w:tcPr>
            <w:tcW w:w="3120" w:type="dxa"/>
          </w:tcPr>
          <w:p w:rsidR="006E24DA" w:rsidP="006E24DA" w:rsidRDefault="006E24DA" w14:paraId="38794572" w14:textId="02AFC864">
            <w:r>
              <w:t xml:space="preserve">Medidas de protección </w:t>
            </w:r>
            <w:r>
              <w:t>de la victima</w:t>
            </w:r>
          </w:p>
        </w:tc>
      </w:tr>
      <w:tr w:rsidR="006E24DA" w:rsidTr="00C7629F" w14:paraId="29A7100C" w14:textId="77777777">
        <w:trPr>
          <w:trHeight w:val="300"/>
        </w:trPr>
        <w:tc>
          <w:tcPr>
            <w:tcW w:w="3120" w:type="dxa"/>
          </w:tcPr>
          <w:p w:rsidR="006E24DA" w:rsidP="006E24DA" w:rsidRDefault="006E24DA" w14:paraId="3F81BBD5" w14:textId="17D5B95A">
            <w:proofErr w:type="spellStart"/>
            <w:r>
              <w:t>CV_Denuncias_Previas</w:t>
            </w:r>
            <w:proofErr w:type="spellEnd"/>
          </w:p>
        </w:tc>
        <w:tc>
          <w:tcPr>
            <w:tcW w:w="3120" w:type="dxa"/>
          </w:tcPr>
          <w:p w:rsidR="006E24DA" w:rsidP="006E24DA" w:rsidRDefault="006E24DA" w14:paraId="6495A132" w14:textId="77777777">
            <w:r>
              <w:t>SI</w:t>
            </w:r>
          </w:p>
          <w:p w:rsidR="006E24DA" w:rsidP="006E24DA" w:rsidRDefault="006E24DA" w14:paraId="6F0F9D83" w14:textId="77777777"/>
        </w:tc>
        <w:tc>
          <w:tcPr>
            <w:tcW w:w="3120" w:type="dxa"/>
          </w:tcPr>
          <w:p w:rsidR="006E24DA" w:rsidP="006E24DA" w:rsidRDefault="006E24DA" w14:paraId="451AA134" w14:textId="4B0CD268">
            <w:r>
              <w:t xml:space="preserve">Denuncias previas </w:t>
            </w:r>
            <w:r>
              <w:t>de la victima</w:t>
            </w:r>
          </w:p>
        </w:tc>
      </w:tr>
      <w:tr w:rsidR="006E24DA" w:rsidTr="00C7629F" w14:paraId="60F28A48" w14:textId="77777777">
        <w:trPr>
          <w:trHeight w:val="300"/>
        </w:trPr>
        <w:tc>
          <w:tcPr>
            <w:tcW w:w="3120" w:type="dxa"/>
          </w:tcPr>
          <w:p w:rsidR="006E24DA" w:rsidP="006E24DA" w:rsidRDefault="006E24DA" w14:paraId="091F7321" w14:textId="65D59183">
            <w:proofErr w:type="spellStart"/>
            <w:r>
              <w:t>CV_Hijos</w:t>
            </w:r>
            <w:proofErr w:type="spellEnd"/>
          </w:p>
        </w:tc>
        <w:tc>
          <w:tcPr>
            <w:tcW w:w="3120" w:type="dxa"/>
          </w:tcPr>
          <w:p w:rsidR="006E24DA" w:rsidP="006E24DA" w:rsidRDefault="006E24DA" w14:paraId="5B55E03E" w14:textId="77777777">
            <w:r>
              <w:t>SI</w:t>
            </w:r>
          </w:p>
          <w:p w:rsidR="006E24DA" w:rsidP="006E24DA" w:rsidRDefault="006E24DA" w14:paraId="16907981" w14:textId="77777777"/>
        </w:tc>
        <w:tc>
          <w:tcPr>
            <w:tcW w:w="3120" w:type="dxa"/>
          </w:tcPr>
          <w:p w:rsidR="006E24DA" w:rsidP="006E24DA" w:rsidRDefault="006E24DA" w14:paraId="3F920C66" w14:textId="46B982A3">
            <w:r>
              <w:t xml:space="preserve">Hijos </w:t>
            </w:r>
            <w:r>
              <w:t>de la victima</w:t>
            </w:r>
          </w:p>
        </w:tc>
      </w:tr>
      <w:tr w:rsidR="006E24DA" w:rsidTr="00C7629F" w14:paraId="5D213D84" w14:textId="77777777">
        <w:trPr>
          <w:trHeight w:val="300"/>
        </w:trPr>
        <w:tc>
          <w:tcPr>
            <w:tcW w:w="3120" w:type="dxa"/>
          </w:tcPr>
          <w:p w:rsidR="006E24DA" w:rsidP="006E24DA" w:rsidRDefault="00FA5798" w14:paraId="69DF5A2E" w14:textId="3CE388B9">
            <w:proofErr w:type="spellStart"/>
            <w:r>
              <w:lastRenderedPageBreak/>
              <w:t>CV_Generador</w:t>
            </w:r>
            <w:proofErr w:type="spellEnd"/>
          </w:p>
        </w:tc>
        <w:tc>
          <w:tcPr>
            <w:tcW w:w="3120" w:type="dxa"/>
          </w:tcPr>
          <w:p w:rsidR="006E24DA" w:rsidP="006E24DA" w:rsidRDefault="00FA5798" w14:paraId="389389F4" w14:textId="41903BC9">
            <w:r>
              <w:t>SI</w:t>
            </w:r>
          </w:p>
        </w:tc>
        <w:tc>
          <w:tcPr>
            <w:tcW w:w="3120" w:type="dxa"/>
          </w:tcPr>
          <w:p w:rsidR="006E24DA" w:rsidP="006E24DA" w:rsidRDefault="00FA5798" w14:paraId="0F20170E" w14:textId="519BB3D9">
            <w:r>
              <w:t>Organismo generador</w:t>
            </w:r>
          </w:p>
        </w:tc>
      </w:tr>
    </w:tbl>
    <w:p w:rsidR="0D9BCDBC" w:rsidP="0D9BCDBC" w:rsidRDefault="0D9BCDBC" w14:paraId="33AC0A91" w14:textId="7154A9DF">
      <w:pPr>
        <w:ind w:left="1260"/>
        <w:rPr>
          <w:sz w:val="28"/>
          <w:szCs w:val="28"/>
          <w:lang w:val="es-MX"/>
        </w:rPr>
      </w:pPr>
    </w:p>
    <w:p w:rsidR="001014ED" w:rsidP="001014ED" w:rsidRDefault="001014ED" w14:paraId="12024E3A" w14:textId="77777777">
      <w:pPr>
        <w:ind w:left="1260"/>
        <w:rPr>
          <w:sz w:val="28"/>
          <w:szCs w:val="28"/>
          <w:lang w:val="es-MX"/>
        </w:rPr>
      </w:pPr>
    </w:p>
    <w:p w:rsidR="001014ED" w:rsidP="001014ED" w:rsidRDefault="00846280" w14:paraId="7D7FD418" w14:textId="55BF6D43">
      <w:pPr>
        <w:ind w:left="2070"/>
        <w:rPr>
          <w:sz w:val="28"/>
          <w:szCs w:val="28"/>
          <w:lang w:val="es-MX"/>
        </w:rPr>
      </w:pPr>
      <w:r>
        <w:rPr>
          <w:sz w:val="28"/>
          <w:szCs w:val="28"/>
          <w:lang w:val="es-MX"/>
        </w:rPr>
        <w:t>6</w:t>
      </w:r>
      <w:r w:rsidRPr="1352249E" w:rsidR="001014ED">
        <w:rPr>
          <w:sz w:val="28"/>
          <w:szCs w:val="28"/>
          <w:lang w:val="es-MX"/>
        </w:rPr>
        <w:t>.1.</w:t>
      </w:r>
      <w:r>
        <w:rPr>
          <w:sz w:val="28"/>
          <w:szCs w:val="28"/>
          <w:lang w:val="es-MX"/>
        </w:rPr>
        <w:t>2</w:t>
      </w:r>
      <w:r w:rsidRPr="1352249E" w:rsidR="001014ED">
        <w:rPr>
          <w:sz w:val="28"/>
          <w:szCs w:val="28"/>
          <w:lang w:val="es-MX"/>
        </w:rPr>
        <w:t xml:space="preserve"> Origen de Datos</w:t>
      </w:r>
    </w:p>
    <w:p w:rsidR="122A7C6C" w:rsidP="122A7C6C" w:rsidRDefault="122A7C6C" w14:paraId="3E502A27" w14:textId="1C136B3B"/>
    <w:tbl>
      <w:tblPr>
        <w:tblStyle w:val="Tablaconcuadrcula"/>
        <w:tblW w:w="0" w:type="auto"/>
        <w:tblInd w:w="1260" w:type="dxa"/>
        <w:tblLook w:val="04A0" w:firstRow="1" w:lastRow="0" w:firstColumn="1" w:lastColumn="0" w:noHBand="0" w:noVBand="1"/>
      </w:tblPr>
      <w:tblGrid>
        <w:gridCol w:w="4044"/>
        <w:gridCol w:w="4046"/>
      </w:tblGrid>
      <w:tr w:rsidR="00FA5798" w:rsidTr="00720476" w14:paraId="43FB88F7" w14:textId="77777777">
        <w:trPr>
          <w:trHeight w:val="300"/>
        </w:trPr>
        <w:tc>
          <w:tcPr>
            <w:tcW w:w="4044" w:type="dxa"/>
          </w:tcPr>
          <w:p w:rsidR="00FA5798" w:rsidP="00720476" w:rsidRDefault="00FA5798" w14:paraId="4BE1100B" w14:textId="77777777">
            <w:pPr>
              <w:jc w:val="center"/>
              <w:rPr>
                <w:b/>
                <w:bCs/>
                <w:sz w:val="28"/>
                <w:szCs w:val="28"/>
                <w:lang w:val="es-MX"/>
              </w:rPr>
            </w:pPr>
            <w:r w:rsidRPr="48661098">
              <w:rPr>
                <w:b/>
                <w:bCs/>
                <w:sz w:val="28"/>
                <w:szCs w:val="28"/>
                <w:lang w:val="es-MX"/>
              </w:rPr>
              <w:t>Campo</w:t>
            </w:r>
          </w:p>
        </w:tc>
        <w:tc>
          <w:tcPr>
            <w:tcW w:w="4046" w:type="dxa"/>
          </w:tcPr>
          <w:p w:rsidR="00FA5798" w:rsidP="00720476" w:rsidRDefault="00FA5798" w14:paraId="143157A1" w14:textId="77777777">
            <w:pPr>
              <w:jc w:val="center"/>
              <w:rPr>
                <w:b/>
                <w:bCs/>
                <w:sz w:val="28"/>
                <w:szCs w:val="28"/>
                <w:lang w:val="es-MX"/>
              </w:rPr>
            </w:pPr>
            <w:r w:rsidRPr="48661098">
              <w:rPr>
                <w:b/>
                <w:bCs/>
                <w:sz w:val="28"/>
                <w:szCs w:val="28"/>
                <w:lang w:val="es-MX"/>
              </w:rPr>
              <w:t>Origen</w:t>
            </w:r>
          </w:p>
        </w:tc>
      </w:tr>
      <w:tr w:rsidR="00FA5798" w:rsidTr="00720476" w14:paraId="1ACD14C9" w14:textId="77777777">
        <w:trPr>
          <w:trHeight w:val="300"/>
        </w:trPr>
        <w:tc>
          <w:tcPr>
            <w:tcW w:w="4044" w:type="dxa"/>
          </w:tcPr>
          <w:p w:rsidRPr="009E5B05" w:rsidR="00FA5798" w:rsidP="00720476" w:rsidRDefault="00FA5798" w14:paraId="23C23E87" w14:textId="77777777">
            <w:pPr>
              <w:rPr>
                <w:sz w:val="28"/>
                <w:szCs w:val="24"/>
              </w:rPr>
            </w:pPr>
            <w:r w:rsidRPr="009E5B05">
              <w:rPr>
                <w:rFonts w:eastAsia="Calibri" w:cs="Arial"/>
                <w:sz w:val="28"/>
                <w:szCs w:val="24"/>
                <w:lang w:val="es-MX"/>
              </w:rPr>
              <w:t>Id</w:t>
            </w:r>
          </w:p>
        </w:tc>
        <w:tc>
          <w:tcPr>
            <w:tcW w:w="4046" w:type="dxa"/>
          </w:tcPr>
          <w:p w:rsidR="00FA5798" w:rsidP="00720476" w:rsidRDefault="00FA5798" w14:paraId="6DE58FDD" w14:textId="77777777">
            <w:pPr>
              <w:rPr>
                <w:sz w:val="28"/>
                <w:szCs w:val="28"/>
                <w:lang w:val="es-MX"/>
              </w:rPr>
            </w:pPr>
            <w:r w:rsidRPr="48661098">
              <w:rPr>
                <w:sz w:val="28"/>
                <w:szCs w:val="28"/>
                <w:lang w:val="es-MX"/>
              </w:rPr>
              <w:t>Lo digita el Usuario</w:t>
            </w:r>
          </w:p>
        </w:tc>
      </w:tr>
      <w:tr w:rsidR="00FA5798" w:rsidTr="00720476" w14:paraId="57436DDA" w14:textId="77777777">
        <w:trPr>
          <w:trHeight w:val="300"/>
        </w:trPr>
        <w:tc>
          <w:tcPr>
            <w:tcW w:w="4044" w:type="dxa"/>
          </w:tcPr>
          <w:p w:rsidRPr="009E5B05" w:rsidR="00FA5798" w:rsidP="00720476" w:rsidRDefault="00FA5798" w14:paraId="48A33477" w14:textId="77777777">
            <w:pPr>
              <w:rPr>
                <w:sz w:val="28"/>
                <w:szCs w:val="24"/>
                <w:lang w:val="es-MX"/>
              </w:rPr>
            </w:pPr>
            <w:r w:rsidRPr="009E5B05">
              <w:rPr>
                <w:rFonts w:eastAsia="Calibri" w:cs="Arial"/>
                <w:sz w:val="28"/>
                <w:szCs w:val="24"/>
                <w:lang w:val="es-MX"/>
              </w:rPr>
              <w:t>DNI</w:t>
            </w:r>
          </w:p>
        </w:tc>
        <w:tc>
          <w:tcPr>
            <w:tcW w:w="4046" w:type="dxa"/>
          </w:tcPr>
          <w:p w:rsidR="00FA5798" w:rsidP="00720476" w:rsidRDefault="00FA5798" w14:paraId="3820A414" w14:textId="77777777">
            <w:pPr>
              <w:rPr>
                <w:sz w:val="28"/>
                <w:szCs w:val="28"/>
                <w:lang w:val="es-MX"/>
              </w:rPr>
            </w:pPr>
            <w:r w:rsidRPr="48661098">
              <w:rPr>
                <w:sz w:val="28"/>
                <w:szCs w:val="28"/>
                <w:lang w:val="es-MX"/>
              </w:rPr>
              <w:t>Lo digita el Usuario</w:t>
            </w:r>
          </w:p>
        </w:tc>
      </w:tr>
      <w:tr w:rsidR="00FA5798" w:rsidTr="00720476" w14:paraId="09F79729" w14:textId="77777777">
        <w:trPr>
          <w:trHeight w:val="300"/>
        </w:trPr>
        <w:tc>
          <w:tcPr>
            <w:tcW w:w="4044" w:type="dxa"/>
          </w:tcPr>
          <w:p w:rsidRPr="009E5B05" w:rsidR="00FA5798" w:rsidP="00720476" w:rsidRDefault="00FA5798" w14:paraId="50DA3530" w14:textId="77777777">
            <w:pPr>
              <w:rPr>
                <w:sz w:val="28"/>
                <w:szCs w:val="24"/>
                <w:lang w:val="es-MX"/>
              </w:rPr>
            </w:pPr>
            <w:r w:rsidRPr="009E5B05">
              <w:rPr>
                <w:rFonts w:eastAsia="Calibri" w:cs="Arial"/>
                <w:sz w:val="28"/>
                <w:szCs w:val="24"/>
                <w:lang w:val="es-MX"/>
              </w:rPr>
              <w:t>Nombre</w:t>
            </w:r>
          </w:p>
        </w:tc>
        <w:tc>
          <w:tcPr>
            <w:tcW w:w="4046" w:type="dxa"/>
          </w:tcPr>
          <w:p w:rsidR="00FA5798" w:rsidP="00720476" w:rsidRDefault="00FA5798" w14:paraId="5E3748FA" w14:textId="77777777">
            <w:pPr>
              <w:rPr>
                <w:sz w:val="28"/>
                <w:szCs w:val="28"/>
                <w:lang w:val="es-MX"/>
              </w:rPr>
            </w:pPr>
            <w:r w:rsidRPr="48661098">
              <w:rPr>
                <w:sz w:val="28"/>
                <w:szCs w:val="28"/>
                <w:lang w:val="es-MX"/>
              </w:rPr>
              <w:t>Lo digita el Usuario</w:t>
            </w:r>
          </w:p>
        </w:tc>
      </w:tr>
      <w:tr w:rsidR="00FA5798" w:rsidTr="00720476" w14:paraId="7BE5216C" w14:textId="77777777">
        <w:trPr>
          <w:trHeight w:val="300"/>
        </w:trPr>
        <w:tc>
          <w:tcPr>
            <w:tcW w:w="4044" w:type="dxa"/>
          </w:tcPr>
          <w:p w:rsidRPr="009E5B05" w:rsidR="00FA5798" w:rsidP="00720476" w:rsidRDefault="00FA5798" w14:paraId="7A6EA86D" w14:textId="77777777">
            <w:pPr>
              <w:rPr>
                <w:sz w:val="28"/>
                <w:szCs w:val="24"/>
                <w:lang w:val="es-MX"/>
              </w:rPr>
            </w:pPr>
            <w:r w:rsidRPr="009E5B05">
              <w:rPr>
                <w:rFonts w:eastAsia="Calibri" w:cs="Arial"/>
                <w:sz w:val="28"/>
                <w:szCs w:val="24"/>
                <w:lang w:val="es-MX"/>
              </w:rPr>
              <w:t>Género</w:t>
            </w:r>
          </w:p>
        </w:tc>
        <w:tc>
          <w:tcPr>
            <w:tcW w:w="4046" w:type="dxa"/>
          </w:tcPr>
          <w:p w:rsidR="00FA5798" w:rsidP="00720476" w:rsidRDefault="00FA5798" w14:paraId="02406812" w14:textId="77777777">
            <w:pPr>
              <w:rPr>
                <w:sz w:val="28"/>
                <w:szCs w:val="28"/>
                <w:lang w:val="es-MX"/>
              </w:rPr>
            </w:pPr>
            <w:r w:rsidRPr="48661098">
              <w:rPr>
                <w:sz w:val="28"/>
                <w:szCs w:val="28"/>
                <w:lang w:val="es-MX"/>
              </w:rPr>
              <w:t>Lo digita el Usuario</w:t>
            </w:r>
          </w:p>
        </w:tc>
      </w:tr>
      <w:tr w:rsidR="00FA5798" w:rsidTr="00720476" w14:paraId="4446F7C8" w14:textId="77777777">
        <w:trPr>
          <w:trHeight w:val="300"/>
        </w:trPr>
        <w:tc>
          <w:tcPr>
            <w:tcW w:w="4044" w:type="dxa"/>
          </w:tcPr>
          <w:p w:rsidRPr="009E5B05" w:rsidR="00FA5798" w:rsidP="00720476" w:rsidRDefault="00FA5798" w14:paraId="204036DB" w14:textId="77777777">
            <w:pPr>
              <w:rPr>
                <w:sz w:val="28"/>
                <w:szCs w:val="24"/>
                <w:lang w:val="es-MX"/>
              </w:rPr>
            </w:pPr>
            <w:r w:rsidRPr="009E5B05">
              <w:rPr>
                <w:rFonts w:eastAsia="Calibri" w:cs="Arial"/>
                <w:sz w:val="28"/>
                <w:szCs w:val="24"/>
                <w:lang w:val="es-MX"/>
              </w:rPr>
              <w:t>Orientación Sexual</w:t>
            </w:r>
          </w:p>
        </w:tc>
        <w:tc>
          <w:tcPr>
            <w:tcW w:w="4046" w:type="dxa"/>
          </w:tcPr>
          <w:p w:rsidR="00FA5798" w:rsidP="00720476" w:rsidRDefault="00FA5798" w14:paraId="5A853B76" w14:textId="77777777">
            <w:pPr>
              <w:rPr>
                <w:sz w:val="28"/>
                <w:szCs w:val="28"/>
                <w:lang w:val="es-MX"/>
              </w:rPr>
            </w:pPr>
            <w:r w:rsidRPr="48661098">
              <w:rPr>
                <w:sz w:val="28"/>
                <w:szCs w:val="28"/>
                <w:lang w:val="es-MX"/>
              </w:rPr>
              <w:t>Lo digita el Usuario</w:t>
            </w:r>
          </w:p>
        </w:tc>
      </w:tr>
      <w:tr w:rsidR="00FA5798" w:rsidTr="00720476" w14:paraId="4690CA7D" w14:textId="77777777">
        <w:trPr>
          <w:trHeight w:val="300"/>
        </w:trPr>
        <w:tc>
          <w:tcPr>
            <w:tcW w:w="4044" w:type="dxa"/>
          </w:tcPr>
          <w:p w:rsidRPr="009E5B05" w:rsidR="00FA5798" w:rsidP="00720476" w:rsidRDefault="00FA5798" w14:paraId="719C8C4B" w14:textId="77777777">
            <w:pPr>
              <w:rPr>
                <w:sz w:val="28"/>
                <w:szCs w:val="24"/>
                <w:lang w:val="es-MX"/>
              </w:rPr>
            </w:pPr>
            <w:r w:rsidRPr="009E5B05">
              <w:rPr>
                <w:rFonts w:eastAsia="Calibri" w:cs="Arial"/>
                <w:sz w:val="28"/>
                <w:szCs w:val="24"/>
                <w:lang w:val="es-MX"/>
              </w:rPr>
              <w:t>Edad</w:t>
            </w:r>
          </w:p>
        </w:tc>
        <w:tc>
          <w:tcPr>
            <w:tcW w:w="4046" w:type="dxa"/>
          </w:tcPr>
          <w:p w:rsidR="00FA5798" w:rsidP="00720476" w:rsidRDefault="00FA5798" w14:paraId="1DBF14E1" w14:textId="77777777">
            <w:pPr>
              <w:rPr>
                <w:sz w:val="28"/>
                <w:szCs w:val="28"/>
                <w:lang w:val="es-MX"/>
              </w:rPr>
            </w:pPr>
            <w:r w:rsidRPr="48661098">
              <w:rPr>
                <w:sz w:val="28"/>
                <w:szCs w:val="28"/>
                <w:lang w:val="es-MX"/>
              </w:rPr>
              <w:t>Lo digita el Usuario</w:t>
            </w:r>
          </w:p>
        </w:tc>
      </w:tr>
      <w:tr w:rsidR="00FA5798" w:rsidTr="00720476" w14:paraId="6EBAA97B" w14:textId="77777777">
        <w:trPr>
          <w:trHeight w:val="300"/>
        </w:trPr>
        <w:tc>
          <w:tcPr>
            <w:tcW w:w="4044" w:type="dxa"/>
          </w:tcPr>
          <w:p w:rsidRPr="009E5B05" w:rsidR="00FA5798" w:rsidP="00720476" w:rsidRDefault="00FA5798" w14:paraId="3BB4F394" w14:textId="77777777">
            <w:pPr>
              <w:rPr>
                <w:sz w:val="28"/>
                <w:szCs w:val="24"/>
                <w:lang w:val="es-MX"/>
              </w:rPr>
            </w:pPr>
            <w:r w:rsidRPr="009E5B05">
              <w:rPr>
                <w:rFonts w:eastAsia="Calibri" w:cs="Arial"/>
                <w:sz w:val="28"/>
                <w:szCs w:val="24"/>
                <w:lang w:val="es-MX"/>
              </w:rPr>
              <w:t>Lugar de nacimiento</w:t>
            </w:r>
          </w:p>
        </w:tc>
        <w:tc>
          <w:tcPr>
            <w:tcW w:w="4046" w:type="dxa"/>
          </w:tcPr>
          <w:p w:rsidR="00FA5798" w:rsidP="00720476" w:rsidRDefault="00FA5798" w14:paraId="27F14A43" w14:textId="77777777">
            <w:pPr>
              <w:rPr>
                <w:sz w:val="28"/>
                <w:szCs w:val="28"/>
                <w:lang w:val="es-MX"/>
              </w:rPr>
            </w:pPr>
            <w:r w:rsidRPr="48661098">
              <w:rPr>
                <w:sz w:val="28"/>
                <w:szCs w:val="28"/>
                <w:lang w:val="es-MX"/>
              </w:rPr>
              <w:t>Lo digita el Usuario</w:t>
            </w:r>
          </w:p>
        </w:tc>
      </w:tr>
      <w:tr w:rsidRPr="48661098" w:rsidR="00FA5798" w:rsidTr="00720476" w14:paraId="7B67ECB5" w14:textId="77777777">
        <w:trPr>
          <w:trHeight w:val="300"/>
        </w:trPr>
        <w:tc>
          <w:tcPr>
            <w:tcW w:w="4044" w:type="dxa"/>
          </w:tcPr>
          <w:p w:rsidRPr="009E5B05" w:rsidR="00FA5798" w:rsidP="00720476" w:rsidRDefault="00FA5798" w14:paraId="0A04B5EB" w14:textId="77777777">
            <w:pPr>
              <w:rPr>
                <w:sz w:val="28"/>
                <w:szCs w:val="24"/>
                <w:lang w:val="es-MX"/>
              </w:rPr>
            </w:pPr>
            <w:r w:rsidRPr="009E5B05">
              <w:rPr>
                <w:rFonts w:eastAsia="Calibri" w:cs="Arial"/>
                <w:sz w:val="28"/>
                <w:szCs w:val="24"/>
                <w:lang w:val="es-MX"/>
              </w:rPr>
              <w:t>Nacionalidad</w:t>
            </w:r>
          </w:p>
        </w:tc>
        <w:tc>
          <w:tcPr>
            <w:tcW w:w="4046" w:type="dxa"/>
          </w:tcPr>
          <w:p w:rsidRPr="48661098" w:rsidR="00FA5798" w:rsidP="00720476" w:rsidRDefault="00FA5798" w14:paraId="71C3B0F0" w14:textId="77777777">
            <w:pPr>
              <w:rPr>
                <w:sz w:val="28"/>
                <w:szCs w:val="28"/>
                <w:lang w:val="es-MX"/>
              </w:rPr>
            </w:pPr>
            <w:r w:rsidRPr="48661098">
              <w:rPr>
                <w:sz w:val="28"/>
                <w:szCs w:val="28"/>
                <w:lang w:val="es-MX"/>
              </w:rPr>
              <w:t>Lo digita el Usuario</w:t>
            </w:r>
          </w:p>
        </w:tc>
      </w:tr>
      <w:tr w:rsidRPr="48661098" w:rsidR="00FA5798" w:rsidTr="00720476" w14:paraId="1A20D29B" w14:textId="77777777">
        <w:trPr>
          <w:trHeight w:val="300"/>
        </w:trPr>
        <w:tc>
          <w:tcPr>
            <w:tcW w:w="4044" w:type="dxa"/>
          </w:tcPr>
          <w:p w:rsidRPr="009E5B05" w:rsidR="00FA5798" w:rsidP="00720476" w:rsidRDefault="00FA5798" w14:paraId="5CF0CFF7" w14:textId="77777777">
            <w:pPr>
              <w:rPr>
                <w:sz w:val="28"/>
                <w:szCs w:val="24"/>
                <w:lang w:val="es-MX"/>
              </w:rPr>
            </w:pPr>
            <w:r w:rsidRPr="009E5B05">
              <w:rPr>
                <w:rFonts w:eastAsia="Calibri" w:cs="Arial"/>
                <w:sz w:val="28"/>
                <w:szCs w:val="24"/>
                <w:lang w:val="es-MX"/>
              </w:rPr>
              <w:t>Acciones</w:t>
            </w:r>
          </w:p>
        </w:tc>
        <w:tc>
          <w:tcPr>
            <w:tcW w:w="4046" w:type="dxa"/>
          </w:tcPr>
          <w:p w:rsidRPr="48661098" w:rsidR="00FA5798" w:rsidP="00720476" w:rsidRDefault="00FA5798" w14:paraId="1D672C72" w14:textId="77777777">
            <w:pPr>
              <w:rPr>
                <w:sz w:val="28"/>
                <w:szCs w:val="28"/>
                <w:lang w:val="es-MX"/>
              </w:rPr>
            </w:pPr>
            <w:r w:rsidRPr="48661098">
              <w:rPr>
                <w:sz w:val="28"/>
                <w:szCs w:val="28"/>
                <w:lang w:val="es-MX"/>
              </w:rPr>
              <w:t>Lo digita el Usuario</w:t>
            </w:r>
          </w:p>
        </w:tc>
      </w:tr>
      <w:tr w:rsidRPr="48661098" w:rsidR="00FA5798" w:rsidTr="00720476" w14:paraId="461C8929" w14:textId="77777777">
        <w:trPr>
          <w:trHeight w:val="300"/>
        </w:trPr>
        <w:tc>
          <w:tcPr>
            <w:tcW w:w="4044" w:type="dxa"/>
          </w:tcPr>
          <w:p w:rsidRPr="009E5B05" w:rsidR="00FA5798" w:rsidP="00720476" w:rsidRDefault="00FA5798" w14:paraId="783C38D5" w14:textId="77777777">
            <w:pPr>
              <w:rPr>
                <w:sz w:val="28"/>
                <w:szCs w:val="24"/>
                <w:lang w:val="es-MX"/>
              </w:rPr>
            </w:pPr>
            <w:r w:rsidRPr="009E5B05">
              <w:rPr>
                <w:rFonts w:eastAsia="Calibri" w:cs="Arial"/>
                <w:sz w:val="28"/>
                <w:szCs w:val="24"/>
                <w:lang w:val="es-MX"/>
              </w:rPr>
              <w:t>País</w:t>
            </w:r>
          </w:p>
        </w:tc>
        <w:tc>
          <w:tcPr>
            <w:tcW w:w="4046" w:type="dxa"/>
          </w:tcPr>
          <w:p w:rsidRPr="48661098" w:rsidR="00FA5798" w:rsidP="00720476" w:rsidRDefault="00FA5798" w14:paraId="395D29E2" w14:textId="77777777">
            <w:pPr>
              <w:rPr>
                <w:sz w:val="28"/>
                <w:szCs w:val="28"/>
                <w:lang w:val="es-MX"/>
              </w:rPr>
            </w:pPr>
            <w:r w:rsidRPr="48661098">
              <w:rPr>
                <w:sz w:val="28"/>
                <w:szCs w:val="28"/>
                <w:lang w:val="es-MX"/>
              </w:rPr>
              <w:t>Lo digita el Usuario</w:t>
            </w:r>
          </w:p>
        </w:tc>
      </w:tr>
      <w:tr w:rsidRPr="48661098" w:rsidR="00FA5798" w:rsidTr="00720476" w14:paraId="4F48DEC7" w14:textId="77777777">
        <w:trPr>
          <w:trHeight w:val="300"/>
        </w:trPr>
        <w:tc>
          <w:tcPr>
            <w:tcW w:w="4044" w:type="dxa"/>
          </w:tcPr>
          <w:p w:rsidRPr="009E5B05" w:rsidR="00FA5798" w:rsidP="00720476" w:rsidRDefault="00FA5798" w14:paraId="4FC6BD5D" w14:textId="77777777">
            <w:pPr>
              <w:rPr>
                <w:sz w:val="28"/>
                <w:szCs w:val="24"/>
                <w:lang w:val="es-MX"/>
              </w:rPr>
            </w:pPr>
            <w:r w:rsidRPr="009E5B05">
              <w:rPr>
                <w:rFonts w:eastAsia="Calibri" w:cs="Arial"/>
                <w:sz w:val="28"/>
                <w:szCs w:val="24"/>
                <w:lang w:val="es-MX"/>
              </w:rPr>
              <w:t>Domicilio</w:t>
            </w:r>
          </w:p>
        </w:tc>
        <w:tc>
          <w:tcPr>
            <w:tcW w:w="4046" w:type="dxa"/>
          </w:tcPr>
          <w:p w:rsidRPr="48661098" w:rsidR="00FA5798" w:rsidP="00720476" w:rsidRDefault="00FA5798" w14:paraId="165B7FF7" w14:textId="77777777">
            <w:pPr>
              <w:rPr>
                <w:sz w:val="28"/>
                <w:szCs w:val="28"/>
                <w:lang w:val="es-MX"/>
              </w:rPr>
            </w:pPr>
            <w:r w:rsidRPr="48661098">
              <w:rPr>
                <w:sz w:val="28"/>
                <w:szCs w:val="28"/>
                <w:lang w:val="es-MX"/>
              </w:rPr>
              <w:t>Lo digita el Usuario</w:t>
            </w:r>
          </w:p>
        </w:tc>
      </w:tr>
      <w:tr w:rsidRPr="48661098" w:rsidR="00FA5798" w:rsidTr="00720476" w14:paraId="6BF10300" w14:textId="77777777">
        <w:trPr>
          <w:trHeight w:val="300"/>
        </w:trPr>
        <w:tc>
          <w:tcPr>
            <w:tcW w:w="4044" w:type="dxa"/>
          </w:tcPr>
          <w:p w:rsidRPr="009E5B05" w:rsidR="00FA5798" w:rsidP="00720476" w:rsidRDefault="00FA5798" w14:paraId="39974D0A" w14:textId="77777777">
            <w:pPr>
              <w:rPr>
                <w:sz w:val="28"/>
                <w:szCs w:val="24"/>
                <w:lang w:val="es-MX"/>
              </w:rPr>
            </w:pPr>
            <w:proofErr w:type="spellStart"/>
            <w:r w:rsidRPr="009E5B05">
              <w:rPr>
                <w:rFonts w:eastAsia="Calibri" w:cs="Arial"/>
                <w:sz w:val="28"/>
                <w:szCs w:val="24"/>
                <w:lang w:val="es-MX"/>
              </w:rPr>
              <w:t>Educacion</w:t>
            </w:r>
            <w:proofErr w:type="spellEnd"/>
          </w:p>
        </w:tc>
        <w:tc>
          <w:tcPr>
            <w:tcW w:w="4046" w:type="dxa"/>
          </w:tcPr>
          <w:p w:rsidRPr="48661098" w:rsidR="00FA5798" w:rsidP="00720476" w:rsidRDefault="00FA5798" w14:paraId="7C733CD0" w14:textId="77777777">
            <w:pPr>
              <w:rPr>
                <w:sz w:val="28"/>
                <w:szCs w:val="28"/>
                <w:lang w:val="es-MX"/>
              </w:rPr>
            </w:pPr>
            <w:r w:rsidRPr="48661098">
              <w:rPr>
                <w:sz w:val="28"/>
                <w:szCs w:val="28"/>
                <w:lang w:val="es-MX"/>
              </w:rPr>
              <w:t>Lo digita el Usuario</w:t>
            </w:r>
          </w:p>
        </w:tc>
      </w:tr>
      <w:tr w:rsidRPr="48661098" w:rsidR="00FA5798" w:rsidTr="00720476" w14:paraId="76FF7A9A" w14:textId="77777777">
        <w:trPr>
          <w:trHeight w:val="300"/>
        </w:trPr>
        <w:tc>
          <w:tcPr>
            <w:tcW w:w="4044" w:type="dxa"/>
          </w:tcPr>
          <w:p w:rsidRPr="009E5B05" w:rsidR="00FA5798" w:rsidP="00720476" w:rsidRDefault="00FA5798" w14:paraId="180D188E" w14:textId="77777777">
            <w:pPr>
              <w:rPr>
                <w:sz w:val="28"/>
                <w:szCs w:val="24"/>
                <w:lang w:val="es-MX"/>
              </w:rPr>
            </w:pPr>
            <w:proofErr w:type="spellStart"/>
            <w:r w:rsidRPr="009E5B05">
              <w:rPr>
                <w:rFonts w:eastAsia="Calibri" w:cs="Arial"/>
                <w:sz w:val="28"/>
                <w:szCs w:val="24"/>
                <w:lang w:val="es-MX"/>
              </w:rPr>
              <w:t>Ocupacion</w:t>
            </w:r>
            <w:proofErr w:type="spellEnd"/>
          </w:p>
        </w:tc>
        <w:tc>
          <w:tcPr>
            <w:tcW w:w="4046" w:type="dxa"/>
          </w:tcPr>
          <w:p w:rsidRPr="48661098" w:rsidR="00FA5798" w:rsidP="00720476" w:rsidRDefault="00FA5798" w14:paraId="4973B54F" w14:textId="77777777">
            <w:pPr>
              <w:rPr>
                <w:sz w:val="28"/>
                <w:szCs w:val="28"/>
                <w:lang w:val="es-MX"/>
              </w:rPr>
            </w:pPr>
            <w:r w:rsidRPr="48661098">
              <w:rPr>
                <w:sz w:val="28"/>
                <w:szCs w:val="28"/>
                <w:lang w:val="es-MX"/>
              </w:rPr>
              <w:t>Lo digita el Usuario</w:t>
            </w:r>
          </w:p>
        </w:tc>
      </w:tr>
      <w:tr w:rsidRPr="48661098" w:rsidR="00FA5798" w:rsidTr="00720476" w14:paraId="55B10BB3" w14:textId="77777777">
        <w:trPr>
          <w:trHeight w:val="300"/>
        </w:trPr>
        <w:tc>
          <w:tcPr>
            <w:tcW w:w="4044" w:type="dxa"/>
          </w:tcPr>
          <w:p w:rsidRPr="009E5B05" w:rsidR="00FA5798" w:rsidP="00720476" w:rsidRDefault="00FA5798" w14:paraId="420F5D28" w14:textId="77777777">
            <w:pPr>
              <w:rPr>
                <w:sz w:val="28"/>
                <w:szCs w:val="24"/>
                <w:lang w:val="es-MX"/>
              </w:rPr>
            </w:pPr>
            <w:r w:rsidRPr="009E5B05">
              <w:rPr>
                <w:rFonts w:eastAsia="Calibri" w:cs="Arial"/>
                <w:sz w:val="28"/>
                <w:szCs w:val="24"/>
                <w:lang w:val="es-MX"/>
              </w:rPr>
              <w:t>Lugar de Residencia</w:t>
            </w:r>
          </w:p>
        </w:tc>
        <w:tc>
          <w:tcPr>
            <w:tcW w:w="4046" w:type="dxa"/>
          </w:tcPr>
          <w:p w:rsidRPr="48661098" w:rsidR="00FA5798" w:rsidP="00720476" w:rsidRDefault="00FA5798" w14:paraId="6275A112" w14:textId="77777777">
            <w:pPr>
              <w:rPr>
                <w:sz w:val="28"/>
                <w:szCs w:val="28"/>
                <w:lang w:val="es-MX"/>
              </w:rPr>
            </w:pPr>
            <w:r w:rsidRPr="48661098">
              <w:rPr>
                <w:sz w:val="28"/>
                <w:szCs w:val="28"/>
                <w:lang w:val="es-MX"/>
              </w:rPr>
              <w:t>Lo digita el Usuario</w:t>
            </w:r>
          </w:p>
        </w:tc>
      </w:tr>
      <w:tr w:rsidRPr="48661098" w:rsidR="00FA5798" w:rsidTr="00720476" w14:paraId="7F26E8C7" w14:textId="77777777">
        <w:trPr>
          <w:trHeight w:val="300"/>
        </w:trPr>
        <w:tc>
          <w:tcPr>
            <w:tcW w:w="4044" w:type="dxa"/>
          </w:tcPr>
          <w:p w:rsidRPr="009E5B05" w:rsidR="00FA5798" w:rsidP="00720476" w:rsidRDefault="00FA5798" w14:paraId="041ABBE8" w14:textId="77777777">
            <w:pPr>
              <w:rPr>
                <w:sz w:val="28"/>
                <w:szCs w:val="24"/>
                <w:lang w:val="es-MX"/>
              </w:rPr>
            </w:pPr>
            <w:r w:rsidRPr="009E5B05">
              <w:rPr>
                <w:rFonts w:eastAsia="Calibri" w:cs="Arial"/>
                <w:sz w:val="28"/>
                <w:szCs w:val="24"/>
                <w:lang w:val="es-MX"/>
              </w:rPr>
              <w:t>Condición Migratoria</w:t>
            </w:r>
          </w:p>
        </w:tc>
        <w:tc>
          <w:tcPr>
            <w:tcW w:w="4046" w:type="dxa"/>
          </w:tcPr>
          <w:p w:rsidRPr="48661098" w:rsidR="00FA5798" w:rsidP="00720476" w:rsidRDefault="00FA5798" w14:paraId="10A759A6" w14:textId="77777777">
            <w:pPr>
              <w:rPr>
                <w:sz w:val="28"/>
                <w:szCs w:val="28"/>
                <w:lang w:val="es-MX"/>
              </w:rPr>
            </w:pPr>
            <w:r w:rsidRPr="48661098">
              <w:rPr>
                <w:sz w:val="28"/>
                <w:szCs w:val="28"/>
                <w:lang w:val="es-MX"/>
              </w:rPr>
              <w:t>Lo digita el Usuario</w:t>
            </w:r>
          </w:p>
        </w:tc>
      </w:tr>
      <w:tr w:rsidRPr="48661098" w:rsidR="00FA5798" w:rsidTr="00720476" w14:paraId="74A9C73F" w14:textId="77777777">
        <w:trPr>
          <w:trHeight w:val="300"/>
        </w:trPr>
        <w:tc>
          <w:tcPr>
            <w:tcW w:w="4044" w:type="dxa"/>
          </w:tcPr>
          <w:p w:rsidRPr="009E5B05" w:rsidR="00FA5798" w:rsidP="00720476" w:rsidRDefault="00FA5798" w14:paraId="12BD1255" w14:textId="77777777">
            <w:pPr>
              <w:rPr>
                <w:sz w:val="28"/>
                <w:szCs w:val="24"/>
                <w:lang w:val="es-MX"/>
              </w:rPr>
            </w:pPr>
            <w:r w:rsidRPr="009E5B05">
              <w:rPr>
                <w:rFonts w:eastAsia="Calibri" w:cs="Arial"/>
                <w:sz w:val="28"/>
                <w:szCs w:val="24"/>
                <w:lang w:val="es-MX"/>
              </w:rPr>
              <w:t>Etnia</w:t>
            </w:r>
          </w:p>
        </w:tc>
        <w:tc>
          <w:tcPr>
            <w:tcW w:w="4046" w:type="dxa"/>
          </w:tcPr>
          <w:p w:rsidRPr="48661098" w:rsidR="00FA5798" w:rsidP="00720476" w:rsidRDefault="00FA5798" w14:paraId="7A74FA0D" w14:textId="77777777">
            <w:pPr>
              <w:rPr>
                <w:sz w:val="28"/>
                <w:szCs w:val="28"/>
                <w:lang w:val="es-MX"/>
              </w:rPr>
            </w:pPr>
            <w:r w:rsidRPr="48661098">
              <w:rPr>
                <w:sz w:val="28"/>
                <w:szCs w:val="28"/>
                <w:lang w:val="es-MX"/>
              </w:rPr>
              <w:t>Lo digita el Usuario</w:t>
            </w:r>
          </w:p>
        </w:tc>
      </w:tr>
      <w:tr w:rsidRPr="48661098" w:rsidR="00FA5798" w:rsidTr="00720476" w14:paraId="662B6987" w14:textId="77777777">
        <w:trPr>
          <w:trHeight w:val="300"/>
        </w:trPr>
        <w:tc>
          <w:tcPr>
            <w:tcW w:w="4044" w:type="dxa"/>
          </w:tcPr>
          <w:p w:rsidRPr="009E5B05" w:rsidR="00FA5798" w:rsidP="00720476" w:rsidRDefault="00FA5798" w14:paraId="6D7BA62A" w14:textId="15F277D5">
            <w:pPr>
              <w:rPr>
                <w:rFonts w:eastAsia="Calibri" w:cs="Arial"/>
                <w:sz w:val="28"/>
                <w:szCs w:val="24"/>
                <w:lang w:val="es-MX"/>
              </w:rPr>
            </w:pPr>
            <w:r>
              <w:rPr>
                <w:rFonts w:eastAsia="Calibri" w:cs="Arial"/>
                <w:sz w:val="28"/>
                <w:szCs w:val="24"/>
                <w:lang w:val="es-MX"/>
              </w:rPr>
              <w:t>Hijos</w:t>
            </w:r>
          </w:p>
        </w:tc>
        <w:tc>
          <w:tcPr>
            <w:tcW w:w="4046" w:type="dxa"/>
          </w:tcPr>
          <w:p w:rsidRPr="48661098" w:rsidR="00FA5798" w:rsidP="00720476" w:rsidRDefault="00FA5798" w14:paraId="3BA28DEC" w14:textId="204815C7">
            <w:pPr>
              <w:rPr>
                <w:sz w:val="28"/>
                <w:szCs w:val="28"/>
                <w:lang w:val="es-MX"/>
              </w:rPr>
            </w:pPr>
            <w:r w:rsidRPr="48661098">
              <w:rPr>
                <w:sz w:val="28"/>
                <w:szCs w:val="28"/>
                <w:lang w:val="es-MX"/>
              </w:rPr>
              <w:t>Lo digita el Usuario</w:t>
            </w:r>
          </w:p>
        </w:tc>
      </w:tr>
      <w:tr w:rsidRPr="48661098" w:rsidR="00E41145" w:rsidTr="00720476" w14:paraId="3C1CD369" w14:textId="77777777">
        <w:trPr>
          <w:trHeight w:val="300"/>
        </w:trPr>
        <w:tc>
          <w:tcPr>
            <w:tcW w:w="4044" w:type="dxa"/>
          </w:tcPr>
          <w:p w:rsidRPr="009E5B05" w:rsidR="00E41145" w:rsidP="00E41145" w:rsidRDefault="00E41145" w14:paraId="2A7C553C" w14:textId="11BE09D5">
            <w:pPr>
              <w:rPr>
                <w:rFonts w:eastAsia="Calibri" w:cs="Arial"/>
                <w:sz w:val="28"/>
                <w:szCs w:val="24"/>
                <w:lang w:val="es-MX"/>
              </w:rPr>
            </w:pPr>
            <w:r>
              <w:rPr>
                <w:rFonts w:eastAsia="Calibri" w:cs="Arial"/>
                <w:sz w:val="28"/>
                <w:szCs w:val="24"/>
                <w:lang w:val="es-MX"/>
              </w:rPr>
              <w:t>Denuncias Previas</w:t>
            </w:r>
          </w:p>
        </w:tc>
        <w:tc>
          <w:tcPr>
            <w:tcW w:w="4046" w:type="dxa"/>
          </w:tcPr>
          <w:p w:rsidRPr="48661098" w:rsidR="00E41145" w:rsidP="00E41145" w:rsidRDefault="00E41145" w14:paraId="7EDE9591" w14:textId="38FBC599">
            <w:pPr>
              <w:rPr>
                <w:sz w:val="28"/>
                <w:szCs w:val="28"/>
                <w:lang w:val="es-MX"/>
              </w:rPr>
            </w:pPr>
            <w:r w:rsidRPr="48661098">
              <w:rPr>
                <w:sz w:val="28"/>
                <w:szCs w:val="28"/>
                <w:lang w:val="es-MX"/>
              </w:rPr>
              <w:t>Lo digita el Usuario</w:t>
            </w:r>
          </w:p>
        </w:tc>
      </w:tr>
      <w:tr w:rsidRPr="48661098" w:rsidR="00E41145" w:rsidTr="00720476" w14:paraId="3CD5BBDD" w14:textId="77777777">
        <w:trPr>
          <w:trHeight w:val="300"/>
        </w:trPr>
        <w:tc>
          <w:tcPr>
            <w:tcW w:w="4044" w:type="dxa"/>
          </w:tcPr>
          <w:p w:rsidRPr="009E5B05" w:rsidR="00E41145" w:rsidP="00E41145" w:rsidRDefault="00E41145" w14:paraId="38E7472D" w14:textId="1397B1D3">
            <w:pPr>
              <w:rPr>
                <w:rFonts w:eastAsia="Calibri" w:cs="Arial"/>
                <w:sz w:val="28"/>
                <w:szCs w:val="24"/>
                <w:lang w:val="es-MX"/>
              </w:rPr>
            </w:pPr>
            <w:r>
              <w:rPr>
                <w:rFonts w:eastAsia="Calibri" w:cs="Arial"/>
                <w:sz w:val="28"/>
                <w:szCs w:val="24"/>
                <w:lang w:val="es-MX"/>
              </w:rPr>
              <w:t xml:space="preserve">Medidas de </w:t>
            </w:r>
            <w:proofErr w:type="spellStart"/>
            <w:r>
              <w:rPr>
                <w:rFonts w:eastAsia="Calibri" w:cs="Arial"/>
                <w:sz w:val="28"/>
                <w:szCs w:val="24"/>
                <w:lang w:val="es-MX"/>
              </w:rPr>
              <w:t>Proteccion</w:t>
            </w:r>
            <w:proofErr w:type="spellEnd"/>
          </w:p>
        </w:tc>
        <w:tc>
          <w:tcPr>
            <w:tcW w:w="4046" w:type="dxa"/>
          </w:tcPr>
          <w:p w:rsidRPr="48661098" w:rsidR="00E41145" w:rsidP="00E41145" w:rsidRDefault="00E41145" w14:paraId="1BA24FA2" w14:textId="2DD85D4B">
            <w:pPr>
              <w:rPr>
                <w:sz w:val="28"/>
                <w:szCs w:val="28"/>
                <w:lang w:val="es-MX"/>
              </w:rPr>
            </w:pPr>
            <w:r w:rsidRPr="48661098">
              <w:rPr>
                <w:sz w:val="28"/>
                <w:szCs w:val="28"/>
                <w:lang w:val="es-MX"/>
              </w:rPr>
              <w:t>Lo digita el Usuario</w:t>
            </w:r>
          </w:p>
        </w:tc>
      </w:tr>
      <w:tr w:rsidRPr="48661098" w:rsidR="00E41145" w:rsidTr="00720476" w14:paraId="41D405A7" w14:textId="77777777">
        <w:trPr>
          <w:trHeight w:val="300"/>
        </w:trPr>
        <w:tc>
          <w:tcPr>
            <w:tcW w:w="4044" w:type="dxa"/>
          </w:tcPr>
          <w:p w:rsidRPr="009E5B05" w:rsidR="00E41145" w:rsidP="00E41145" w:rsidRDefault="00E41145" w14:paraId="6E94E819" w14:textId="058D9BDE">
            <w:pPr>
              <w:rPr>
                <w:rFonts w:eastAsia="Calibri" w:cs="Arial"/>
                <w:sz w:val="28"/>
                <w:szCs w:val="24"/>
                <w:lang w:val="es-MX"/>
              </w:rPr>
            </w:pPr>
            <w:r>
              <w:rPr>
                <w:rFonts w:eastAsia="Calibri" w:cs="Arial"/>
                <w:sz w:val="28"/>
                <w:szCs w:val="24"/>
                <w:lang w:val="es-MX"/>
              </w:rPr>
              <w:t>Organismo Generador</w:t>
            </w:r>
          </w:p>
        </w:tc>
        <w:tc>
          <w:tcPr>
            <w:tcW w:w="4046" w:type="dxa"/>
          </w:tcPr>
          <w:p w:rsidRPr="48661098" w:rsidR="00E41145" w:rsidP="00E41145" w:rsidRDefault="00E41145" w14:paraId="6198E69D" w14:textId="607FD080">
            <w:pPr>
              <w:rPr>
                <w:sz w:val="28"/>
                <w:szCs w:val="28"/>
                <w:lang w:val="es-MX"/>
              </w:rPr>
            </w:pPr>
            <w:r w:rsidRPr="48661098">
              <w:rPr>
                <w:sz w:val="28"/>
                <w:szCs w:val="28"/>
                <w:lang w:val="es-MX"/>
              </w:rPr>
              <w:t>Lo digita el Usuario</w:t>
            </w:r>
          </w:p>
        </w:tc>
      </w:tr>
    </w:tbl>
    <w:p w:rsidR="00FA5798" w:rsidP="122A7C6C" w:rsidRDefault="00FA5798" w14:paraId="2F7C3A9B" w14:textId="77777777"/>
    <w:p w:rsidR="122A7C6C" w:rsidP="122A7C6C" w:rsidRDefault="122A7C6C" w14:paraId="5F8F8943" w14:textId="4970063C"/>
    <w:p w:rsidR="58DC71F1" w:rsidP="48661098" w:rsidRDefault="3CAE98A0" w14:paraId="3292C0E0" w14:textId="4CD17569">
      <w:pPr>
        <w:pStyle w:val="Ttulo2"/>
        <w:rPr>
          <w:b/>
          <w:bCs/>
          <w:color w:val="000000" w:themeColor="text1"/>
          <w:lang w:val="es-MX"/>
        </w:rPr>
      </w:pPr>
      <w:bookmarkStart w:name="_Toc135464728" w:id="68"/>
      <w:r w:rsidRPr="3CAE98A0">
        <w:rPr>
          <w:b/>
          <w:bCs/>
          <w:color w:val="000000" w:themeColor="text1"/>
        </w:rPr>
        <w:t xml:space="preserve">5.7 Funcionalidad de Mantenimiento de Hecho </w:t>
      </w:r>
      <w:r w:rsidRPr="3CAE98A0">
        <w:rPr>
          <w:b/>
          <w:bCs/>
          <w:color w:val="000000" w:themeColor="text1"/>
          <w:lang w:val="es-MX"/>
        </w:rPr>
        <w:t>(RF-7)</w:t>
      </w:r>
      <w:bookmarkEnd w:id="68"/>
    </w:p>
    <w:p w:rsidR="7F5B8955" w:rsidP="3CAE98A0" w:rsidRDefault="7F5B8955" w14:paraId="10185A70" w14:textId="1F09432F">
      <w:pPr>
        <w:rPr>
          <w:lang w:val="es-MX"/>
        </w:rPr>
      </w:pPr>
    </w:p>
    <w:p w:rsidR="7F5B8955" w:rsidP="3CAE98A0" w:rsidRDefault="3CAE98A0" w14:paraId="771C80C0" w14:textId="3C35C588">
      <w:pPr>
        <w:ind w:firstLine="708"/>
        <w:rPr>
          <w:lang w:val="es-MX"/>
        </w:rPr>
      </w:pPr>
      <w:r w:rsidRPr="3CAE98A0">
        <w:rPr>
          <w:lang w:val="es-MX"/>
        </w:rPr>
        <w:t>5.7.1 Diseño de procesos (Herramienta Case)</w:t>
      </w:r>
    </w:p>
    <w:p w:rsidR="7F5B8955" w:rsidP="3CAE98A0" w:rsidRDefault="7F5B8955" w14:paraId="6DF15F76" w14:textId="1FB05D3C">
      <w:pPr>
        <w:ind w:firstLine="708"/>
        <w:rPr>
          <w:lang w:val="es-MX"/>
        </w:rPr>
      </w:pPr>
    </w:p>
    <w:p w:rsidR="7F5B8955" w:rsidP="3CAE98A0" w:rsidRDefault="7F5B8955" w14:paraId="779C85BA" w14:textId="7D65FEFE">
      <w:pPr>
        <w:ind w:firstLine="708"/>
      </w:pPr>
      <w:r>
        <w:rPr>
          <w:noProof/>
        </w:rPr>
        <w:lastRenderedPageBreak/>
        <w:drawing>
          <wp:inline distT="0" distB="0" distL="0" distR="0" wp14:anchorId="112AE272" wp14:editId="0C085C6B">
            <wp:extent cx="4572000" cy="2371725"/>
            <wp:effectExtent l="0" t="0" r="0" b="0"/>
            <wp:docPr id="493250948" name="Imagen 49325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rsidR="7F5B8955" w:rsidP="3CAE98A0" w:rsidRDefault="7F5B8955" w14:paraId="1AE16618" w14:textId="2BB7B038">
      <w:pPr>
        <w:rPr>
          <w:lang w:val="es-MX"/>
        </w:rPr>
      </w:pPr>
    </w:p>
    <w:p w:rsidR="7F5B8955" w:rsidP="3CAE98A0" w:rsidRDefault="7F5B8955" w14:paraId="53161189" w14:textId="0DB9EC92">
      <w:pPr>
        <w:ind w:firstLine="708"/>
        <w:rPr>
          <w:lang w:val="es-MX"/>
        </w:rPr>
      </w:pPr>
      <w:r>
        <w:rPr>
          <w:noProof/>
        </w:rPr>
        <w:drawing>
          <wp:inline distT="0" distB="0" distL="0" distR="0" wp14:anchorId="1B1698D7" wp14:editId="268D06E8">
            <wp:extent cx="4572000" cy="3228975"/>
            <wp:effectExtent l="0" t="0" r="0" b="0"/>
            <wp:docPr id="1807472480" name="Imagen 180747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rsidR="7F5B8955" w:rsidP="3CAE98A0" w:rsidRDefault="7F5B8955" w14:paraId="460D4B0E" w14:textId="160DA543">
      <w:pPr>
        <w:ind w:firstLine="708"/>
        <w:rPr>
          <w:lang w:val="es-MX"/>
        </w:rPr>
      </w:pPr>
    </w:p>
    <w:p w:rsidR="7F5B8955" w:rsidP="3CAE98A0" w:rsidRDefault="7F5B8955" w14:paraId="4F05CEE3" w14:textId="2CAEEB93">
      <w:pPr>
        <w:ind w:firstLine="708"/>
        <w:rPr>
          <w:lang w:val="es-MX"/>
        </w:rPr>
      </w:pPr>
    </w:p>
    <w:p w:rsidR="7F5B8955" w:rsidP="3CAE98A0" w:rsidRDefault="7F5B8955" w14:paraId="31AD1D5B" w14:textId="25AE7F4A">
      <w:pPr>
        <w:ind w:firstLine="708"/>
        <w:rPr>
          <w:lang w:val="es-MX"/>
        </w:rPr>
      </w:pPr>
    </w:p>
    <w:p w:rsidR="7F5B8955" w:rsidP="3CAE98A0" w:rsidRDefault="3CAE98A0" w14:paraId="5EBAA562" w14:textId="7E3BF484">
      <w:pPr>
        <w:ind w:firstLine="708"/>
        <w:rPr>
          <w:lang w:val="es-MX"/>
        </w:rPr>
      </w:pPr>
      <w:r w:rsidRPr="3CAE98A0">
        <w:rPr>
          <w:lang w:val="es-MX"/>
        </w:rPr>
        <w:t>5.7.2 Referencia</w:t>
      </w:r>
    </w:p>
    <w:p w:rsidR="7F5B8955" w:rsidP="3CAE98A0" w:rsidRDefault="7F5B8955" w14:paraId="0545F94A" w14:textId="6120EBC1">
      <w:pPr>
        <w:rPr>
          <w:lang w:val="es-MX"/>
        </w:rPr>
      </w:pPr>
    </w:p>
    <w:p w:rsidR="7F5B8955" w:rsidP="3CAE98A0" w:rsidRDefault="3CAE98A0" w14:paraId="545EA930" w14:textId="2C7614D7">
      <w:pPr>
        <w:ind w:firstLine="708"/>
        <w:rPr>
          <w:lang w:val="es-MX"/>
        </w:rPr>
      </w:pPr>
      <w:r w:rsidRPr="3CAE98A0">
        <w:rPr>
          <w:lang w:val="es-MX"/>
        </w:rPr>
        <w:t>Pantalla 1 (Lista de hechos)</w:t>
      </w:r>
    </w:p>
    <w:p w:rsidR="7F5B8955" w:rsidP="3CAE98A0" w:rsidRDefault="7F5B8955" w14:paraId="1D621ADD" w14:textId="23202349">
      <w:pPr>
        <w:ind w:firstLine="708"/>
        <w:rPr>
          <w:lang w:val="es-MX"/>
        </w:rPr>
      </w:pPr>
    </w:p>
    <w:p w:rsidR="7F5B8955" w:rsidP="3CAE98A0" w:rsidRDefault="7F5B8955" w14:paraId="05CB94BE" w14:textId="04395CED">
      <w:pPr>
        <w:ind w:firstLine="708"/>
      </w:pPr>
    </w:p>
    <w:p w:rsidR="7F5B8955" w:rsidP="3CAE98A0" w:rsidRDefault="7F5B8955" w14:paraId="2286D3FC" w14:textId="4D1FA7F9">
      <w:pPr>
        <w:rPr>
          <w:lang w:val="es-MX"/>
        </w:rPr>
      </w:pPr>
    </w:p>
    <w:p w:rsidR="5F279352" w:rsidP="5F279352" w:rsidRDefault="5F279352" w14:paraId="0724499F" w14:textId="4DBF6DF9">
      <w:pPr/>
      <w:r>
        <w:drawing>
          <wp:inline wp14:editId="4FDB7D84" wp14:anchorId="2FD6661C">
            <wp:extent cx="4572000" cy="2324100"/>
            <wp:effectExtent l="0" t="0" r="0" b="0"/>
            <wp:docPr id="665941516" name="" title=""/>
            <wp:cNvGraphicFramePr>
              <a:graphicFrameLocks noChangeAspect="1"/>
            </wp:cNvGraphicFramePr>
            <a:graphic>
              <a:graphicData uri="http://schemas.openxmlformats.org/drawingml/2006/picture">
                <pic:pic>
                  <pic:nvPicPr>
                    <pic:cNvPr id="0" name=""/>
                    <pic:cNvPicPr/>
                  </pic:nvPicPr>
                  <pic:blipFill>
                    <a:blip r:embed="Rbe11f0b96b5d43b2">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5F279352" w:rsidP="5F279352" w:rsidRDefault="5F279352" w14:paraId="10FBF56E" w14:textId="757772F9">
      <w:pPr>
        <w:rPr>
          <w:lang w:val="es-MX"/>
        </w:rPr>
      </w:pPr>
    </w:p>
    <w:p w:rsidR="7F5B8955" w:rsidP="3CAE98A0" w:rsidRDefault="3CAE98A0" w14:paraId="0CE2E741" w14:textId="2E8F0472">
      <w:pPr>
        <w:ind w:firstLine="708"/>
        <w:rPr>
          <w:lang w:val="es-MX"/>
        </w:rPr>
      </w:pPr>
      <w:r w:rsidRPr="3CAE98A0">
        <w:rPr>
          <w:lang w:val="es-MX"/>
        </w:rPr>
        <w:t>Descripción</w:t>
      </w:r>
      <w:r w:rsidR="7F5B8955">
        <w:tab/>
      </w:r>
    </w:p>
    <w:p w:rsidR="3CAE98A0" w:rsidP="3CAE98A0" w:rsidRDefault="3CAE98A0" w14:paraId="490C9CAB" w14:textId="7CF82B81">
      <w:pPr>
        <w:ind w:firstLine="708"/>
        <w:rPr>
          <w:lang w:val="es-MX"/>
        </w:rPr>
      </w:pPr>
    </w:p>
    <w:p w:rsidR="3CAE98A0" w:rsidP="3CAE98A0" w:rsidRDefault="3CAE98A0" w14:paraId="34861382" w14:textId="3F06B649">
      <w:pPr>
        <w:ind w:left="708"/>
        <w:rPr>
          <w:lang w:val="es-MX"/>
        </w:rPr>
      </w:pPr>
    </w:p>
    <w:p w:rsidR="3CAE98A0" w:rsidP="3CAE98A0" w:rsidRDefault="3CAE98A0" w14:paraId="48C6194A" w14:textId="29985A6B">
      <w:pPr>
        <w:ind w:left="708"/>
        <w:rPr>
          <w:lang w:val="es-MX"/>
        </w:rPr>
      </w:pPr>
    </w:p>
    <w:p w:rsidR="3CAE98A0" w:rsidP="3CAE98A0" w:rsidRDefault="3CAE98A0" w14:paraId="0CD2534E" w14:textId="2E577BF8">
      <w:pPr>
        <w:ind w:left="708"/>
        <w:rPr>
          <w:lang w:val="es-MX"/>
        </w:rPr>
      </w:pPr>
      <w:r w:rsidRPr="3CAE98A0">
        <w:rPr>
          <w:lang w:val="es-MX"/>
        </w:rPr>
        <w:t>Pantalla 2 (Crear hecho)</w:t>
      </w:r>
    </w:p>
    <w:p w:rsidR="3CAE98A0" w:rsidP="3CAE98A0" w:rsidRDefault="3CAE98A0" w14:paraId="0300721C" w14:textId="047A7A24">
      <w:pPr>
        <w:ind w:left="708"/>
        <w:rPr>
          <w:lang w:val="es-MX"/>
        </w:rPr>
      </w:pPr>
    </w:p>
    <w:p w:rsidR="3CAE98A0" w:rsidP="3CAE98A0" w:rsidRDefault="3CAE98A0" w14:paraId="3CE9739A" w14:textId="7DFAA4AB">
      <w:pPr>
        <w:ind w:left="708"/>
      </w:pPr>
      <w:r>
        <w:drawing>
          <wp:inline wp14:editId="7C659F33" wp14:anchorId="1A7AECA3">
            <wp:extent cx="4572000" cy="2305050"/>
            <wp:effectExtent l="0" t="0" r="0" b="0"/>
            <wp:docPr id="771330161" name="" title=""/>
            <wp:cNvGraphicFramePr>
              <a:graphicFrameLocks noChangeAspect="1"/>
            </wp:cNvGraphicFramePr>
            <a:graphic>
              <a:graphicData uri="http://schemas.openxmlformats.org/drawingml/2006/picture">
                <pic:pic>
                  <pic:nvPicPr>
                    <pic:cNvPr id="0" name=""/>
                    <pic:cNvPicPr/>
                  </pic:nvPicPr>
                  <pic:blipFill>
                    <a:blip r:embed="R130307f7a3324039">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3CAE98A0" w:rsidP="3CAE98A0" w:rsidRDefault="3CAE98A0" w14:paraId="39CBD809" w14:textId="476CE09C">
      <w:pPr>
        <w:ind w:firstLine="708"/>
        <w:rPr>
          <w:lang w:val="es-MX"/>
        </w:rPr>
      </w:pPr>
    </w:p>
    <w:p w:rsidR="7F5B8955" w:rsidP="7F5B8955" w:rsidRDefault="7F5B8955" w14:paraId="6B4172D0" w14:textId="734FF720">
      <w:pPr/>
    </w:p>
    <w:p w:rsidR="3CAE98A0" w:rsidP="3CAE98A0" w:rsidRDefault="3CAE98A0" w14:paraId="3912C284" w14:textId="72B43ADE">
      <w:pPr>
        <w:rPr>
          <w:lang w:val="es-MX"/>
        </w:rPr>
      </w:pPr>
      <w:r w:rsidRPr="3CAE98A0">
        <w:rPr>
          <w:lang w:val="es-MX"/>
        </w:rPr>
        <w:t>Descripción:</w:t>
      </w:r>
    </w:p>
    <w:p w:rsidR="3CAE98A0" w:rsidP="3CAE98A0" w:rsidRDefault="3CAE98A0" w14:paraId="5BBBD58E" w14:textId="5F35FEC9">
      <w:pPr>
        <w:rPr>
          <w:lang w:val="es-MX"/>
        </w:rPr>
      </w:pPr>
    </w:p>
    <w:p w:rsidR="3CAE98A0" w:rsidP="3CAE98A0" w:rsidRDefault="3CAE98A0" w14:paraId="5791B325" w14:textId="3908F400">
      <w:pPr>
        <w:ind w:left="708"/>
      </w:pPr>
    </w:p>
    <w:p w:rsidR="3CAE98A0" w:rsidP="3CAE98A0" w:rsidRDefault="3CAE98A0" w14:paraId="5CE36543" w14:textId="7107751B">
      <w:pPr>
        <w:ind w:left="708"/>
      </w:pPr>
      <w:r>
        <w:t>Pantalla 3(Actualizar Hecho)</w:t>
      </w:r>
    </w:p>
    <w:p w:rsidR="3CAE98A0" w:rsidP="3CAE98A0" w:rsidRDefault="3CAE98A0" w14:paraId="07284737" w14:textId="41966A22">
      <w:pPr>
        <w:ind w:left="708"/>
      </w:pPr>
    </w:p>
    <w:p w:rsidR="3CAE98A0" w:rsidP="3CAE98A0" w:rsidRDefault="3CAE98A0" w14:paraId="6CAA9E97" w14:textId="5D5C85EB">
      <w:pPr>
        <w:ind w:left="708"/>
      </w:pPr>
      <w:r>
        <w:drawing>
          <wp:inline wp14:editId="1E3A5753" wp14:anchorId="7ADF9925">
            <wp:extent cx="4572000" cy="2324100"/>
            <wp:effectExtent l="0" t="0" r="0" b="0"/>
            <wp:docPr id="1669002723" name="" title=""/>
            <wp:cNvGraphicFramePr>
              <a:graphicFrameLocks noChangeAspect="1"/>
            </wp:cNvGraphicFramePr>
            <a:graphic>
              <a:graphicData uri="http://schemas.openxmlformats.org/drawingml/2006/picture">
                <pic:pic>
                  <pic:nvPicPr>
                    <pic:cNvPr id="0" name=""/>
                    <pic:cNvPicPr/>
                  </pic:nvPicPr>
                  <pic:blipFill>
                    <a:blip r:embed="R40dda1605feb492a">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3CAE98A0" w:rsidP="3CAE98A0" w:rsidRDefault="3CAE98A0" w14:paraId="74C528E7" w14:textId="169A9CCF">
      <w:pPr>
        <w:ind w:left="708"/>
      </w:pPr>
    </w:p>
    <w:p w:rsidR="3CAE98A0" w:rsidP="3CAE98A0" w:rsidRDefault="3CAE98A0" w14:paraId="29DFD12E" w14:textId="7B55D4AD">
      <w:pPr>
        <w:ind w:left="708"/>
      </w:pPr>
      <w:r>
        <w:t>Descripción</w:t>
      </w:r>
    </w:p>
    <w:p w:rsidR="3CAE98A0" w:rsidP="3CAE98A0" w:rsidRDefault="3CAE98A0" w14:paraId="47289746" w14:textId="49C9AE71">
      <w:pPr>
        <w:ind w:left="708"/>
      </w:pPr>
    </w:p>
    <w:p w:rsidR="3CAE98A0" w:rsidP="3CAE98A0" w:rsidRDefault="3CAE98A0" w14:paraId="76F2FD1E" w14:textId="3ADEDE24">
      <w:pPr>
        <w:ind w:left="708"/>
        <w:rPr>
          <w:lang w:val="es-MX"/>
        </w:rPr>
      </w:pPr>
      <w:r>
        <w:t xml:space="preserve">Se muestra un formulario con las diferentes opciones de las propiedades de la entidad Hecho, Se consume los servicios de las entidades de los campos codificados para la realización de los </w:t>
      </w:r>
      <w:proofErr w:type="spellStart"/>
      <w:r>
        <w:t>ComboBoxes</w:t>
      </w:r>
      <w:proofErr w:type="spellEnd"/>
      <w:r>
        <w:t>.</w:t>
      </w:r>
    </w:p>
    <w:p w:rsidR="3CAE98A0" w:rsidP="3CAE98A0" w:rsidRDefault="3CAE98A0" w14:paraId="27E03C67" w14:textId="1B6A41ED">
      <w:pPr>
        <w:ind w:left="708"/>
      </w:pPr>
    </w:p>
    <w:p w:rsidR="3CAE98A0" w:rsidP="3CAE98A0" w:rsidRDefault="3CAE98A0" w14:paraId="372767E6" w14:textId="14EB1FD5">
      <w:pPr>
        <w:rPr>
          <w:lang w:val="es-MX"/>
        </w:rPr>
      </w:pPr>
    </w:p>
    <w:p w:rsidR="7F5B8955" w:rsidP="7F5B8955" w:rsidRDefault="3CAE98A0" w14:paraId="017556D9" w14:textId="5B9A68C2">
      <w:pPr>
        <w:rPr>
          <w:lang w:val="es-MX"/>
        </w:rPr>
      </w:pPr>
      <w:r w:rsidRPr="3CAE98A0">
        <w:rPr>
          <w:lang w:val="es-MX"/>
        </w:rPr>
        <w:t>5.7.3 Mantenimiento de perfiles</w:t>
      </w:r>
    </w:p>
    <w:p w:rsidR="3CAE98A0" w:rsidP="3CAE98A0" w:rsidRDefault="3CAE98A0" w14:paraId="0C8568C9" w14:textId="287BF1E9"/>
    <w:p w:rsidR="3CAE98A0" w:rsidP="3CAE98A0" w:rsidRDefault="3CAE98A0" w14:paraId="7BC568D6" w14:textId="66C224E7">
      <w:pPr>
        <w:rPr>
          <w:lang w:val="es-MX"/>
        </w:rPr>
      </w:pPr>
      <w:r w:rsidRPr="3CAE98A0">
        <w:rPr>
          <w:lang w:val="es-MX"/>
        </w:rPr>
        <w:t>5.7.3.1 Origen de datos</w:t>
      </w:r>
    </w:p>
    <w:p w:rsidR="3CAE98A0" w:rsidP="3CAE98A0" w:rsidRDefault="3CAE98A0" w14:paraId="2F17F4CB" w14:textId="2155DC86">
      <w:pPr>
        <w:rPr>
          <w:lang w:val="es-MX"/>
        </w:rPr>
      </w:pPr>
    </w:p>
    <w:p w:rsidR="3CAE98A0" w:rsidP="3CAE98A0" w:rsidRDefault="3CAE98A0" w14:paraId="1CD2A1CB" w14:textId="49A58EE7">
      <w:pPr>
        <w:rPr>
          <w:lang w:val="es-MX"/>
        </w:rPr>
      </w:pPr>
      <w:r w:rsidRPr="3CAE98A0">
        <w:rPr>
          <w:lang w:val="es-MX"/>
        </w:rPr>
        <w:t>No hay datos</w:t>
      </w:r>
    </w:p>
    <w:p w:rsidR="3CAE98A0" w:rsidP="3CAE98A0" w:rsidRDefault="3CAE98A0" w14:paraId="146C32B2" w14:textId="04D6617B">
      <w:pPr>
        <w:rPr>
          <w:lang w:val="es-MX"/>
        </w:rPr>
      </w:pPr>
    </w:p>
    <w:p w:rsidR="3CAE98A0" w:rsidP="3CAE98A0" w:rsidRDefault="3CAE98A0" w14:paraId="5482F166" w14:textId="704749AC">
      <w:pPr>
        <w:rPr>
          <w:lang w:val="es-MX"/>
        </w:rPr>
      </w:pPr>
      <w:r w:rsidRPr="3CAE98A0">
        <w:rPr>
          <w:lang w:val="es-MX"/>
        </w:rPr>
        <w:t>5.7.3.2 Destino de los datos (Información sensible)</w:t>
      </w:r>
    </w:p>
    <w:p w:rsidR="3CAE98A0" w:rsidP="3CAE98A0" w:rsidRDefault="3CAE98A0" w14:paraId="1771047D" w14:textId="69A57BD2"/>
    <w:p w:rsidR="3CAE98A0" w:rsidP="3CAE98A0" w:rsidRDefault="3CAE98A0" w14:paraId="0AA66184" w14:textId="672536B2">
      <w:pPr>
        <w:rPr>
          <w:lang w:val="es-MX"/>
        </w:rPr>
      </w:pPr>
      <w:r w:rsidRPr="3CAE98A0">
        <w:rPr>
          <w:lang w:val="es-MX"/>
        </w:rPr>
        <w:t>No hay datos</w:t>
      </w:r>
    </w:p>
    <w:p w:rsidR="3CAE98A0" w:rsidP="3CAE98A0" w:rsidRDefault="3CAE98A0" w14:paraId="6C046308" w14:textId="76A9C088">
      <w:pPr>
        <w:rPr>
          <w:lang w:val="es-MX"/>
        </w:rPr>
      </w:pPr>
    </w:p>
    <w:p w:rsidR="3CAE98A0" w:rsidP="3CAE98A0" w:rsidRDefault="3CAE98A0" w14:paraId="4E1DB9AD" w14:textId="23B5A68E">
      <w:pPr>
        <w:rPr>
          <w:lang w:val="es-MX"/>
        </w:rPr>
      </w:pPr>
      <w:r w:rsidRPr="3CAE98A0">
        <w:rPr>
          <w:lang w:val="es-MX"/>
        </w:rPr>
        <w:t>5.7.3.3 Otras tablas Afectadas</w:t>
      </w:r>
    </w:p>
    <w:p w:rsidR="3CAE98A0" w:rsidP="3CAE98A0" w:rsidRDefault="3CAE98A0" w14:paraId="66541842" w14:textId="5F7C0B29">
      <w:pPr>
        <w:rPr>
          <w:lang w:val="es-MX"/>
        </w:rPr>
      </w:pPr>
    </w:p>
    <w:p w:rsidR="3CAE98A0" w:rsidP="3CAE98A0" w:rsidRDefault="3CAE98A0" w14:paraId="67738F90" w14:textId="11155C54">
      <w:pPr>
        <w:rPr>
          <w:lang w:val="es-MX"/>
        </w:rPr>
      </w:pPr>
      <w:r w:rsidRPr="3CAE98A0">
        <w:rPr>
          <w:lang w:val="es-MX"/>
        </w:rPr>
        <w:t>Tabla Lugar Llave foránea.</w:t>
      </w:r>
    </w:p>
    <w:p w:rsidR="3CAE98A0" w:rsidP="3CAE98A0" w:rsidRDefault="3CAE98A0" w14:paraId="7415DAC9" w14:textId="780F4A09">
      <w:pPr>
        <w:rPr>
          <w:lang w:val="es-MX"/>
        </w:rPr>
      </w:pPr>
    </w:p>
    <w:p w:rsidR="3CAE98A0" w:rsidP="3CAE98A0" w:rsidRDefault="3CAE98A0" w14:paraId="5FC07B04" w14:textId="4A56BFF8">
      <w:pPr>
        <w:rPr>
          <w:lang w:val="es-MX"/>
        </w:rPr>
      </w:pPr>
      <w:r w:rsidRPr="3CAE98A0">
        <w:rPr>
          <w:lang w:val="es-MX"/>
        </w:rPr>
        <w:t xml:space="preserve">5.7.3.4 </w:t>
      </w:r>
      <w:proofErr w:type="spellStart"/>
      <w:r w:rsidRPr="3CAE98A0">
        <w:rPr>
          <w:lang w:val="es-MX"/>
        </w:rPr>
        <w:t>Grid</w:t>
      </w:r>
      <w:proofErr w:type="spellEnd"/>
    </w:p>
    <w:p w:rsidR="3CAE98A0" w:rsidP="3CAE98A0" w:rsidRDefault="3CAE98A0" w14:paraId="776265DA" w14:textId="4BBC17AE">
      <w:pPr>
        <w:rPr>
          <w:lang w:val="es-MX"/>
        </w:rPr>
      </w:pPr>
    </w:p>
    <w:p w:rsidR="3CAE98A0" w:rsidP="3CAE98A0" w:rsidRDefault="3CAE98A0" w14:paraId="3618FF05" w14:textId="3C895328"/>
    <w:tbl>
      <w:tblPr>
        <w:tblStyle w:val="Tablaconcuadrcula"/>
        <w:tblW w:w="0" w:type="auto"/>
        <w:tblLayout w:type="fixed"/>
        <w:tblLook w:val="06A0" w:firstRow="1" w:lastRow="0" w:firstColumn="1" w:lastColumn="0" w:noHBand="1" w:noVBand="1"/>
      </w:tblPr>
      <w:tblGrid>
        <w:gridCol w:w="3120"/>
        <w:gridCol w:w="3120"/>
        <w:gridCol w:w="3120"/>
      </w:tblGrid>
      <w:tr w:rsidR="3CAE98A0" w:rsidTr="7DC8D03C" w14:paraId="1EC4FBE7" w14:textId="77777777">
        <w:trPr>
          <w:trHeight w:val="300"/>
        </w:trPr>
        <w:tc>
          <w:tcPr>
            <w:tcW w:w="3120" w:type="dxa"/>
            <w:tcMar/>
          </w:tcPr>
          <w:p w:rsidR="3CAE98A0" w:rsidP="3CAE98A0" w:rsidRDefault="3CAE98A0" w14:paraId="6671D752" w14:textId="77455085">
            <w:pPr>
              <w:rPr>
                <w:lang w:val="es-MX"/>
              </w:rPr>
            </w:pPr>
            <w:r w:rsidRPr="3CAE98A0">
              <w:rPr>
                <w:lang w:val="es-MX"/>
              </w:rPr>
              <w:t>Campos</w:t>
            </w:r>
          </w:p>
        </w:tc>
        <w:tc>
          <w:tcPr>
            <w:tcW w:w="3120" w:type="dxa"/>
            <w:tcMar/>
          </w:tcPr>
          <w:p w:rsidR="3CAE98A0" w:rsidP="3CAE98A0" w:rsidRDefault="3CAE98A0" w14:paraId="79AE0B51" w14:textId="22FA52D6">
            <w:pPr>
              <w:rPr>
                <w:lang w:val="es-MX"/>
              </w:rPr>
            </w:pPr>
            <w:r w:rsidRPr="3CAE98A0">
              <w:rPr>
                <w:lang w:val="es-MX"/>
              </w:rPr>
              <w:t>Visible</w:t>
            </w:r>
          </w:p>
        </w:tc>
        <w:tc>
          <w:tcPr>
            <w:tcW w:w="3120" w:type="dxa"/>
            <w:tcMar/>
          </w:tcPr>
          <w:p w:rsidR="3CAE98A0" w:rsidP="3CAE98A0" w:rsidRDefault="3CAE98A0" w14:paraId="3B39D1AE" w14:textId="3726FAEE">
            <w:pPr>
              <w:rPr>
                <w:lang w:val="es-MX"/>
              </w:rPr>
            </w:pPr>
            <w:r w:rsidRPr="3CAE98A0">
              <w:rPr>
                <w:lang w:val="es-MX"/>
              </w:rPr>
              <w:t>Descripción</w:t>
            </w:r>
          </w:p>
        </w:tc>
      </w:tr>
      <w:tr w:rsidR="3CAE98A0" w:rsidTr="7DC8D03C" w14:paraId="5DFA6365" w14:textId="77777777">
        <w:trPr>
          <w:trHeight w:val="300"/>
        </w:trPr>
        <w:tc>
          <w:tcPr>
            <w:tcW w:w="3120" w:type="dxa"/>
            <w:tcMar/>
          </w:tcPr>
          <w:p w:rsidR="3CAE98A0" w:rsidP="3CAE98A0" w:rsidRDefault="3CAE98A0" w14:paraId="2DA757F5" w14:textId="05296515">
            <w:proofErr w:type="spellStart"/>
            <w:r w:rsidRPr="3CAE98A0">
              <w:rPr>
                <w:lang w:val="es-MX"/>
              </w:rPr>
              <w:t>CI_Codigo</w:t>
            </w:r>
            <w:proofErr w:type="spellEnd"/>
          </w:p>
        </w:tc>
        <w:tc>
          <w:tcPr>
            <w:tcW w:w="3120" w:type="dxa"/>
            <w:tcMar/>
          </w:tcPr>
          <w:p w:rsidR="3CAE98A0" w:rsidP="3CAE98A0" w:rsidRDefault="3CAE98A0" w14:paraId="5AA71C98" w14:textId="313B6FD5">
            <w:pPr>
              <w:rPr>
                <w:lang w:val="es-MX"/>
              </w:rPr>
            </w:pPr>
            <w:r w:rsidRPr="3CAE98A0">
              <w:rPr>
                <w:lang w:val="es-MX"/>
              </w:rPr>
              <w:t>No</w:t>
            </w:r>
          </w:p>
        </w:tc>
        <w:tc>
          <w:tcPr>
            <w:tcW w:w="3120" w:type="dxa"/>
            <w:tcMar/>
          </w:tcPr>
          <w:p w:rsidR="3CAE98A0" w:rsidP="3CAE98A0" w:rsidRDefault="3CAE98A0" w14:paraId="0BD691FA" w14:textId="11BEDA55">
            <w:pPr>
              <w:rPr>
                <w:lang w:val="es-MX"/>
              </w:rPr>
            </w:pPr>
            <w:r w:rsidRPr="3CAE98A0">
              <w:rPr>
                <w:lang w:val="es-MX"/>
              </w:rPr>
              <w:t>Código único del hecho</w:t>
            </w:r>
          </w:p>
        </w:tc>
      </w:tr>
      <w:tr w:rsidR="3CAE98A0" w:rsidTr="7DC8D03C" w14:paraId="2338A8C0" w14:textId="77777777">
        <w:trPr>
          <w:trHeight w:val="300"/>
        </w:trPr>
        <w:tc>
          <w:tcPr>
            <w:tcW w:w="3120" w:type="dxa"/>
            <w:tcMar/>
          </w:tcPr>
          <w:p w:rsidR="3CAE98A0" w:rsidP="3CAE98A0" w:rsidRDefault="3CAE98A0" w14:paraId="1F5C119D" w14:textId="0550D41E">
            <w:pPr>
              <w:rPr>
                <w:lang w:val="es-MX"/>
              </w:rPr>
            </w:pPr>
            <w:proofErr w:type="spellStart"/>
            <w:r w:rsidRPr="3CAE98A0">
              <w:rPr>
                <w:lang w:val="es-MX"/>
              </w:rPr>
              <w:t>CI_TipoVictima</w:t>
            </w:r>
            <w:proofErr w:type="spellEnd"/>
          </w:p>
        </w:tc>
        <w:tc>
          <w:tcPr>
            <w:tcW w:w="3120" w:type="dxa"/>
            <w:tcMar/>
          </w:tcPr>
          <w:p w:rsidR="3CAE98A0" w:rsidP="3CAE98A0" w:rsidRDefault="3CAE98A0" w14:paraId="5093B488" w14:textId="7E4F4152">
            <w:pPr>
              <w:rPr>
                <w:lang w:val="es-MX"/>
              </w:rPr>
            </w:pPr>
            <w:r w:rsidRPr="3CAE98A0">
              <w:rPr>
                <w:lang w:val="es-MX"/>
              </w:rPr>
              <w:t>Si</w:t>
            </w:r>
          </w:p>
        </w:tc>
        <w:tc>
          <w:tcPr>
            <w:tcW w:w="3120" w:type="dxa"/>
            <w:tcMar/>
          </w:tcPr>
          <w:p w:rsidR="3CAE98A0" w:rsidP="3CAE98A0" w:rsidRDefault="3CAE98A0" w14:paraId="7161877D" w14:textId="2836722F">
            <w:pPr>
              <w:rPr>
                <w:lang w:val="es-MX"/>
              </w:rPr>
            </w:pPr>
            <w:r w:rsidRPr="3CAE98A0">
              <w:rPr>
                <w:lang w:val="es-MX"/>
              </w:rPr>
              <w:t>El tipo de la víctima del hecho</w:t>
            </w:r>
          </w:p>
        </w:tc>
      </w:tr>
      <w:tr w:rsidR="3CAE98A0" w:rsidTr="7DC8D03C" w14:paraId="6C032E25" w14:textId="77777777">
        <w:trPr>
          <w:trHeight w:val="300"/>
        </w:trPr>
        <w:tc>
          <w:tcPr>
            <w:tcW w:w="3120" w:type="dxa"/>
            <w:tcMar/>
          </w:tcPr>
          <w:p w:rsidR="3CAE98A0" w:rsidP="3CAE98A0" w:rsidRDefault="3CAE98A0" w14:paraId="4004ECC4" w14:textId="389F670A">
            <w:pPr>
              <w:rPr>
                <w:lang w:val="es-MX"/>
              </w:rPr>
            </w:pPr>
            <w:proofErr w:type="spellStart"/>
            <w:r w:rsidRPr="3CAE98A0">
              <w:rPr>
                <w:lang w:val="es-MX"/>
              </w:rPr>
              <w:t>CI_TipoRelacion</w:t>
            </w:r>
            <w:proofErr w:type="spellEnd"/>
          </w:p>
        </w:tc>
        <w:tc>
          <w:tcPr>
            <w:tcW w:w="3120" w:type="dxa"/>
            <w:tcMar/>
          </w:tcPr>
          <w:p w:rsidR="3CAE98A0" w:rsidP="3CAE98A0" w:rsidRDefault="3CAE98A0" w14:paraId="36F4EE69" w14:textId="715AE540">
            <w:pPr>
              <w:rPr>
                <w:lang w:val="es-MX"/>
              </w:rPr>
            </w:pPr>
            <w:r w:rsidRPr="3CAE98A0">
              <w:rPr>
                <w:lang w:val="es-MX"/>
              </w:rPr>
              <w:t>Si</w:t>
            </w:r>
          </w:p>
        </w:tc>
        <w:tc>
          <w:tcPr>
            <w:tcW w:w="3120" w:type="dxa"/>
            <w:tcMar/>
          </w:tcPr>
          <w:p w:rsidR="3CAE98A0" w:rsidP="3CAE98A0" w:rsidRDefault="3CAE98A0" w14:paraId="0999281F" w14:textId="2AD0BA2F">
            <w:pPr>
              <w:rPr>
                <w:lang w:val="es-MX"/>
              </w:rPr>
            </w:pPr>
            <w:r w:rsidRPr="3CAE98A0">
              <w:rPr>
                <w:lang w:val="es-MX"/>
              </w:rPr>
              <w:t>El tipo de la relación del hecho</w:t>
            </w:r>
          </w:p>
        </w:tc>
      </w:tr>
      <w:tr w:rsidR="3CAE98A0" w:rsidTr="7DC8D03C" w14:paraId="039176E1" w14:textId="77777777">
        <w:trPr>
          <w:trHeight w:val="300"/>
        </w:trPr>
        <w:tc>
          <w:tcPr>
            <w:tcW w:w="3120" w:type="dxa"/>
            <w:tcMar/>
          </w:tcPr>
          <w:p w:rsidR="3CAE98A0" w:rsidP="3CAE98A0" w:rsidRDefault="3CAE98A0" w14:paraId="4B427C57" w14:textId="002D3738">
            <w:pPr>
              <w:rPr>
                <w:lang w:val="es-MX"/>
              </w:rPr>
            </w:pPr>
            <w:proofErr w:type="spellStart"/>
            <w:r w:rsidRPr="3CAE98A0">
              <w:rPr>
                <w:lang w:val="es-MX"/>
              </w:rPr>
              <w:t>CI_Modalidad</w:t>
            </w:r>
            <w:proofErr w:type="spellEnd"/>
          </w:p>
        </w:tc>
        <w:tc>
          <w:tcPr>
            <w:tcW w:w="3120" w:type="dxa"/>
            <w:tcMar/>
          </w:tcPr>
          <w:p w:rsidR="3CAE98A0" w:rsidP="3CAE98A0" w:rsidRDefault="3CAE98A0" w14:paraId="47B10B00" w14:textId="5B83815D">
            <w:pPr>
              <w:rPr>
                <w:lang w:val="es-MX"/>
              </w:rPr>
            </w:pPr>
            <w:r w:rsidRPr="3CAE98A0">
              <w:rPr>
                <w:lang w:val="es-MX"/>
              </w:rPr>
              <w:t>Si</w:t>
            </w:r>
          </w:p>
        </w:tc>
        <w:tc>
          <w:tcPr>
            <w:tcW w:w="3120" w:type="dxa"/>
            <w:tcMar/>
          </w:tcPr>
          <w:p w:rsidR="3CAE98A0" w:rsidP="3CAE98A0" w:rsidRDefault="3CAE98A0" w14:paraId="061C1A8B" w14:textId="0B9ADCA9">
            <w:pPr>
              <w:rPr>
                <w:lang w:val="es-MX"/>
              </w:rPr>
            </w:pPr>
            <w:r w:rsidRPr="3CAE98A0">
              <w:rPr>
                <w:lang w:val="es-MX"/>
              </w:rPr>
              <w:t>La modalidad del hecho</w:t>
            </w:r>
          </w:p>
        </w:tc>
      </w:tr>
      <w:tr w:rsidR="5F279352" w:rsidTr="7DC8D03C" w14:paraId="1A084F6A" w14:textId="77777777">
        <w:trPr>
          <w:trHeight w:val="300"/>
        </w:trPr>
        <w:tc>
          <w:tcPr>
            <w:tcW w:w="3120" w:type="dxa"/>
            <w:tcMar/>
          </w:tcPr>
          <w:p w:rsidR="5F279352" w:rsidP="5F279352" w:rsidRDefault="5F279352" w14:paraId="2D093A4A" w14:textId="71A57AB7">
            <w:pPr>
              <w:rPr>
                <w:lang w:val="es-MX"/>
              </w:rPr>
            </w:pPr>
            <w:proofErr w:type="spellStart"/>
            <w:r w:rsidRPr="5F279352">
              <w:rPr>
                <w:lang w:val="es-MX"/>
              </w:rPr>
              <w:t>CI_Id_Victima</w:t>
            </w:r>
            <w:proofErr w:type="spellEnd"/>
          </w:p>
        </w:tc>
        <w:tc>
          <w:tcPr>
            <w:tcW w:w="3120" w:type="dxa"/>
            <w:tcMar/>
          </w:tcPr>
          <w:p w:rsidR="5F279352" w:rsidP="5F279352" w:rsidRDefault="5F279352" w14:paraId="44780154" w14:textId="64A3B728">
            <w:pPr>
              <w:rPr>
                <w:lang w:val="es-MX"/>
              </w:rPr>
            </w:pPr>
            <w:r w:rsidRPr="5F279352">
              <w:rPr>
                <w:lang w:val="es-MX"/>
              </w:rPr>
              <w:t>Si</w:t>
            </w:r>
          </w:p>
        </w:tc>
        <w:tc>
          <w:tcPr>
            <w:tcW w:w="3120" w:type="dxa"/>
            <w:tcMar/>
          </w:tcPr>
          <w:p w:rsidR="5F279352" w:rsidP="5F279352" w:rsidRDefault="5F279352" w14:paraId="2F6C4692" w14:textId="6FD8900E">
            <w:pPr>
              <w:rPr>
                <w:lang w:val="es-MX"/>
              </w:rPr>
            </w:pPr>
            <w:r w:rsidRPr="5F279352">
              <w:rPr>
                <w:lang w:val="es-MX"/>
              </w:rPr>
              <w:t>Id victima</w:t>
            </w:r>
          </w:p>
        </w:tc>
      </w:tr>
      <w:tr w:rsidR="5F279352" w:rsidTr="7DC8D03C" w14:paraId="58B2FC48" w14:textId="77777777">
        <w:trPr>
          <w:trHeight w:val="300"/>
        </w:trPr>
        <w:tc>
          <w:tcPr>
            <w:tcW w:w="3120" w:type="dxa"/>
            <w:tcMar/>
          </w:tcPr>
          <w:p w:rsidR="5F279352" w:rsidP="5F279352" w:rsidRDefault="5F279352" w14:paraId="39A16F2B" w14:textId="6FD80D3E">
            <w:pPr>
              <w:rPr>
                <w:lang w:val="es-MX"/>
              </w:rPr>
            </w:pPr>
            <w:proofErr w:type="spellStart"/>
            <w:r w:rsidRPr="5F279352">
              <w:rPr>
                <w:lang w:val="es-MX"/>
              </w:rPr>
              <w:t>CI_Id_Proceso</w:t>
            </w:r>
            <w:proofErr w:type="spellEnd"/>
          </w:p>
        </w:tc>
        <w:tc>
          <w:tcPr>
            <w:tcW w:w="3120" w:type="dxa"/>
            <w:tcMar/>
          </w:tcPr>
          <w:p w:rsidR="5F279352" w:rsidP="5F279352" w:rsidRDefault="5F279352" w14:paraId="0FED9355" w14:textId="2D1D924E">
            <w:pPr>
              <w:rPr>
                <w:lang w:val="es-MX"/>
              </w:rPr>
            </w:pPr>
            <w:r w:rsidRPr="5F279352">
              <w:rPr>
                <w:lang w:val="es-MX"/>
              </w:rPr>
              <w:t>Si</w:t>
            </w:r>
          </w:p>
        </w:tc>
        <w:tc>
          <w:tcPr>
            <w:tcW w:w="3120" w:type="dxa"/>
            <w:tcMar/>
          </w:tcPr>
          <w:p w:rsidR="5F279352" w:rsidP="5F279352" w:rsidRDefault="5F279352" w14:paraId="20EB81BF" w14:textId="501A046D">
            <w:pPr>
              <w:rPr>
                <w:lang w:val="es-MX"/>
              </w:rPr>
            </w:pPr>
            <w:proofErr w:type="gramStart"/>
            <w:r w:rsidRPr="5F279352">
              <w:rPr>
                <w:lang w:val="es-MX"/>
              </w:rPr>
              <w:t>Id</w:t>
            </w:r>
            <w:proofErr w:type="gramEnd"/>
            <w:r w:rsidRPr="5F279352">
              <w:rPr>
                <w:lang w:val="es-MX"/>
              </w:rPr>
              <w:t xml:space="preserve"> Proceso Judicial</w:t>
            </w:r>
          </w:p>
        </w:tc>
      </w:tr>
      <w:tr w:rsidR="5F279352" w:rsidTr="7DC8D03C" w14:paraId="7495251D" w14:textId="77777777">
        <w:trPr>
          <w:trHeight w:val="300"/>
        </w:trPr>
        <w:tc>
          <w:tcPr>
            <w:tcW w:w="3120" w:type="dxa"/>
            <w:tcMar/>
          </w:tcPr>
          <w:p w:rsidR="5F279352" w:rsidP="5F279352" w:rsidRDefault="5F279352" w14:paraId="7174F3D8" w14:textId="39DD676F">
            <w:pPr>
              <w:rPr>
                <w:lang w:val="es-MX"/>
              </w:rPr>
            </w:pPr>
            <w:proofErr w:type="spellStart"/>
            <w:r w:rsidRPr="5F279352">
              <w:rPr>
                <w:lang w:val="es-MX"/>
              </w:rPr>
              <w:lastRenderedPageBreak/>
              <w:t>CV_Agresion_Sexual</w:t>
            </w:r>
            <w:proofErr w:type="spellEnd"/>
          </w:p>
        </w:tc>
        <w:tc>
          <w:tcPr>
            <w:tcW w:w="3120" w:type="dxa"/>
            <w:tcMar/>
          </w:tcPr>
          <w:p w:rsidR="5F279352" w:rsidP="5F279352" w:rsidRDefault="5F279352" w14:paraId="62E29EE3" w14:textId="00045495">
            <w:pPr>
              <w:rPr>
                <w:lang w:val="es-MX"/>
              </w:rPr>
            </w:pPr>
            <w:r w:rsidRPr="5F279352">
              <w:rPr>
                <w:lang w:val="es-MX"/>
              </w:rPr>
              <w:t>Si</w:t>
            </w:r>
          </w:p>
        </w:tc>
        <w:tc>
          <w:tcPr>
            <w:tcW w:w="3120" w:type="dxa"/>
            <w:tcMar/>
          </w:tcPr>
          <w:p w:rsidR="5F279352" w:rsidP="5F279352" w:rsidRDefault="5F279352" w14:paraId="173ED65C" w14:textId="7FC636E9">
            <w:pPr>
              <w:rPr>
                <w:lang w:val="es-MX"/>
              </w:rPr>
            </w:pPr>
            <w:r w:rsidRPr="5F279352">
              <w:rPr>
                <w:lang w:val="es-MX"/>
              </w:rPr>
              <w:t xml:space="preserve">Si hay </w:t>
            </w:r>
            <w:proofErr w:type="spellStart"/>
            <w:r w:rsidRPr="5F279352">
              <w:rPr>
                <w:lang w:val="es-MX"/>
              </w:rPr>
              <w:t>agresion</w:t>
            </w:r>
            <w:proofErr w:type="spellEnd"/>
            <w:r w:rsidRPr="5F279352">
              <w:rPr>
                <w:lang w:val="es-MX"/>
              </w:rPr>
              <w:t xml:space="preserve"> o no</w:t>
            </w:r>
          </w:p>
        </w:tc>
      </w:tr>
      <w:tr w:rsidR="5F279352" w:rsidTr="7DC8D03C" w14:paraId="6959D3BD" w14:textId="77777777">
        <w:trPr>
          <w:trHeight w:val="300"/>
        </w:trPr>
        <w:tc>
          <w:tcPr>
            <w:tcW w:w="3120" w:type="dxa"/>
            <w:tcMar/>
          </w:tcPr>
          <w:p w:rsidR="5F279352" w:rsidP="5F279352" w:rsidRDefault="5F279352" w14:paraId="0E9333D0" w14:textId="015E6DD7">
            <w:pPr>
              <w:rPr>
                <w:lang w:val="es-MX"/>
              </w:rPr>
            </w:pPr>
            <w:proofErr w:type="spellStart"/>
            <w:r w:rsidRPr="5F279352">
              <w:rPr>
                <w:lang w:val="es-MX"/>
              </w:rPr>
              <w:t>CV_Denuncia_Previa</w:t>
            </w:r>
            <w:proofErr w:type="spellEnd"/>
          </w:p>
        </w:tc>
        <w:tc>
          <w:tcPr>
            <w:tcW w:w="3120" w:type="dxa"/>
            <w:tcMar/>
          </w:tcPr>
          <w:p w:rsidR="5F279352" w:rsidP="5F279352" w:rsidRDefault="5F279352" w14:paraId="2832A806" w14:textId="7FE734F2">
            <w:pPr>
              <w:rPr>
                <w:lang w:val="es-MX"/>
              </w:rPr>
            </w:pPr>
            <w:r w:rsidRPr="5F279352">
              <w:rPr>
                <w:lang w:val="es-MX"/>
              </w:rPr>
              <w:t>Si</w:t>
            </w:r>
          </w:p>
        </w:tc>
        <w:tc>
          <w:tcPr>
            <w:tcW w:w="3120" w:type="dxa"/>
            <w:tcMar/>
          </w:tcPr>
          <w:p w:rsidR="5F279352" w:rsidP="5F279352" w:rsidRDefault="5F279352" w14:paraId="062E212D" w14:textId="4811DD2A">
            <w:pPr>
              <w:rPr>
                <w:lang w:val="es-MX"/>
              </w:rPr>
            </w:pPr>
            <w:r w:rsidRPr="5F279352">
              <w:rPr>
                <w:lang w:val="es-MX"/>
              </w:rPr>
              <w:t>Si hay denuncia previa o no</w:t>
            </w:r>
          </w:p>
        </w:tc>
      </w:tr>
      <w:tr w:rsidR="5F279352" w:rsidTr="7DC8D03C" w14:paraId="0FEB1866" w14:textId="77777777">
        <w:trPr>
          <w:trHeight w:val="300"/>
        </w:trPr>
        <w:tc>
          <w:tcPr>
            <w:tcW w:w="3120" w:type="dxa"/>
            <w:tcMar/>
          </w:tcPr>
          <w:p w:rsidR="5F279352" w:rsidP="5F279352" w:rsidRDefault="5F279352" w14:paraId="7F6EFFDD" w14:textId="04E6D12C">
            <w:pPr>
              <w:rPr>
                <w:lang w:val="es-MX"/>
              </w:rPr>
            </w:pPr>
            <w:proofErr w:type="spellStart"/>
            <w:r w:rsidRPr="5F279352">
              <w:rPr>
                <w:lang w:val="es-MX"/>
              </w:rPr>
              <w:t>CI_Id_Generador</w:t>
            </w:r>
            <w:proofErr w:type="spellEnd"/>
          </w:p>
        </w:tc>
        <w:tc>
          <w:tcPr>
            <w:tcW w:w="3120" w:type="dxa"/>
            <w:tcMar/>
          </w:tcPr>
          <w:p w:rsidR="5F279352" w:rsidP="5F279352" w:rsidRDefault="5F279352" w14:paraId="3BBE2927" w14:textId="757FFB5A">
            <w:pPr>
              <w:rPr>
                <w:lang w:val="es-MX"/>
              </w:rPr>
            </w:pPr>
            <w:r w:rsidRPr="5F279352">
              <w:rPr>
                <w:lang w:val="es-MX"/>
              </w:rPr>
              <w:t>Si</w:t>
            </w:r>
          </w:p>
        </w:tc>
        <w:tc>
          <w:tcPr>
            <w:tcW w:w="3120" w:type="dxa"/>
            <w:tcMar/>
          </w:tcPr>
          <w:p w:rsidR="5F279352" w:rsidP="5F279352" w:rsidRDefault="5F279352" w14:paraId="7CA2F5B0" w14:textId="4741E641">
            <w:pPr>
              <w:rPr>
                <w:lang w:val="es-MX"/>
              </w:rPr>
            </w:pPr>
            <w:r w:rsidRPr="5F279352">
              <w:rPr>
                <w:lang w:val="es-MX"/>
              </w:rPr>
              <w:t>Organismo Generador de datos</w:t>
            </w:r>
          </w:p>
        </w:tc>
      </w:tr>
      <w:tr w:rsidR="5F279352" w:rsidTr="7DC8D03C" w14:paraId="523AA868" w14:textId="77777777">
        <w:trPr>
          <w:trHeight w:val="300"/>
        </w:trPr>
        <w:tc>
          <w:tcPr>
            <w:tcW w:w="3120" w:type="dxa"/>
            <w:tcMar/>
          </w:tcPr>
          <w:p w:rsidR="5F279352" w:rsidP="5F279352" w:rsidRDefault="5F279352" w14:paraId="478AA022" w14:textId="1AEF039E">
            <w:pPr>
              <w:rPr>
                <w:lang w:val="es-MX"/>
              </w:rPr>
            </w:pPr>
            <w:proofErr w:type="spellStart"/>
            <w:r w:rsidRPr="5F279352">
              <w:rPr>
                <w:lang w:val="es-MX"/>
              </w:rPr>
              <w:t>CI_Pais</w:t>
            </w:r>
            <w:proofErr w:type="spellEnd"/>
          </w:p>
        </w:tc>
        <w:tc>
          <w:tcPr>
            <w:tcW w:w="3120" w:type="dxa"/>
            <w:tcMar/>
          </w:tcPr>
          <w:p w:rsidR="5F279352" w:rsidP="5F279352" w:rsidRDefault="5F279352" w14:paraId="48CE9B48" w14:textId="06D9CCBC">
            <w:pPr>
              <w:rPr>
                <w:lang w:val="es-MX"/>
              </w:rPr>
            </w:pPr>
            <w:r w:rsidRPr="5F279352">
              <w:rPr>
                <w:lang w:val="es-MX"/>
              </w:rPr>
              <w:t>Si</w:t>
            </w:r>
          </w:p>
        </w:tc>
        <w:tc>
          <w:tcPr>
            <w:tcW w:w="3120" w:type="dxa"/>
            <w:tcMar/>
          </w:tcPr>
          <w:p w:rsidR="5F279352" w:rsidP="5F279352" w:rsidRDefault="5F279352" w14:paraId="46898AA8" w14:textId="650D66D8">
            <w:pPr>
              <w:rPr>
                <w:lang w:val="es-MX"/>
              </w:rPr>
            </w:pPr>
            <w:r w:rsidRPr="5F279352">
              <w:rPr>
                <w:lang w:val="es-MX"/>
              </w:rPr>
              <w:t>El código del país del hecho</w:t>
            </w:r>
          </w:p>
        </w:tc>
      </w:tr>
      <w:tr w:rsidR="7DC8D03C" w:rsidTr="7DC8D03C" w14:paraId="58221023">
        <w:trPr>
          <w:trHeight w:val="300"/>
        </w:trPr>
        <w:tc>
          <w:tcPr>
            <w:tcW w:w="3120" w:type="dxa"/>
            <w:tcMar/>
          </w:tcPr>
          <w:p w:rsidR="7DC8D03C" w:rsidP="7DC8D03C" w:rsidRDefault="7DC8D03C" w14:paraId="66DE7F58" w14:textId="61A9E974">
            <w:pPr>
              <w:pStyle w:val="Normal"/>
              <w:rPr>
                <w:lang w:val="es-MX"/>
              </w:rPr>
            </w:pPr>
            <w:r w:rsidRPr="7DC8D03C" w:rsidR="7DC8D03C">
              <w:rPr>
                <w:lang w:val="es-MX"/>
              </w:rPr>
              <w:t>CV_Provincia</w:t>
            </w:r>
          </w:p>
        </w:tc>
        <w:tc>
          <w:tcPr>
            <w:tcW w:w="3120" w:type="dxa"/>
            <w:tcMar/>
          </w:tcPr>
          <w:p w:rsidR="7DC8D03C" w:rsidP="7DC8D03C" w:rsidRDefault="7DC8D03C" w14:paraId="26193408" w14:textId="3BBA4581">
            <w:pPr>
              <w:pStyle w:val="Normal"/>
              <w:rPr>
                <w:lang w:val="es-MX"/>
              </w:rPr>
            </w:pPr>
            <w:r w:rsidRPr="7DC8D03C" w:rsidR="7DC8D03C">
              <w:rPr>
                <w:lang w:val="es-MX"/>
              </w:rPr>
              <w:t>SI</w:t>
            </w:r>
          </w:p>
        </w:tc>
        <w:tc>
          <w:tcPr>
            <w:tcW w:w="3120" w:type="dxa"/>
            <w:tcMar/>
          </w:tcPr>
          <w:p w:rsidR="7DC8D03C" w:rsidP="7DC8D03C" w:rsidRDefault="7DC8D03C" w14:paraId="15709B5E" w14:textId="787CBAB0">
            <w:pPr>
              <w:pStyle w:val="Normal"/>
              <w:rPr>
                <w:lang w:val="es-MX"/>
              </w:rPr>
            </w:pPr>
            <w:r w:rsidRPr="7DC8D03C" w:rsidR="7DC8D03C">
              <w:rPr>
                <w:lang w:val="es-MX"/>
              </w:rPr>
              <w:t>La provincia</w:t>
            </w:r>
          </w:p>
        </w:tc>
      </w:tr>
      <w:tr w:rsidR="7DC8D03C" w:rsidTr="7DC8D03C" w14:paraId="590EAB72">
        <w:trPr>
          <w:trHeight w:val="300"/>
        </w:trPr>
        <w:tc>
          <w:tcPr>
            <w:tcW w:w="3120" w:type="dxa"/>
            <w:tcMar/>
          </w:tcPr>
          <w:p w:rsidR="7DC8D03C" w:rsidP="7DC8D03C" w:rsidRDefault="7DC8D03C" w14:paraId="63C22138" w14:textId="0674C770">
            <w:pPr>
              <w:pStyle w:val="Normal"/>
              <w:rPr>
                <w:lang w:val="es-MX"/>
              </w:rPr>
            </w:pPr>
            <w:r w:rsidRPr="7DC8D03C" w:rsidR="7DC8D03C">
              <w:rPr>
                <w:lang w:val="es-MX"/>
              </w:rPr>
              <w:t>CV_Canton</w:t>
            </w:r>
          </w:p>
        </w:tc>
        <w:tc>
          <w:tcPr>
            <w:tcW w:w="3120" w:type="dxa"/>
            <w:tcMar/>
          </w:tcPr>
          <w:p w:rsidR="7DC8D03C" w:rsidP="7DC8D03C" w:rsidRDefault="7DC8D03C" w14:paraId="11987568" w14:textId="020C0A59">
            <w:pPr>
              <w:pStyle w:val="Normal"/>
              <w:rPr>
                <w:lang w:val="es-MX"/>
              </w:rPr>
            </w:pPr>
            <w:r w:rsidRPr="7DC8D03C" w:rsidR="7DC8D03C">
              <w:rPr>
                <w:lang w:val="es-MX"/>
              </w:rPr>
              <w:t>Si</w:t>
            </w:r>
          </w:p>
        </w:tc>
        <w:tc>
          <w:tcPr>
            <w:tcW w:w="3120" w:type="dxa"/>
            <w:tcMar/>
          </w:tcPr>
          <w:p w:rsidR="7DC8D03C" w:rsidP="7DC8D03C" w:rsidRDefault="7DC8D03C" w14:paraId="137E7ACF" w14:textId="4C984A1D">
            <w:pPr>
              <w:pStyle w:val="Normal"/>
              <w:rPr>
                <w:lang w:val="es-MX"/>
              </w:rPr>
            </w:pPr>
            <w:r w:rsidRPr="7DC8D03C" w:rsidR="7DC8D03C">
              <w:rPr>
                <w:lang w:val="es-MX"/>
              </w:rPr>
              <w:t xml:space="preserve">El </w:t>
            </w:r>
            <w:r w:rsidRPr="7DC8D03C" w:rsidR="7DC8D03C">
              <w:rPr>
                <w:lang w:val="es-MX"/>
              </w:rPr>
              <w:t>cant</w:t>
            </w:r>
            <w:r w:rsidRPr="7DC8D03C" w:rsidR="7DC8D03C">
              <w:rPr>
                <w:lang w:val="es-MX"/>
              </w:rPr>
              <w:t>on</w:t>
            </w:r>
          </w:p>
        </w:tc>
      </w:tr>
      <w:tr w:rsidR="7DC8D03C" w:rsidTr="7DC8D03C" w14:paraId="071CCFDF">
        <w:trPr>
          <w:trHeight w:val="300"/>
        </w:trPr>
        <w:tc>
          <w:tcPr>
            <w:tcW w:w="3120" w:type="dxa"/>
            <w:tcMar/>
          </w:tcPr>
          <w:p w:rsidR="7DC8D03C" w:rsidP="7DC8D03C" w:rsidRDefault="7DC8D03C" w14:paraId="46551A72" w14:textId="39AF47D6">
            <w:pPr>
              <w:pStyle w:val="Normal"/>
              <w:rPr>
                <w:lang w:val="es-MX"/>
              </w:rPr>
            </w:pPr>
            <w:r w:rsidRPr="7DC8D03C" w:rsidR="7DC8D03C">
              <w:rPr>
                <w:lang w:val="es-MX"/>
              </w:rPr>
              <w:t>CV_Distrito</w:t>
            </w:r>
          </w:p>
        </w:tc>
        <w:tc>
          <w:tcPr>
            <w:tcW w:w="3120" w:type="dxa"/>
            <w:tcMar/>
          </w:tcPr>
          <w:p w:rsidR="7DC8D03C" w:rsidP="7DC8D03C" w:rsidRDefault="7DC8D03C" w14:paraId="4AE192A9" w14:textId="54858826">
            <w:pPr>
              <w:pStyle w:val="Normal"/>
              <w:rPr>
                <w:lang w:val="es-MX"/>
              </w:rPr>
            </w:pPr>
            <w:r w:rsidRPr="7DC8D03C" w:rsidR="7DC8D03C">
              <w:rPr>
                <w:lang w:val="es-MX"/>
              </w:rPr>
              <w:t>SI</w:t>
            </w:r>
          </w:p>
        </w:tc>
        <w:tc>
          <w:tcPr>
            <w:tcW w:w="3120" w:type="dxa"/>
            <w:tcMar/>
          </w:tcPr>
          <w:p w:rsidR="7DC8D03C" w:rsidP="7DC8D03C" w:rsidRDefault="7DC8D03C" w14:paraId="15D015C7" w14:textId="60099312">
            <w:pPr>
              <w:pStyle w:val="Normal"/>
              <w:rPr>
                <w:lang w:val="es-MX"/>
              </w:rPr>
            </w:pPr>
            <w:r w:rsidRPr="7DC8D03C" w:rsidR="7DC8D03C">
              <w:rPr>
                <w:lang w:val="es-MX"/>
              </w:rPr>
              <w:t>El distrito</w:t>
            </w:r>
          </w:p>
        </w:tc>
      </w:tr>
      <w:tr w:rsidR="33574306" w:rsidTr="7DC8D03C" w14:paraId="655F3C95">
        <w:trPr>
          <w:trHeight w:val="300"/>
        </w:trPr>
        <w:tc>
          <w:tcPr>
            <w:tcW w:w="3120" w:type="dxa"/>
            <w:tcMar/>
          </w:tcPr>
          <w:p w:rsidR="33574306" w:rsidP="33574306" w:rsidRDefault="33574306" w14:paraId="0353661C" w14:textId="5D11B3E1">
            <w:pPr>
              <w:pStyle w:val="Normal"/>
              <w:rPr>
                <w:lang w:val="es-MX"/>
              </w:rPr>
            </w:pPr>
            <w:r w:rsidRPr="33574306" w:rsidR="33574306">
              <w:rPr>
                <w:lang w:val="es-MX"/>
              </w:rPr>
              <w:t>CV_Detalles</w:t>
            </w:r>
          </w:p>
        </w:tc>
        <w:tc>
          <w:tcPr>
            <w:tcW w:w="3120" w:type="dxa"/>
            <w:tcMar/>
          </w:tcPr>
          <w:p w:rsidR="33574306" w:rsidP="33574306" w:rsidRDefault="33574306" w14:paraId="319C9AE9" w14:textId="4010A5A2">
            <w:pPr>
              <w:pStyle w:val="Normal"/>
              <w:rPr>
                <w:lang w:val="es-MX"/>
              </w:rPr>
            </w:pPr>
            <w:r w:rsidRPr="33574306" w:rsidR="33574306">
              <w:rPr>
                <w:lang w:val="es-MX"/>
              </w:rPr>
              <w:t>Si</w:t>
            </w:r>
          </w:p>
        </w:tc>
        <w:tc>
          <w:tcPr>
            <w:tcW w:w="3120" w:type="dxa"/>
            <w:tcMar/>
          </w:tcPr>
          <w:p w:rsidR="33574306" w:rsidP="33574306" w:rsidRDefault="33574306" w14:paraId="5B8396FF" w14:textId="6EF48644">
            <w:pPr>
              <w:pStyle w:val="Normal"/>
              <w:ind w:left="0"/>
              <w:rPr>
                <w:rFonts w:ascii="Times New Roman" w:hAnsi="Times New Roman" w:eastAsia="Calibri" w:cs="Arial"/>
                <w:sz w:val="24"/>
                <w:szCs w:val="24"/>
                <w:lang w:val="es-MX"/>
              </w:rPr>
            </w:pPr>
            <w:r w:rsidRPr="33574306" w:rsidR="33574306">
              <w:rPr>
                <w:rFonts w:ascii="Times New Roman" w:hAnsi="Times New Roman" w:eastAsia="Calibri" w:cs="Arial"/>
                <w:sz w:val="24"/>
                <w:szCs w:val="24"/>
                <w:lang w:val="es-MX"/>
              </w:rPr>
              <w:t xml:space="preserve">Detalles </w:t>
            </w:r>
            <w:r w:rsidRPr="33574306" w:rsidR="33574306">
              <w:rPr>
                <w:rFonts w:ascii="Times New Roman" w:hAnsi="Times New Roman" w:eastAsia="Calibri" w:cs="Arial"/>
                <w:sz w:val="24"/>
                <w:szCs w:val="24"/>
                <w:lang w:val="es-MX"/>
              </w:rPr>
              <w:t>del hecho</w:t>
            </w:r>
          </w:p>
        </w:tc>
      </w:tr>
      <w:tr w:rsidR="6BC3F332" w:rsidTr="7DC8D03C" w14:paraId="1F3E0B0F">
        <w:trPr>
          <w:trHeight w:val="300"/>
        </w:trPr>
        <w:tc>
          <w:tcPr>
            <w:tcW w:w="3120" w:type="dxa"/>
            <w:tcMar/>
          </w:tcPr>
          <w:p w:rsidR="6BC3F332" w:rsidP="6BC3F332" w:rsidRDefault="6BC3F332" w14:paraId="0AE2CE12" w14:textId="7D2273ED">
            <w:pPr>
              <w:pStyle w:val="Normal"/>
              <w:rPr>
                <w:lang w:val="es-MX"/>
              </w:rPr>
            </w:pPr>
            <w:r w:rsidRPr="6BC3F332" w:rsidR="6BC3F332">
              <w:rPr>
                <w:lang w:val="es-MX"/>
              </w:rPr>
              <w:t>CD_Fecha</w:t>
            </w:r>
          </w:p>
        </w:tc>
        <w:tc>
          <w:tcPr>
            <w:tcW w:w="3120" w:type="dxa"/>
            <w:tcMar/>
          </w:tcPr>
          <w:p w:rsidR="6BC3F332" w:rsidP="6BC3F332" w:rsidRDefault="6BC3F332" w14:paraId="47B37327" w14:textId="3D0C4865">
            <w:pPr>
              <w:pStyle w:val="Normal"/>
              <w:rPr>
                <w:lang w:val="es-MX"/>
              </w:rPr>
            </w:pPr>
            <w:r w:rsidRPr="6BC3F332" w:rsidR="6BC3F332">
              <w:rPr>
                <w:lang w:val="es-MX"/>
              </w:rPr>
              <w:t>SI</w:t>
            </w:r>
          </w:p>
        </w:tc>
        <w:tc>
          <w:tcPr>
            <w:tcW w:w="3120" w:type="dxa"/>
            <w:tcMar/>
          </w:tcPr>
          <w:p w:rsidR="6BC3F332" w:rsidP="6BC3F332" w:rsidRDefault="6BC3F332" w14:paraId="68BC74DB" w14:textId="62F59CF4">
            <w:pPr>
              <w:pStyle w:val="Normal"/>
              <w:rPr>
                <w:rFonts w:ascii="Times New Roman" w:hAnsi="Times New Roman" w:eastAsia="Calibri" w:cs="Arial"/>
                <w:sz w:val="24"/>
                <w:szCs w:val="24"/>
                <w:lang w:val="es-MX"/>
              </w:rPr>
            </w:pPr>
            <w:r w:rsidRPr="6BC3F332" w:rsidR="6BC3F332">
              <w:rPr>
                <w:rFonts w:ascii="Times New Roman" w:hAnsi="Times New Roman" w:eastAsia="Calibri" w:cs="Arial"/>
                <w:sz w:val="24"/>
                <w:szCs w:val="24"/>
                <w:lang w:val="es-MX"/>
              </w:rPr>
              <w:t>Fecha del hecho</w:t>
            </w:r>
          </w:p>
        </w:tc>
      </w:tr>
      <w:tr w:rsidR="3CAE98A0" w:rsidTr="7DC8D03C" w14:paraId="1AE473E0" w14:textId="77777777">
        <w:trPr>
          <w:trHeight w:val="300"/>
        </w:trPr>
        <w:tc>
          <w:tcPr>
            <w:tcW w:w="3120" w:type="dxa"/>
            <w:tcMar/>
          </w:tcPr>
          <w:p w:rsidR="3CAE98A0" w:rsidP="3CAE98A0" w:rsidRDefault="3CAE98A0" w14:paraId="0BBE9394" w14:textId="32FC9AAD">
            <w:pPr>
              <w:rPr>
                <w:lang w:val="es-MX"/>
              </w:rPr>
            </w:pPr>
            <w:r w:rsidRPr="3CAE98A0">
              <w:rPr>
                <w:lang w:val="es-MX"/>
              </w:rPr>
              <w:t>Acciones</w:t>
            </w:r>
          </w:p>
        </w:tc>
        <w:tc>
          <w:tcPr>
            <w:tcW w:w="3120" w:type="dxa"/>
            <w:tcMar/>
          </w:tcPr>
          <w:p w:rsidR="3CAE98A0" w:rsidP="3CAE98A0" w:rsidRDefault="3CAE98A0" w14:paraId="6F3A6CFA" w14:textId="0D044266">
            <w:pPr>
              <w:rPr>
                <w:lang w:val="es-MX"/>
              </w:rPr>
            </w:pPr>
            <w:r w:rsidRPr="3CAE98A0">
              <w:rPr>
                <w:lang w:val="es-MX"/>
              </w:rPr>
              <w:t>Si</w:t>
            </w:r>
          </w:p>
        </w:tc>
        <w:tc>
          <w:tcPr>
            <w:tcW w:w="3120" w:type="dxa"/>
            <w:tcMar/>
          </w:tcPr>
          <w:p w:rsidR="3CAE98A0" w:rsidP="3CAE98A0" w:rsidRDefault="3CAE98A0" w14:paraId="713F1CC2" w14:textId="1F3B2BEB">
            <w:pPr>
              <w:pStyle w:val="Prrafodelista"/>
              <w:numPr>
                <w:ilvl w:val="0"/>
                <w:numId w:val="9"/>
              </w:numPr>
              <w:rPr>
                <w:rFonts w:eastAsia="Calibri" w:cs="Arial"/>
                <w:szCs w:val="24"/>
                <w:lang w:val="es-MX"/>
              </w:rPr>
            </w:pPr>
            <w:r w:rsidRPr="3CAE98A0">
              <w:rPr>
                <w:rFonts w:eastAsia="Calibri" w:cs="Arial"/>
                <w:szCs w:val="24"/>
                <w:lang w:val="es-MX"/>
              </w:rPr>
              <w:t>Agregar hecho</w:t>
            </w:r>
          </w:p>
          <w:p w:rsidR="3CAE98A0" w:rsidP="3CAE98A0" w:rsidRDefault="3CAE98A0" w14:paraId="7C8E366D" w14:textId="02DAD748">
            <w:pPr>
              <w:pStyle w:val="Prrafodelista"/>
              <w:numPr>
                <w:ilvl w:val="0"/>
                <w:numId w:val="9"/>
              </w:numPr>
              <w:rPr>
                <w:rFonts w:eastAsia="Calibri" w:cs="Arial"/>
                <w:szCs w:val="24"/>
                <w:lang w:val="es-MX"/>
              </w:rPr>
            </w:pPr>
            <w:r w:rsidRPr="3CAE98A0">
              <w:rPr>
                <w:rFonts w:eastAsia="Calibri" w:cs="Arial"/>
                <w:szCs w:val="24"/>
                <w:lang w:val="es-MX"/>
              </w:rPr>
              <w:t>Eliminar hecho</w:t>
            </w:r>
          </w:p>
          <w:p w:rsidR="3CAE98A0" w:rsidP="3CAE98A0" w:rsidRDefault="3CAE98A0" w14:paraId="3939FFA7" w14:textId="7788D6D7">
            <w:pPr>
              <w:pStyle w:val="Prrafodelista"/>
              <w:numPr>
                <w:ilvl w:val="0"/>
                <w:numId w:val="9"/>
              </w:numPr>
              <w:rPr>
                <w:rFonts w:eastAsia="Calibri" w:cs="Arial"/>
                <w:szCs w:val="24"/>
                <w:lang w:val="es-MX"/>
              </w:rPr>
            </w:pPr>
            <w:r w:rsidRPr="3CAE98A0">
              <w:rPr>
                <w:rFonts w:eastAsia="Calibri" w:cs="Arial"/>
                <w:szCs w:val="24"/>
                <w:lang w:val="es-MX"/>
              </w:rPr>
              <w:t>Actualizar hecho</w:t>
            </w:r>
          </w:p>
          <w:p w:rsidR="3CAE98A0" w:rsidP="3CAE98A0" w:rsidRDefault="3CAE98A0" w14:paraId="6183B27E" w14:textId="0202BA5A">
            <w:pPr>
              <w:pStyle w:val="Prrafodelista"/>
              <w:numPr>
                <w:ilvl w:val="0"/>
                <w:numId w:val="9"/>
              </w:numPr>
              <w:rPr>
                <w:rFonts w:eastAsia="Calibri" w:cs="Arial"/>
                <w:szCs w:val="24"/>
                <w:lang w:val="es-MX"/>
              </w:rPr>
            </w:pPr>
            <w:r w:rsidRPr="3CAE98A0">
              <w:rPr>
                <w:rFonts w:eastAsia="Calibri" w:cs="Arial"/>
                <w:szCs w:val="24"/>
                <w:lang w:val="es-MX"/>
              </w:rPr>
              <w:t>Mostrar lugares del hecho</w:t>
            </w:r>
          </w:p>
          <w:p w:rsidR="3CAE98A0" w:rsidP="3CAE98A0" w:rsidRDefault="3CAE98A0" w14:paraId="6C602CF7" w14:textId="2C0078E2">
            <w:pPr>
              <w:pStyle w:val="Prrafodelista"/>
              <w:numPr>
                <w:ilvl w:val="0"/>
                <w:numId w:val="9"/>
              </w:numPr>
              <w:rPr>
                <w:rFonts w:eastAsia="Calibri" w:cs="Arial"/>
                <w:szCs w:val="24"/>
                <w:lang w:val="es-MX"/>
              </w:rPr>
            </w:pPr>
            <w:r w:rsidRPr="3CAE98A0">
              <w:rPr>
                <w:rFonts w:eastAsia="Calibri" w:cs="Arial"/>
                <w:szCs w:val="24"/>
                <w:lang w:val="es-MX"/>
              </w:rPr>
              <w:t>Agregar lugar del hecho</w:t>
            </w:r>
          </w:p>
        </w:tc>
      </w:tr>
    </w:tbl>
    <w:p w:rsidR="7F5B8955" w:rsidP="7F5B8955" w:rsidRDefault="7F5B8955" w14:paraId="55E2BE9F" w14:textId="5299232F">
      <w:pPr>
        <w:rPr>
          <w:lang w:val="es-MX"/>
        </w:rPr>
      </w:pPr>
    </w:p>
    <w:p w:rsidR="7F5B8955" w:rsidP="7F5B8955" w:rsidRDefault="7F5B8955" w14:paraId="14F1068C" w14:textId="01655A1E">
      <w:pPr>
        <w:rPr>
          <w:lang w:val="es-MX"/>
        </w:rPr>
      </w:pPr>
    </w:p>
    <w:p w:rsidR="3CAE98A0" w:rsidP="3CAE98A0" w:rsidRDefault="3CAE98A0" w14:paraId="7D128CBC" w14:textId="1969D5E9">
      <w:pPr>
        <w:rPr>
          <w:lang w:val="es-MX"/>
        </w:rPr>
      </w:pPr>
      <w:r w:rsidRPr="3CAE98A0">
        <w:rPr>
          <w:lang w:val="es-MX"/>
        </w:rPr>
        <w:t>5.7.3.5 Detalles de implementación</w:t>
      </w:r>
    </w:p>
    <w:p w:rsidR="3CAE98A0" w:rsidP="3CAE98A0" w:rsidRDefault="3CAE98A0" w14:paraId="6A420703" w14:textId="1549B0ED">
      <w:pPr>
        <w:rPr>
          <w:lang w:val="es-MX"/>
        </w:rPr>
      </w:pPr>
    </w:p>
    <w:p w:rsidR="3CAE98A0" w:rsidP="3CAE98A0" w:rsidRDefault="3CAE98A0" w14:paraId="354278CD" w14:textId="719DD8AF">
      <w:pPr>
        <w:rPr>
          <w:lang w:val="es-MX"/>
        </w:rPr>
      </w:pPr>
      <w:r w:rsidRPr="3CAE98A0">
        <w:rPr>
          <w:lang w:val="es-MX"/>
        </w:rPr>
        <w:t>Agregar Hecho: El usuario mediante un formulario creará un nuevo hecho</w:t>
      </w:r>
    </w:p>
    <w:p w:rsidR="3CAE98A0" w:rsidP="3CAE98A0" w:rsidRDefault="3CAE98A0" w14:paraId="0EF71302" w14:textId="116526F6">
      <w:pPr>
        <w:rPr>
          <w:lang w:val="es-MX"/>
        </w:rPr>
      </w:pPr>
    </w:p>
    <w:p w:rsidR="3CAE98A0" w:rsidP="3CAE98A0" w:rsidRDefault="3CAE98A0" w14:paraId="4379A35E" w14:textId="06E8D8CF">
      <w:pPr>
        <w:rPr>
          <w:lang w:val="es-MX"/>
        </w:rPr>
      </w:pPr>
      <w:r w:rsidRPr="3CAE98A0">
        <w:rPr>
          <w:lang w:val="es-MX"/>
        </w:rPr>
        <w:t>Origen de Datos:</w:t>
      </w:r>
    </w:p>
    <w:p w:rsidR="3CAE98A0" w:rsidP="3CAE98A0" w:rsidRDefault="3CAE98A0" w14:paraId="07541686" w14:textId="6B1A49C6">
      <w:pPr>
        <w:rPr>
          <w:lang w:val="es-MX"/>
        </w:rPr>
      </w:pPr>
    </w:p>
    <w:p w:rsidR="3CAE98A0" w:rsidP="3CAE98A0" w:rsidRDefault="3CAE98A0" w14:paraId="712B6D74" w14:textId="49D96FCA"/>
    <w:tbl>
      <w:tblPr>
        <w:tblStyle w:val="Tablaconcuadrcula"/>
        <w:tblW w:w="0" w:type="auto"/>
        <w:tblLayout w:type="fixed"/>
        <w:tblLook w:val="06A0" w:firstRow="1" w:lastRow="0" w:firstColumn="1" w:lastColumn="0" w:noHBand="1" w:noVBand="1"/>
      </w:tblPr>
      <w:tblGrid>
        <w:gridCol w:w="4680"/>
        <w:gridCol w:w="4680"/>
      </w:tblGrid>
      <w:tr w:rsidR="3CAE98A0" w:rsidTr="7DC8D03C" w14:paraId="6F82129E" w14:textId="77777777">
        <w:trPr>
          <w:trHeight w:val="300"/>
        </w:trPr>
        <w:tc>
          <w:tcPr>
            <w:tcW w:w="4680" w:type="dxa"/>
            <w:tcMar/>
          </w:tcPr>
          <w:p w:rsidR="3CAE98A0" w:rsidP="3CAE98A0" w:rsidRDefault="3CAE98A0" w14:paraId="11B2B574" w14:textId="7CFBCB80">
            <w:pPr>
              <w:rPr>
                <w:lang w:val="es-MX"/>
              </w:rPr>
            </w:pPr>
            <w:r w:rsidRPr="3CAE98A0">
              <w:rPr>
                <w:lang w:val="es-MX"/>
              </w:rPr>
              <w:t>Campo</w:t>
            </w:r>
          </w:p>
        </w:tc>
        <w:tc>
          <w:tcPr>
            <w:tcW w:w="4680" w:type="dxa"/>
            <w:tcMar/>
          </w:tcPr>
          <w:p w:rsidR="3CAE98A0" w:rsidP="3CAE98A0" w:rsidRDefault="3CAE98A0" w14:paraId="6BBE7FDD" w14:textId="15E35894">
            <w:pPr>
              <w:rPr>
                <w:lang w:val="es-MX"/>
              </w:rPr>
            </w:pPr>
            <w:r w:rsidRPr="3CAE98A0">
              <w:rPr>
                <w:lang w:val="es-MX"/>
              </w:rPr>
              <w:t>Origen</w:t>
            </w:r>
          </w:p>
        </w:tc>
      </w:tr>
      <w:tr w:rsidR="3CAE98A0" w:rsidTr="7DC8D03C" w14:paraId="7DB27B26" w14:textId="77777777">
        <w:trPr>
          <w:trHeight w:val="300"/>
        </w:trPr>
        <w:tc>
          <w:tcPr>
            <w:tcW w:w="4680" w:type="dxa"/>
            <w:tcMar/>
          </w:tcPr>
          <w:p w:rsidR="3CAE98A0" w:rsidP="3CAE98A0" w:rsidRDefault="3CAE98A0" w14:paraId="07CFDC4A" w14:textId="04D2FFFE">
            <w:pPr>
              <w:rPr>
                <w:lang w:val="es-MX"/>
              </w:rPr>
            </w:pPr>
            <w:proofErr w:type="spellStart"/>
            <w:r w:rsidRPr="3CAE98A0">
              <w:rPr>
                <w:lang w:val="es-MX"/>
              </w:rPr>
              <w:t>CI_TipoVictima</w:t>
            </w:r>
            <w:proofErr w:type="spellEnd"/>
          </w:p>
        </w:tc>
        <w:tc>
          <w:tcPr>
            <w:tcW w:w="4680" w:type="dxa"/>
            <w:tcMar/>
          </w:tcPr>
          <w:p w:rsidR="3CAE98A0" w:rsidP="3CAE98A0" w:rsidRDefault="3CAE98A0" w14:paraId="2AF7E6BE" w14:textId="473B5AAA">
            <w:pPr>
              <w:rPr>
                <w:lang w:val="es-MX"/>
              </w:rPr>
            </w:pPr>
            <w:r w:rsidRPr="3CAE98A0">
              <w:rPr>
                <w:lang w:val="es-MX"/>
              </w:rPr>
              <w:t>Lo selecciona el usuario</w:t>
            </w:r>
          </w:p>
        </w:tc>
      </w:tr>
      <w:tr w:rsidR="3CAE98A0" w:rsidTr="7DC8D03C" w14:paraId="2EAF8979" w14:textId="77777777">
        <w:trPr>
          <w:trHeight w:val="300"/>
        </w:trPr>
        <w:tc>
          <w:tcPr>
            <w:tcW w:w="4680" w:type="dxa"/>
            <w:tcMar/>
          </w:tcPr>
          <w:p w:rsidR="3CAE98A0" w:rsidP="3CAE98A0" w:rsidRDefault="3CAE98A0" w14:paraId="62D9359F" w14:textId="3AC8B989">
            <w:pPr>
              <w:rPr>
                <w:lang w:val="es-MX"/>
              </w:rPr>
            </w:pPr>
            <w:proofErr w:type="spellStart"/>
            <w:r w:rsidRPr="3CAE98A0">
              <w:rPr>
                <w:lang w:val="es-MX"/>
              </w:rPr>
              <w:t>CI_TipoRelacion</w:t>
            </w:r>
            <w:proofErr w:type="spellEnd"/>
          </w:p>
        </w:tc>
        <w:tc>
          <w:tcPr>
            <w:tcW w:w="4680" w:type="dxa"/>
            <w:tcMar/>
          </w:tcPr>
          <w:p w:rsidR="3CAE98A0" w:rsidP="3CAE98A0" w:rsidRDefault="3CAE98A0" w14:paraId="77F2637F" w14:textId="050BF671">
            <w:pPr>
              <w:rPr>
                <w:lang w:val="es-MX"/>
              </w:rPr>
            </w:pPr>
            <w:r w:rsidRPr="3CAE98A0">
              <w:rPr>
                <w:lang w:val="es-MX"/>
              </w:rPr>
              <w:t>Lo selecciona el usuario</w:t>
            </w:r>
          </w:p>
        </w:tc>
      </w:tr>
      <w:tr w:rsidR="3CAE98A0" w:rsidTr="7DC8D03C" w14:paraId="17D82B8A" w14:textId="77777777">
        <w:trPr>
          <w:trHeight w:val="300"/>
        </w:trPr>
        <w:tc>
          <w:tcPr>
            <w:tcW w:w="4680" w:type="dxa"/>
            <w:tcMar/>
          </w:tcPr>
          <w:p w:rsidR="3CAE98A0" w:rsidP="3CAE98A0" w:rsidRDefault="3CAE98A0" w14:paraId="4465A7A3" w14:textId="546D653D">
            <w:pPr>
              <w:rPr>
                <w:lang w:val="es-MX"/>
              </w:rPr>
            </w:pPr>
            <w:proofErr w:type="spellStart"/>
            <w:r w:rsidRPr="3CAE98A0">
              <w:rPr>
                <w:lang w:val="es-MX"/>
              </w:rPr>
              <w:t>CI_Modalidad</w:t>
            </w:r>
            <w:proofErr w:type="spellEnd"/>
          </w:p>
        </w:tc>
        <w:tc>
          <w:tcPr>
            <w:tcW w:w="4680" w:type="dxa"/>
            <w:tcMar/>
          </w:tcPr>
          <w:p w:rsidR="3CAE98A0" w:rsidP="3CAE98A0" w:rsidRDefault="3CAE98A0" w14:paraId="7C57E79F" w14:textId="5D9EDF50">
            <w:pPr>
              <w:rPr>
                <w:lang w:val="es-MX"/>
              </w:rPr>
            </w:pPr>
            <w:r w:rsidRPr="3CAE98A0">
              <w:rPr>
                <w:lang w:val="es-MX"/>
              </w:rPr>
              <w:t>Lo selecciona el usuario</w:t>
            </w:r>
          </w:p>
        </w:tc>
      </w:tr>
      <w:tr w:rsidR="5F279352" w:rsidTr="7DC8D03C" w14:paraId="077EAF4F" w14:textId="77777777">
        <w:trPr>
          <w:trHeight w:val="300"/>
        </w:trPr>
        <w:tc>
          <w:tcPr>
            <w:tcW w:w="4680" w:type="dxa"/>
            <w:tcMar/>
          </w:tcPr>
          <w:p w:rsidR="5F279352" w:rsidP="5F279352" w:rsidRDefault="5F279352" w14:paraId="36EC8B42" w14:textId="22769CB5">
            <w:pPr>
              <w:rPr>
                <w:lang w:val="es-MX"/>
              </w:rPr>
            </w:pPr>
            <w:proofErr w:type="spellStart"/>
            <w:r w:rsidRPr="5F279352">
              <w:rPr>
                <w:lang w:val="es-MX"/>
              </w:rPr>
              <w:t>CI_Id_Victima</w:t>
            </w:r>
            <w:proofErr w:type="spellEnd"/>
          </w:p>
        </w:tc>
        <w:tc>
          <w:tcPr>
            <w:tcW w:w="4680" w:type="dxa"/>
            <w:tcMar/>
          </w:tcPr>
          <w:p w:rsidR="5F279352" w:rsidP="5F279352" w:rsidRDefault="5F279352" w14:paraId="388B9D50" w14:textId="480484E5">
            <w:pPr>
              <w:rPr>
                <w:lang w:val="es-MX"/>
              </w:rPr>
            </w:pPr>
            <w:r w:rsidRPr="5F279352">
              <w:rPr>
                <w:lang w:val="es-MX"/>
              </w:rPr>
              <w:t>Lo selecciona el usuario</w:t>
            </w:r>
          </w:p>
        </w:tc>
      </w:tr>
      <w:tr w:rsidR="5F279352" w:rsidTr="7DC8D03C" w14:paraId="5E6E5E42" w14:textId="77777777">
        <w:trPr>
          <w:trHeight w:val="300"/>
        </w:trPr>
        <w:tc>
          <w:tcPr>
            <w:tcW w:w="4680" w:type="dxa"/>
            <w:tcMar/>
          </w:tcPr>
          <w:p w:rsidR="5F279352" w:rsidP="5F279352" w:rsidRDefault="5F279352" w14:paraId="337FF278" w14:textId="5B6A17FF">
            <w:pPr>
              <w:rPr>
                <w:lang w:val="es-MX"/>
              </w:rPr>
            </w:pPr>
            <w:proofErr w:type="spellStart"/>
            <w:r w:rsidRPr="5F279352">
              <w:rPr>
                <w:lang w:val="es-MX"/>
              </w:rPr>
              <w:t>CI_Id_Proceso</w:t>
            </w:r>
            <w:proofErr w:type="spellEnd"/>
          </w:p>
        </w:tc>
        <w:tc>
          <w:tcPr>
            <w:tcW w:w="4680" w:type="dxa"/>
            <w:tcMar/>
          </w:tcPr>
          <w:p w:rsidR="5F279352" w:rsidP="5F279352" w:rsidRDefault="5F279352" w14:paraId="470A685D" w14:textId="470BEEB6">
            <w:pPr>
              <w:rPr>
                <w:lang w:val="es-MX"/>
              </w:rPr>
            </w:pPr>
            <w:r w:rsidRPr="5F279352">
              <w:rPr>
                <w:lang w:val="es-MX"/>
              </w:rPr>
              <w:t>Lo selecciona el usuario</w:t>
            </w:r>
          </w:p>
        </w:tc>
      </w:tr>
      <w:tr w:rsidR="5F279352" w:rsidTr="7DC8D03C" w14:paraId="2695933D" w14:textId="77777777">
        <w:trPr>
          <w:trHeight w:val="300"/>
        </w:trPr>
        <w:tc>
          <w:tcPr>
            <w:tcW w:w="4680" w:type="dxa"/>
            <w:tcMar/>
          </w:tcPr>
          <w:p w:rsidR="5F279352" w:rsidP="5F279352" w:rsidRDefault="5F279352" w14:paraId="4430B6DA" w14:textId="687B35D0">
            <w:pPr>
              <w:rPr>
                <w:lang w:val="es-MX"/>
              </w:rPr>
            </w:pPr>
            <w:proofErr w:type="spellStart"/>
            <w:r w:rsidRPr="5F279352">
              <w:rPr>
                <w:lang w:val="es-MX"/>
              </w:rPr>
              <w:t>CV_Agresion_Sexual</w:t>
            </w:r>
            <w:proofErr w:type="spellEnd"/>
          </w:p>
        </w:tc>
        <w:tc>
          <w:tcPr>
            <w:tcW w:w="4680" w:type="dxa"/>
            <w:tcMar/>
          </w:tcPr>
          <w:p w:rsidR="5F279352" w:rsidP="5F279352" w:rsidRDefault="5F279352" w14:paraId="6F96049E" w14:textId="14A154D3">
            <w:pPr>
              <w:rPr>
                <w:lang w:val="es-MX"/>
              </w:rPr>
            </w:pPr>
            <w:r w:rsidRPr="5F279352">
              <w:rPr>
                <w:lang w:val="es-MX"/>
              </w:rPr>
              <w:t>Lo selecciona el usuario</w:t>
            </w:r>
          </w:p>
        </w:tc>
      </w:tr>
      <w:tr w:rsidR="5F279352" w:rsidTr="7DC8D03C" w14:paraId="11946415" w14:textId="77777777">
        <w:trPr>
          <w:trHeight w:val="300"/>
        </w:trPr>
        <w:tc>
          <w:tcPr>
            <w:tcW w:w="4680" w:type="dxa"/>
            <w:tcMar/>
          </w:tcPr>
          <w:p w:rsidR="5F279352" w:rsidP="5F279352" w:rsidRDefault="5F279352" w14:paraId="7E53B8CE" w14:textId="526F8902">
            <w:pPr>
              <w:rPr>
                <w:lang w:val="es-MX"/>
              </w:rPr>
            </w:pPr>
            <w:proofErr w:type="spellStart"/>
            <w:r w:rsidRPr="5F279352">
              <w:rPr>
                <w:lang w:val="es-MX"/>
              </w:rPr>
              <w:t>CV_Denuncia_Previa</w:t>
            </w:r>
            <w:proofErr w:type="spellEnd"/>
          </w:p>
        </w:tc>
        <w:tc>
          <w:tcPr>
            <w:tcW w:w="4680" w:type="dxa"/>
            <w:tcMar/>
          </w:tcPr>
          <w:p w:rsidR="5F279352" w:rsidP="5F279352" w:rsidRDefault="5F279352" w14:paraId="793C030F" w14:textId="56E3FF65">
            <w:pPr>
              <w:rPr>
                <w:lang w:val="es-MX"/>
              </w:rPr>
            </w:pPr>
            <w:r w:rsidRPr="5F279352">
              <w:rPr>
                <w:lang w:val="es-MX"/>
              </w:rPr>
              <w:t>Lo selecciona el usuario</w:t>
            </w:r>
          </w:p>
        </w:tc>
      </w:tr>
      <w:tr w:rsidR="5F279352" w:rsidTr="7DC8D03C" w14:paraId="76B17F3C" w14:textId="77777777">
        <w:trPr>
          <w:trHeight w:val="300"/>
        </w:trPr>
        <w:tc>
          <w:tcPr>
            <w:tcW w:w="4680" w:type="dxa"/>
            <w:tcMar/>
          </w:tcPr>
          <w:p w:rsidR="5F279352" w:rsidP="5F279352" w:rsidRDefault="5F279352" w14:paraId="4114C8C9" w14:textId="63463018">
            <w:pPr>
              <w:rPr>
                <w:lang w:val="es-MX"/>
              </w:rPr>
            </w:pPr>
            <w:proofErr w:type="spellStart"/>
            <w:r w:rsidRPr="5F279352">
              <w:rPr>
                <w:lang w:val="es-MX"/>
              </w:rPr>
              <w:t>CI_Id_Generador</w:t>
            </w:r>
            <w:proofErr w:type="spellEnd"/>
          </w:p>
        </w:tc>
        <w:tc>
          <w:tcPr>
            <w:tcW w:w="4680" w:type="dxa"/>
            <w:tcMar/>
          </w:tcPr>
          <w:p w:rsidR="5F279352" w:rsidP="5F279352" w:rsidRDefault="5F279352" w14:paraId="5C77138D" w14:textId="77004774">
            <w:pPr>
              <w:rPr>
                <w:lang w:val="es-MX"/>
              </w:rPr>
            </w:pPr>
            <w:r w:rsidRPr="5F279352">
              <w:rPr>
                <w:lang w:val="es-MX"/>
              </w:rPr>
              <w:t>Lo selecciona el usuario</w:t>
            </w:r>
          </w:p>
        </w:tc>
      </w:tr>
      <w:tr w:rsidR="3CAE98A0" w:rsidTr="7DC8D03C" w14:paraId="3FD8310D" w14:textId="77777777">
        <w:trPr>
          <w:trHeight w:val="300"/>
        </w:trPr>
        <w:tc>
          <w:tcPr>
            <w:tcW w:w="4680" w:type="dxa"/>
            <w:tcMar/>
          </w:tcPr>
          <w:p w:rsidR="3CAE98A0" w:rsidP="3CAE98A0" w:rsidRDefault="3CAE98A0" w14:paraId="11E62F54" w14:textId="7673958F">
            <w:pPr>
              <w:rPr>
                <w:lang w:val="es-MX"/>
              </w:rPr>
            </w:pPr>
            <w:proofErr w:type="spellStart"/>
            <w:r w:rsidRPr="3CAE98A0">
              <w:rPr>
                <w:lang w:val="es-MX"/>
              </w:rPr>
              <w:t>CI_Pais</w:t>
            </w:r>
            <w:proofErr w:type="spellEnd"/>
          </w:p>
        </w:tc>
        <w:tc>
          <w:tcPr>
            <w:tcW w:w="4680" w:type="dxa"/>
            <w:tcMar/>
          </w:tcPr>
          <w:p w:rsidR="3CAE98A0" w:rsidP="3CAE98A0" w:rsidRDefault="3CAE98A0" w14:paraId="7D709621" w14:textId="213EA415">
            <w:pPr>
              <w:rPr>
                <w:lang w:val="es-MX"/>
              </w:rPr>
            </w:pPr>
            <w:r w:rsidRPr="3CAE98A0">
              <w:rPr>
                <w:lang w:val="es-MX"/>
              </w:rPr>
              <w:t>Lo digita el usuario</w:t>
            </w:r>
          </w:p>
        </w:tc>
      </w:tr>
      <w:tr w:rsidR="7DC8D03C" w:rsidTr="7DC8D03C" w14:paraId="46F29051">
        <w:trPr>
          <w:trHeight w:val="300"/>
        </w:trPr>
        <w:tc>
          <w:tcPr>
            <w:tcW w:w="4680" w:type="dxa"/>
            <w:tcMar/>
          </w:tcPr>
          <w:p w:rsidR="7DC8D03C" w:rsidP="7DC8D03C" w:rsidRDefault="7DC8D03C" w14:paraId="3D77950F" w14:textId="6A6022CC">
            <w:pPr>
              <w:pStyle w:val="Normal"/>
              <w:rPr>
                <w:lang w:val="es-MX"/>
              </w:rPr>
            </w:pPr>
            <w:r w:rsidRPr="7DC8D03C" w:rsidR="7DC8D03C">
              <w:rPr>
                <w:lang w:val="es-MX"/>
              </w:rPr>
              <w:t>CV_Provincia</w:t>
            </w:r>
          </w:p>
        </w:tc>
        <w:tc>
          <w:tcPr>
            <w:tcW w:w="4680" w:type="dxa"/>
            <w:tcMar/>
          </w:tcPr>
          <w:p w:rsidR="7DC8D03C" w:rsidP="7DC8D03C" w:rsidRDefault="7DC8D03C" w14:paraId="65CE9EDA" w14:textId="7A6FD714">
            <w:pPr>
              <w:pStyle w:val="Normal"/>
              <w:rPr>
                <w:lang w:val="es-MX"/>
              </w:rPr>
            </w:pPr>
            <w:r w:rsidRPr="7DC8D03C" w:rsidR="7DC8D03C">
              <w:rPr>
                <w:lang w:val="es-MX"/>
              </w:rPr>
              <w:t>Lo digita el usuario</w:t>
            </w:r>
          </w:p>
        </w:tc>
      </w:tr>
      <w:tr w:rsidR="7DC8D03C" w:rsidTr="7DC8D03C" w14:paraId="1AB33966">
        <w:trPr>
          <w:trHeight w:val="300"/>
        </w:trPr>
        <w:tc>
          <w:tcPr>
            <w:tcW w:w="4680" w:type="dxa"/>
            <w:tcMar/>
          </w:tcPr>
          <w:p w:rsidR="7DC8D03C" w:rsidP="7DC8D03C" w:rsidRDefault="7DC8D03C" w14:paraId="79125634" w14:textId="24ABA60B">
            <w:pPr>
              <w:pStyle w:val="Normal"/>
              <w:rPr>
                <w:lang w:val="es-MX"/>
              </w:rPr>
            </w:pPr>
            <w:r w:rsidRPr="7DC8D03C" w:rsidR="7DC8D03C">
              <w:rPr>
                <w:lang w:val="es-MX"/>
              </w:rPr>
              <w:t>CV_Canton</w:t>
            </w:r>
          </w:p>
        </w:tc>
        <w:tc>
          <w:tcPr>
            <w:tcW w:w="4680" w:type="dxa"/>
            <w:tcMar/>
          </w:tcPr>
          <w:p w:rsidR="7DC8D03C" w:rsidP="7DC8D03C" w:rsidRDefault="7DC8D03C" w14:paraId="241125FB" w14:textId="05BE7FA6">
            <w:pPr>
              <w:pStyle w:val="Normal"/>
              <w:rPr>
                <w:lang w:val="es-MX"/>
              </w:rPr>
            </w:pPr>
            <w:r w:rsidRPr="7DC8D03C" w:rsidR="7DC8D03C">
              <w:rPr>
                <w:lang w:val="es-MX"/>
              </w:rPr>
              <w:t>Lo digita el usuario</w:t>
            </w:r>
          </w:p>
        </w:tc>
      </w:tr>
      <w:tr w:rsidR="7DC8D03C" w:rsidTr="7DC8D03C" w14:paraId="63DA417E">
        <w:trPr>
          <w:trHeight w:val="300"/>
        </w:trPr>
        <w:tc>
          <w:tcPr>
            <w:tcW w:w="4680" w:type="dxa"/>
            <w:tcMar/>
          </w:tcPr>
          <w:p w:rsidR="7DC8D03C" w:rsidP="7DC8D03C" w:rsidRDefault="7DC8D03C" w14:paraId="3974A4CB" w14:textId="103C5FFF">
            <w:pPr>
              <w:pStyle w:val="Normal"/>
              <w:rPr>
                <w:lang w:val="es-MX"/>
              </w:rPr>
            </w:pPr>
            <w:r w:rsidRPr="7DC8D03C" w:rsidR="7DC8D03C">
              <w:rPr>
                <w:lang w:val="es-MX"/>
              </w:rPr>
              <w:t>CV_Distrito</w:t>
            </w:r>
          </w:p>
        </w:tc>
        <w:tc>
          <w:tcPr>
            <w:tcW w:w="4680" w:type="dxa"/>
            <w:tcMar/>
          </w:tcPr>
          <w:p w:rsidR="7DC8D03C" w:rsidP="7DC8D03C" w:rsidRDefault="7DC8D03C" w14:paraId="4A9CF1B9" w14:textId="72F8A02A">
            <w:pPr>
              <w:pStyle w:val="Normal"/>
              <w:rPr>
                <w:lang w:val="es-MX"/>
              </w:rPr>
            </w:pPr>
            <w:r w:rsidRPr="7DC8D03C" w:rsidR="7DC8D03C">
              <w:rPr>
                <w:lang w:val="es-MX"/>
              </w:rPr>
              <w:t>Lo digita el usuario</w:t>
            </w:r>
          </w:p>
        </w:tc>
      </w:tr>
      <w:tr w:rsidR="00BC4F77" w:rsidTr="7DC8D03C" w14:paraId="06B2149C">
        <w:trPr>
          <w:trHeight w:val="300"/>
        </w:trPr>
        <w:tc>
          <w:tcPr>
            <w:tcW w:w="4680" w:type="dxa"/>
            <w:tcMar/>
          </w:tcPr>
          <w:p w:rsidR="00BC4F77" w:rsidP="00BC4F77" w:rsidRDefault="00BC4F77" w14:paraId="4FEABFB2" w14:textId="4E1A82C5">
            <w:pPr>
              <w:pStyle w:val="Normal"/>
              <w:rPr>
                <w:lang w:val="es-MX"/>
              </w:rPr>
            </w:pPr>
            <w:r w:rsidRPr="00BC4F77" w:rsidR="00BC4F77">
              <w:rPr>
                <w:lang w:val="es-MX"/>
              </w:rPr>
              <w:t>CV_Detalles</w:t>
            </w:r>
          </w:p>
        </w:tc>
        <w:tc>
          <w:tcPr>
            <w:tcW w:w="4680" w:type="dxa"/>
            <w:tcMar/>
          </w:tcPr>
          <w:p w:rsidR="00BC4F77" w:rsidP="00BC4F77" w:rsidRDefault="00BC4F77" w14:paraId="39C22071" w14:textId="76C655A6">
            <w:pPr>
              <w:pStyle w:val="Normal"/>
              <w:rPr>
                <w:lang w:val="es-MX"/>
              </w:rPr>
            </w:pPr>
            <w:r w:rsidRPr="00BC4F77" w:rsidR="00BC4F77">
              <w:rPr>
                <w:lang w:val="es-MX"/>
              </w:rPr>
              <w:t>Lo digita el usuario</w:t>
            </w:r>
          </w:p>
        </w:tc>
      </w:tr>
      <w:tr w:rsidR="6BC3F332" w:rsidTr="7DC8D03C" w14:paraId="1F408E6B">
        <w:trPr>
          <w:trHeight w:val="300"/>
        </w:trPr>
        <w:tc>
          <w:tcPr>
            <w:tcW w:w="4680" w:type="dxa"/>
            <w:tcMar/>
          </w:tcPr>
          <w:p w:rsidR="6BC3F332" w:rsidP="6BC3F332" w:rsidRDefault="6BC3F332" w14:paraId="2664F340" w14:textId="78EB8CC6">
            <w:pPr>
              <w:pStyle w:val="Normal"/>
              <w:rPr>
                <w:lang w:val="es-MX"/>
              </w:rPr>
            </w:pPr>
            <w:r w:rsidRPr="6BC3F332" w:rsidR="6BC3F332">
              <w:rPr>
                <w:lang w:val="es-MX"/>
              </w:rPr>
              <w:t>CD_Fecha</w:t>
            </w:r>
          </w:p>
        </w:tc>
        <w:tc>
          <w:tcPr>
            <w:tcW w:w="4680" w:type="dxa"/>
            <w:tcMar/>
          </w:tcPr>
          <w:p w:rsidR="6BC3F332" w:rsidP="6BC3F332" w:rsidRDefault="6BC3F332" w14:paraId="0C5EF23C" w14:textId="4E025BA9">
            <w:pPr>
              <w:pStyle w:val="Normal"/>
              <w:rPr>
                <w:lang w:val="es-MX"/>
              </w:rPr>
            </w:pPr>
            <w:r w:rsidRPr="6BC3F332" w:rsidR="6BC3F332">
              <w:rPr>
                <w:lang w:val="es-MX"/>
              </w:rPr>
              <w:t>Lo selecciona el usuario</w:t>
            </w:r>
          </w:p>
        </w:tc>
      </w:tr>
    </w:tbl>
    <w:p w:rsidR="3CAE98A0" w:rsidP="3CAE98A0" w:rsidRDefault="3CAE98A0" w14:paraId="0D19EE0F" w14:textId="67AF5308">
      <w:pPr>
        <w:rPr>
          <w:lang w:val="es-MX"/>
        </w:rPr>
      </w:pPr>
    </w:p>
    <w:p w:rsidR="3CAE98A0" w:rsidP="3CAE98A0" w:rsidRDefault="3CAE98A0" w14:paraId="5A6F9E67" w14:textId="43820302">
      <w:pPr>
        <w:rPr>
          <w:lang w:val="es-MX"/>
        </w:rPr>
      </w:pPr>
      <w:r w:rsidRPr="3CAE98A0">
        <w:rPr>
          <w:lang w:val="es-MX"/>
        </w:rPr>
        <w:t>Otras tablas afectadas: No</w:t>
      </w:r>
    </w:p>
    <w:p w:rsidR="3CAE98A0" w:rsidP="3CAE98A0" w:rsidRDefault="3CAE98A0" w14:paraId="6E690F99" w14:textId="1D1FB582">
      <w:pPr>
        <w:rPr>
          <w:lang w:val="es-MX"/>
        </w:rPr>
      </w:pPr>
    </w:p>
    <w:p w:rsidR="3CAE98A0" w:rsidP="3CAE98A0" w:rsidRDefault="3CAE98A0" w14:paraId="5D97EA92" w14:textId="6BC78EEE">
      <w:pPr>
        <w:rPr>
          <w:lang w:val="es-MX"/>
        </w:rPr>
      </w:pPr>
      <w:proofErr w:type="spellStart"/>
      <w:r w:rsidRPr="3CAE98A0">
        <w:rPr>
          <w:lang w:val="es-MX"/>
        </w:rPr>
        <w:t>Grid</w:t>
      </w:r>
      <w:proofErr w:type="spellEnd"/>
      <w:r w:rsidRPr="3CAE98A0">
        <w:rPr>
          <w:lang w:val="es-MX"/>
        </w:rPr>
        <w:t>: No</w:t>
      </w:r>
    </w:p>
    <w:p w:rsidR="3CAE98A0" w:rsidP="3CAE98A0" w:rsidRDefault="3CAE98A0" w14:paraId="2E453E40" w14:textId="5533253F">
      <w:pPr>
        <w:rPr>
          <w:lang w:val="es-MX"/>
        </w:rPr>
      </w:pPr>
    </w:p>
    <w:p w:rsidR="3CAE98A0" w:rsidP="3CAE98A0" w:rsidRDefault="3CAE98A0" w14:paraId="5383168F" w14:textId="1635D48F">
      <w:pPr>
        <w:rPr>
          <w:lang w:val="es-MX"/>
        </w:rPr>
      </w:pPr>
      <w:r w:rsidRPr="3CAE98A0">
        <w:rPr>
          <w:lang w:val="es-MX"/>
        </w:rPr>
        <w:t xml:space="preserve">Eliminar Hecho: El usuario mediante el </w:t>
      </w:r>
      <w:proofErr w:type="spellStart"/>
      <w:r w:rsidRPr="3CAE98A0">
        <w:rPr>
          <w:lang w:val="es-MX"/>
        </w:rPr>
        <w:t>boton</w:t>
      </w:r>
      <w:proofErr w:type="spellEnd"/>
      <w:r w:rsidRPr="3CAE98A0">
        <w:rPr>
          <w:lang w:val="es-MX"/>
        </w:rPr>
        <w:t xml:space="preserve"> de acción eliminará el hecho según su id</w:t>
      </w:r>
    </w:p>
    <w:p w:rsidR="3CAE98A0" w:rsidP="3CAE98A0" w:rsidRDefault="3CAE98A0" w14:paraId="130DCCC1" w14:textId="116526F6">
      <w:pPr>
        <w:rPr>
          <w:lang w:val="es-MX"/>
        </w:rPr>
      </w:pPr>
    </w:p>
    <w:p w:rsidR="3CAE98A0" w:rsidP="3CAE98A0" w:rsidRDefault="3CAE98A0" w14:paraId="5DE45E47" w14:textId="06E8D8CF">
      <w:pPr>
        <w:rPr>
          <w:lang w:val="es-MX"/>
        </w:rPr>
      </w:pPr>
      <w:r w:rsidRPr="3CAE98A0">
        <w:rPr>
          <w:lang w:val="es-MX"/>
        </w:rPr>
        <w:t>Origen de Datos:</w:t>
      </w:r>
    </w:p>
    <w:p w:rsidR="3CAE98A0" w:rsidP="3CAE98A0" w:rsidRDefault="3CAE98A0" w14:paraId="60BFB23F" w14:textId="6B1A49C6">
      <w:pPr>
        <w:rPr>
          <w:lang w:val="es-MX"/>
        </w:rPr>
      </w:pPr>
    </w:p>
    <w:p w:rsidR="3CAE98A0" w:rsidP="3CAE98A0" w:rsidRDefault="3CAE98A0" w14:paraId="38D3A455" w14:textId="49D96FCA"/>
    <w:tbl>
      <w:tblPr>
        <w:tblStyle w:val="Tablaconcuadrcula"/>
        <w:tblW w:w="0" w:type="auto"/>
        <w:tblLayout w:type="fixed"/>
        <w:tblLook w:val="06A0" w:firstRow="1" w:lastRow="0" w:firstColumn="1" w:lastColumn="0" w:noHBand="1" w:noVBand="1"/>
      </w:tblPr>
      <w:tblGrid>
        <w:gridCol w:w="4680"/>
        <w:gridCol w:w="4680"/>
      </w:tblGrid>
      <w:tr w:rsidR="3CAE98A0" w:rsidTr="3CAE98A0" w14:paraId="039DBB97" w14:textId="77777777">
        <w:trPr>
          <w:trHeight w:val="300"/>
        </w:trPr>
        <w:tc>
          <w:tcPr>
            <w:tcW w:w="4680" w:type="dxa"/>
          </w:tcPr>
          <w:p w:rsidR="3CAE98A0" w:rsidP="3CAE98A0" w:rsidRDefault="3CAE98A0" w14:paraId="52FECFB0" w14:textId="52748ABF">
            <w:pPr>
              <w:rPr>
                <w:lang w:val="es-MX"/>
              </w:rPr>
            </w:pPr>
            <w:r w:rsidRPr="3CAE98A0">
              <w:rPr>
                <w:lang w:val="es-MX"/>
              </w:rPr>
              <w:t>Campo</w:t>
            </w:r>
          </w:p>
        </w:tc>
        <w:tc>
          <w:tcPr>
            <w:tcW w:w="4680" w:type="dxa"/>
          </w:tcPr>
          <w:p w:rsidR="3CAE98A0" w:rsidP="3CAE98A0" w:rsidRDefault="3CAE98A0" w14:paraId="1BC8A8F6" w14:textId="7F3C317C">
            <w:pPr>
              <w:rPr>
                <w:lang w:val="es-MX"/>
              </w:rPr>
            </w:pPr>
            <w:r w:rsidRPr="3CAE98A0">
              <w:rPr>
                <w:lang w:val="es-MX"/>
              </w:rPr>
              <w:t>Origen</w:t>
            </w:r>
          </w:p>
        </w:tc>
      </w:tr>
      <w:tr w:rsidR="3CAE98A0" w:rsidTr="3CAE98A0" w14:paraId="38247007" w14:textId="77777777">
        <w:trPr>
          <w:trHeight w:val="300"/>
        </w:trPr>
        <w:tc>
          <w:tcPr>
            <w:tcW w:w="4680" w:type="dxa"/>
          </w:tcPr>
          <w:p w:rsidR="3CAE98A0" w:rsidP="3CAE98A0" w:rsidRDefault="3CAE98A0" w14:paraId="3AC43DBA" w14:textId="1928515F">
            <w:pPr>
              <w:rPr>
                <w:lang w:val="es-MX"/>
              </w:rPr>
            </w:pPr>
            <w:proofErr w:type="spellStart"/>
            <w:r w:rsidRPr="3CAE98A0">
              <w:rPr>
                <w:lang w:val="es-MX"/>
              </w:rPr>
              <w:t>CI_Codigo</w:t>
            </w:r>
            <w:proofErr w:type="spellEnd"/>
          </w:p>
        </w:tc>
        <w:tc>
          <w:tcPr>
            <w:tcW w:w="4680" w:type="dxa"/>
          </w:tcPr>
          <w:p w:rsidR="3CAE98A0" w:rsidP="3CAE98A0" w:rsidRDefault="3CAE98A0" w14:paraId="74503FDA" w14:textId="287E2426">
            <w:pPr>
              <w:rPr>
                <w:lang w:val="es-MX"/>
              </w:rPr>
            </w:pPr>
            <w:r w:rsidRPr="3CAE98A0">
              <w:rPr>
                <w:lang w:val="es-MX"/>
              </w:rPr>
              <w:t>Se obtiene mediante el botón de acción y la lista de hechos</w:t>
            </w:r>
          </w:p>
        </w:tc>
      </w:tr>
    </w:tbl>
    <w:p w:rsidR="3CAE98A0" w:rsidP="3CAE98A0" w:rsidRDefault="3CAE98A0" w14:paraId="595FFED1" w14:textId="2D1339A5"/>
    <w:p w:rsidR="3CAE98A0" w:rsidP="3CAE98A0" w:rsidRDefault="3CAE98A0" w14:paraId="0F53E085" w14:textId="67AF5308">
      <w:pPr>
        <w:rPr>
          <w:lang w:val="es-MX"/>
        </w:rPr>
      </w:pPr>
    </w:p>
    <w:p w:rsidR="3CAE98A0" w:rsidP="3CAE98A0" w:rsidRDefault="3CAE98A0" w14:paraId="26B9D673" w14:textId="43820302">
      <w:pPr>
        <w:rPr>
          <w:lang w:val="es-MX"/>
        </w:rPr>
      </w:pPr>
      <w:r w:rsidRPr="3CAE98A0">
        <w:rPr>
          <w:lang w:val="es-MX"/>
        </w:rPr>
        <w:t>Otras tablas afectadas: No</w:t>
      </w:r>
    </w:p>
    <w:p w:rsidR="3CAE98A0" w:rsidP="3CAE98A0" w:rsidRDefault="3CAE98A0" w14:paraId="577D06C5" w14:textId="1D1FB582">
      <w:pPr>
        <w:rPr>
          <w:lang w:val="es-MX"/>
        </w:rPr>
      </w:pPr>
    </w:p>
    <w:p w:rsidR="3CAE98A0" w:rsidP="3CAE98A0" w:rsidRDefault="3CAE98A0" w14:paraId="758AA38C" w14:textId="6BC78EEE">
      <w:pPr>
        <w:rPr>
          <w:lang w:val="es-MX"/>
        </w:rPr>
      </w:pPr>
      <w:proofErr w:type="spellStart"/>
      <w:r w:rsidRPr="3CAE98A0">
        <w:rPr>
          <w:lang w:val="es-MX"/>
        </w:rPr>
        <w:t>Grid</w:t>
      </w:r>
      <w:proofErr w:type="spellEnd"/>
      <w:r w:rsidRPr="3CAE98A0">
        <w:rPr>
          <w:lang w:val="es-MX"/>
        </w:rPr>
        <w:t>: No</w:t>
      </w:r>
    </w:p>
    <w:p w:rsidR="3CAE98A0" w:rsidP="3CAE98A0" w:rsidRDefault="3CAE98A0" w14:paraId="68E0D964" w14:textId="2FDA6F01">
      <w:pPr>
        <w:rPr>
          <w:lang w:val="es-MX"/>
        </w:rPr>
      </w:pPr>
    </w:p>
    <w:p w:rsidR="3CAE98A0" w:rsidP="3CAE98A0" w:rsidRDefault="3CAE98A0" w14:paraId="13D0119C" w14:textId="15CACCCD">
      <w:pPr>
        <w:rPr>
          <w:lang w:val="es-MX"/>
        </w:rPr>
      </w:pPr>
      <w:r w:rsidRPr="3CAE98A0">
        <w:rPr>
          <w:lang w:val="es-MX"/>
        </w:rPr>
        <w:t>Actualizar Hecho: El usuario mediante un formulario actualizará un hecho seleccionado de la lista de hechos</w:t>
      </w:r>
    </w:p>
    <w:p w:rsidR="3CAE98A0" w:rsidP="3CAE98A0" w:rsidRDefault="3CAE98A0" w14:paraId="2C7C61FB" w14:textId="116526F6">
      <w:pPr>
        <w:rPr>
          <w:lang w:val="es-MX"/>
        </w:rPr>
      </w:pPr>
    </w:p>
    <w:p w:rsidR="3CAE98A0" w:rsidP="3CAE98A0" w:rsidRDefault="3CAE98A0" w14:paraId="75B2244B" w14:textId="06E8D8CF">
      <w:pPr>
        <w:rPr>
          <w:lang w:val="es-MX"/>
        </w:rPr>
      </w:pPr>
      <w:r w:rsidRPr="3CAE98A0">
        <w:rPr>
          <w:lang w:val="es-MX"/>
        </w:rPr>
        <w:t>Origen de Datos:</w:t>
      </w:r>
    </w:p>
    <w:p w:rsidR="3CAE98A0" w:rsidP="3CAE98A0" w:rsidRDefault="3CAE98A0" w14:paraId="10D85ECB" w14:textId="6B1A49C6">
      <w:pPr>
        <w:rPr>
          <w:lang w:val="es-MX"/>
        </w:rPr>
      </w:pPr>
    </w:p>
    <w:p w:rsidR="3CAE98A0" w:rsidP="3CAE98A0" w:rsidRDefault="3CAE98A0" w14:paraId="4FE918EA" w14:textId="49D96FCA"/>
    <w:tbl>
      <w:tblPr>
        <w:tblStyle w:val="Tablaconcuadrcula"/>
        <w:tblW w:w="0" w:type="auto"/>
        <w:tblLayout w:type="fixed"/>
        <w:tblLook w:val="06A0" w:firstRow="1" w:lastRow="0" w:firstColumn="1" w:lastColumn="0" w:noHBand="1" w:noVBand="1"/>
      </w:tblPr>
      <w:tblGrid>
        <w:gridCol w:w="4680"/>
        <w:gridCol w:w="4680"/>
      </w:tblGrid>
      <w:tr w:rsidR="3CAE98A0" w:rsidTr="7DC8D03C" w14:paraId="2B581E25" w14:textId="77777777">
        <w:trPr>
          <w:trHeight w:val="300"/>
        </w:trPr>
        <w:tc>
          <w:tcPr>
            <w:tcW w:w="4680" w:type="dxa"/>
            <w:tcMar/>
          </w:tcPr>
          <w:p w:rsidR="5F279352" w:rsidP="5F279352" w:rsidRDefault="5F279352" w14:paraId="76350987" w14:textId="7CFBCB80">
            <w:pPr>
              <w:rPr>
                <w:lang w:val="es-MX"/>
              </w:rPr>
            </w:pPr>
            <w:r w:rsidRPr="5F279352">
              <w:rPr>
                <w:lang w:val="es-MX"/>
              </w:rPr>
              <w:t>Campo</w:t>
            </w:r>
          </w:p>
        </w:tc>
        <w:tc>
          <w:tcPr>
            <w:tcW w:w="4680" w:type="dxa"/>
            <w:tcMar/>
          </w:tcPr>
          <w:p w:rsidR="5F279352" w:rsidP="5F279352" w:rsidRDefault="5F279352" w14:paraId="02D115C6" w14:textId="15E35894">
            <w:pPr>
              <w:rPr>
                <w:lang w:val="es-MX"/>
              </w:rPr>
            </w:pPr>
            <w:r w:rsidRPr="5F279352">
              <w:rPr>
                <w:lang w:val="es-MX"/>
              </w:rPr>
              <w:t>Origen</w:t>
            </w:r>
          </w:p>
        </w:tc>
      </w:tr>
      <w:tr w:rsidR="3CAE98A0" w:rsidTr="7DC8D03C" w14:paraId="1C6F9797" w14:textId="77777777">
        <w:trPr>
          <w:trHeight w:val="300"/>
        </w:trPr>
        <w:tc>
          <w:tcPr>
            <w:tcW w:w="4680" w:type="dxa"/>
            <w:tcMar/>
          </w:tcPr>
          <w:p w:rsidR="5F279352" w:rsidP="5F279352" w:rsidRDefault="5F279352" w14:paraId="10A10EB7" w14:textId="04D2FFFE">
            <w:pPr>
              <w:rPr>
                <w:lang w:val="es-MX"/>
              </w:rPr>
            </w:pPr>
            <w:proofErr w:type="spellStart"/>
            <w:r w:rsidRPr="5F279352">
              <w:rPr>
                <w:lang w:val="es-MX"/>
              </w:rPr>
              <w:t>CI_TipoVictima</w:t>
            </w:r>
            <w:proofErr w:type="spellEnd"/>
          </w:p>
        </w:tc>
        <w:tc>
          <w:tcPr>
            <w:tcW w:w="4680" w:type="dxa"/>
            <w:tcMar/>
          </w:tcPr>
          <w:p w:rsidR="5F279352" w:rsidP="5F279352" w:rsidRDefault="5F279352" w14:paraId="4A76EE6D" w14:textId="473B5AAA">
            <w:pPr>
              <w:rPr>
                <w:lang w:val="es-MX"/>
              </w:rPr>
            </w:pPr>
            <w:r w:rsidRPr="5F279352">
              <w:rPr>
                <w:lang w:val="es-MX"/>
              </w:rPr>
              <w:t>Lo selecciona el usuario</w:t>
            </w:r>
          </w:p>
        </w:tc>
      </w:tr>
      <w:tr w:rsidR="3CAE98A0" w:rsidTr="7DC8D03C" w14:paraId="31C0B553" w14:textId="77777777">
        <w:trPr>
          <w:trHeight w:val="300"/>
        </w:trPr>
        <w:tc>
          <w:tcPr>
            <w:tcW w:w="4680" w:type="dxa"/>
            <w:tcMar/>
          </w:tcPr>
          <w:p w:rsidR="5F279352" w:rsidP="5F279352" w:rsidRDefault="5F279352" w14:paraId="78A1D28B" w14:textId="3AC8B989">
            <w:pPr>
              <w:rPr>
                <w:lang w:val="es-MX"/>
              </w:rPr>
            </w:pPr>
            <w:proofErr w:type="spellStart"/>
            <w:r w:rsidRPr="5F279352">
              <w:rPr>
                <w:lang w:val="es-MX"/>
              </w:rPr>
              <w:t>CI_TipoRelacion</w:t>
            </w:r>
            <w:proofErr w:type="spellEnd"/>
          </w:p>
        </w:tc>
        <w:tc>
          <w:tcPr>
            <w:tcW w:w="4680" w:type="dxa"/>
            <w:tcMar/>
          </w:tcPr>
          <w:p w:rsidR="5F279352" w:rsidP="5F279352" w:rsidRDefault="5F279352" w14:paraId="6D498200" w14:textId="050BF671">
            <w:pPr>
              <w:rPr>
                <w:lang w:val="es-MX"/>
              </w:rPr>
            </w:pPr>
            <w:r w:rsidRPr="5F279352">
              <w:rPr>
                <w:lang w:val="es-MX"/>
              </w:rPr>
              <w:t>Lo selecciona el usuario</w:t>
            </w:r>
          </w:p>
        </w:tc>
      </w:tr>
      <w:tr w:rsidR="3CAE98A0" w:rsidTr="7DC8D03C" w14:paraId="6B799032" w14:textId="77777777">
        <w:trPr>
          <w:trHeight w:val="300"/>
        </w:trPr>
        <w:tc>
          <w:tcPr>
            <w:tcW w:w="4680" w:type="dxa"/>
            <w:tcMar/>
          </w:tcPr>
          <w:p w:rsidR="5F279352" w:rsidP="5F279352" w:rsidRDefault="5F279352" w14:paraId="060B0B87" w14:textId="546D653D">
            <w:pPr>
              <w:rPr>
                <w:lang w:val="es-MX"/>
              </w:rPr>
            </w:pPr>
            <w:proofErr w:type="spellStart"/>
            <w:r w:rsidRPr="5F279352">
              <w:rPr>
                <w:lang w:val="es-MX"/>
              </w:rPr>
              <w:t>CI_Modalidad</w:t>
            </w:r>
            <w:proofErr w:type="spellEnd"/>
          </w:p>
        </w:tc>
        <w:tc>
          <w:tcPr>
            <w:tcW w:w="4680" w:type="dxa"/>
            <w:tcMar/>
          </w:tcPr>
          <w:p w:rsidR="5F279352" w:rsidP="5F279352" w:rsidRDefault="5F279352" w14:paraId="5B54A1C5" w14:textId="5D9EDF50">
            <w:pPr>
              <w:rPr>
                <w:lang w:val="es-MX"/>
              </w:rPr>
            </w:pPr>
            <w:r w:rsidRPr="5F279352">
              <w:rPr>
                <w:lang w:val="es-MX"/>
              </w:rPr>
              <w:t>Lo selecciona el usuario</w:t>
            </w:r>
          </w:p>
        </w:tc>
      </w:tr>
      <w:tr w:rsidR="3CAE98A0" w:rsidTr="7DC8D03C" w14:paraId="7207245A" w14:textId="77777777">
        <w:trPr>
          <w:trHeight w:val="300"/>
        </w:trPr>
        <w:tc>
          <w:tcPr>
            <w:tcW w:w="4680" w:type="dxa"/>
            <w:tcMar/>
          </w:tcPr>
          <w:p w:rsidR="5F279352" w:rsidP="5F279352" w:rsidRDefault="5F279352" w14:paraId="79AB281E" w14:textId="22769CB5">
            <w:pPr>
              <w:rPr>
                <w:lang w:val="es-MX"/>
              </w:rPr>
            </w:pPr>
            <w:proofErr w:type="spellStart"/>
            <w:r w:rsidRPr="5F279352">
              <w:rPr>
                <w:lang w:val="es-MX"/>
              </w:rPr>
              <w:t>CI_Id_Victima</w:t>
            </w:r>
            <w:proofErr w:type="spellEnd"/>
          </w:p>
        </w:tc>
        <w:tc>
          <w:tcPr>
            <w:tcW w:w="4680" w:type="dxa"/>
            <w:tcMar/>
          </w:tcPr>
          <w:p w:rsidR="5F279352" w:rsidP="5F279352" w:rsidRDefault="5F279352" w14:paraId="1E22C6F5" w14:textId="480484E5">
            <w:pPr>
              <w:rPr>
                <w:lang w:val="es-MX"/>
              </w:rPr>
            </w:pPr>
            <w:r w:rsidRPr="5F279352">
              <w:rPr>
                <w:lang w:val="es-MX"/>
              </w:rPr>
              <w:t>Lo selecciona el usuario</w:t>
            </w:r>
          </w:p>
        </w:tc>
      </w:tr>
      <w:tr w:rsidR="3CAE98A0" w:rsidTr="7DC8D03C" w14:paraId="5E359FEA" w14:textId="77777777">
        <w:trPr>
          <w:trHeight w:val="300"/>
        </w:trPr>
        <w:tc>
          <w:tcPr>
            <w:tcW w:w="4680" w:type="dxa"/>
            <w:tcMar/>
          </w:tcPr>
          <w:p w:rsidR="5F279352" w:rsidP="5F279352" w:rsidRDefault="5F279352" w14:paraId="61A48270" w14:textId="5B6A17FF">
            <w:pPr>
              <w:rPr>
                <w:lang w:val="es-MX"/>
              </w:rPr>
            </w:pPr>
            <w:proofErr w:type="spellStart"/>
            <w:r w:rsidRPr="5F279352">
              <w:rPr>
                <w:lang w:val="es-MX"/>
              </w:rPr>
              <w:t>CI_Id_Proceso</w:t>
            </w:r>
            <w:proofErr w:type="spellEnd"/>
          </w:p>
        </w:tc>
        <w:tc>
          <w:tcPr>
            <w:tcW w:w="4680" w:type="dxa"/>
            <w:tcMar/>
          </w:tcPr>
          <w:p w:rsidR="5F279352" w:rsidP="5F279352" w:rsidRDefault="5F279352" w14:paraId="79D4B38A" w14:textId="470BEEB6">
            <w:pPr>
              <w:rPr>
                <w:lang w:val="es-MX"/>
              </w:rPr>
            </w:pPr>
            <w:r w:rsidRPr="5F279352">
              <w:rPr>
                <w:lang w:val="es-MX"/>
              </w:rPr>
              <w:t>Lo selecciona el usuario</w:t>
            </w:r>
          </w:p>
        </w:tc>
      </w:tr>
      <w:tr w:rsidR="5F279352" w:rsidTr="7DC8D03C" w14:paraId="6545A817" w14:textId="77777777">
        <w:trPr>
          <w:trHeight w:val="300"/>
        </w:trPr>
        <w:tc>
          <w:tcPr>
            <w:tcW w:w="4680" w:type="dxa"/>
            <w:tcMar/>
          </w:tcPr>
          <w:p w:rsidR="5F279352" w:rsidP="5F279352" w:rsidRDefault="5F279352" w14:paraId="2DCED293" w14:textId="687B35D0">
            <w:pPr>
              <w:rPr>
                <w:lang w:val="es-MX"/>
              </w:rPr>
            </w:pPr>
            <w:proofErr w:type="spellStart"/>
            <w:r w:rsidRPr="5F279352">
              <w:rPr>
                <w:lang w:val="es-MX"/>
              </w:rPr>
              <w:t>CV_Agresion_Sexual</w:t>
            </w:r>
            <w:proofErr w:type="spellEnd"/>
          </w:p>
        </w:tc>
        <w:tc>
          <w:tcPr>
            <w:tcW w:w="4680" w:type="dxa"/>
            <w:tcMar/>
          </w:tcPr>
          <w:p w:rsidR="5F279352" w:rsidP="5F279352" w:rsidRDefault="5F279352" w14:paraId="67F3F425" w14:textId="14A154D3">
            <w:pPr>
              <w:rPr>
                <w:lang w:val="es-MX"/>
              </w:rPr>
            </w:pPr>
            <w:r w:rsidRPr="5F279352">
              <w:rPr>
                <w:lang w:val="es-MX"/>
              </w:rPr>
              <w:t>Lo selecciona el usuario</w:t>
            </w:r>
          </w:p>
        </w:tc>
      </w:tr>
      <w:tr w:rsidR="5F279352" w:rsidTr="7DC8D03C" w14:paraId="7EC6248B" w14:textId="77777777">
        <w:trPr>
          <w:trHeight w:val="300"/>
        </w:trPr>
        <w:tc>
          <w:tcPr>
            <w:tcW w:w="4680" w:type="dxa"/>
            <w:tcMar/>
          </w:tcPr>
          <w:p w:rsidR="5F279352" w:rsidP="5F279352" w:rsidRDefault="5F279352" w14:paraId="26D6A2F0" w14:textId="526F8902">
            <w:pPr>
              <w:rPr>
                <w:lang w:val="es-MX"/>
              </w:rPr>
            </w:pPr>
            <w:proofErr w:type="spellStart"/>
            <w:r w:rsidRPr="5F279352">
              <w:rPr>
                <w:lang w:val="es-MX"/>
              </w:rPr>
              <w:t>CV_Denuncia_Previa</w:t>
            </w:r>
            <w:proofErr w:type="spellEnd"/>
          </w:p>
        </w:tc>
        <w:tc>
          <w:tcPr>
            <w:tcW w:w="4680" w:type="dxa"/>
            <w:tcMar/>
          </w:tcPr>
          <w:p w:rsidR="5F279352" w:rsidP="5F279352" w:rsidRDefault="5F279352" w14:paraId="169B7B26" w14:textId="56E3FF65">
            <w:pPr>
              <w:rPr>
                <w:lang w:val="es-MX"/>
              </w:rPr>
            </w:pPr>
            <w:r w:rsidRPr="5F279352">
              <w:rPr>
                <w:lang w:val="es-MX"/>
              </w:rPr>
              <w:t>Lo selecciona el usuario</w:t>
            </w:r>
          </w:p>
        </w:tc>
      </w:tr>
      <w:tr w:rsidR="5F279352" w:rsidTr="7DC8D03C" w14:paraId="1AA1F7C4" w14:textId="77777777">
        <w:trPr>
          <w:trHeight w:val="300"/>
        </w:trPr>
        <w:tc>
          <w:tcPr>
            <w:tcW w:w="4680" w:type="dxa"/>
            <w:tcMar/>
          </w:tcPr>
          <w:p w:rsidR="5F279352" w:rsidP="5F279352" w:rsidRDefault="5F279352" w14:paraId="10F9343E" w14:textId="63463018">
            <w:pPr>
              <w:rPr>
                <w:lang w:val="es-MX"/>
              </w:rPr>
            </w:pPr>
            <w:proofErr w:type="spellStart"/>
            <w:r w:rsidRPr="5F279352">
              <w:rPr>
                <w:lang w:val="es-MX"/>
              </w:rPr>
              <w:t>CI_Id_Generador</w:t>
            </w:r>
            <w:proofErr w:type="spellEnd"/>
          </w:p>
        </w:tc>
        <w:tc>
          <w:tcPr>
            <w:tcW w:w="4680" w:type="dxa"/>
            <w:tcMar/>
          </w:tcPr>
          <w:p w:rsidR="5F279352" w:rsidP="5F279352" w:rsidRDefault="5F279352" w14:paraId="6430F704" w14:textId="77004774">
            <w:pPr>
              <w:rPr>
                <w:lang w:val="es-MX"/>
              </w:rPr>
            </w:pPr>
            <w:r w:rsidRPr="5F279352">
              <w:rPr>
                <w:lang w:val="es-MX"/>
              </w:rPr>
              <w:t>Lo selecciona el usuario</w:t>
            </w:r>
          </w:p>
        </w:tc>
      </w:tr>
      <w:tr w:rsidR="5F279352" w:rsidTr="7DC8D03C" w14:paraId="5740984D" w14:textId="77777777">
        <w:trPr>
          <w:trHeight w:val="300"/>
        </w:trPr>
        <w:tc>
          <w:tcPr>
            <w:tcW w:w="4680" w:type="dxa"/>
            <w:tcMar/>
          </w:tcPr>
          <w:p w:rsidR="5F279352" w:rsidP="5F279352" w:rsidRDefault="5F279352" w14:paraId="73D494C4" w14:textId="7673958F">
            <w:pPr>
              <w:rPr>
                <w:lang w:val="es-MX"/>
              </w:rPr>
            </w:pPr>
            <w:proofErr w:type="spellStart"/>
            <w:r w:rsidRPr="5F279352">
              <w:rPr>
                <w:lang w:val="es-MX"/>
              </w:rPr>
              <w:t>CI_Pais</w:t>
            </w:r>
            <w:proofErr w:type="spellEnd"/>
          </w:p>
        </w:tc>
        <w:tc>
          <w:tcPr>
            <w:tcW w:w="4680" w:type="dxa"/>
            <w:tcMar/>
          </w:tcPr>
          <w:p w:rsidR="5F279352" w:rsidP="5F279352" w:rsidRDefault="5F279352" w14:paraId="311E2D74" w14:textId="213EA415">
            <w:pPr>
              <w:rPr>
                <w:lang w:val="es-MX"/>
              </w:rPr>
            </w:pPr>
            <w:r w:rsidRPr="5F279352">
              <w:rPr>
                <w:lang w:val="es-MX"/>
              </w:rPr>
              <w:t>Lo digita el usuario</w:t>
            </w:r>
          </w:p>
        </w:tc>
      </w:tr>
      <w:tr w:rsidR="7DC8D03C" w:rsidTr="7DC8D03C" w14:paraId="2FD649B8">
        <w:trPr>
          <w:trHeight w:val="300"/>
        </w:trPr>
        <w:tc>
          <w:tcPr>
            <w:tcW w:w="4680" w:type="dxa"/>
            <w:tcMar/>
          </w:tcPr>
          <w:p w:rsidR="7DC8D03C" w:rsidP="7DC8D03C" w:rsidRDefault="7DC8D03C" w14:paraId="02A0D15F" w14:textId="6A6022CC">
            <w:pPr>
              <w:pStyle w:val="Normal"/>
              <w:rPr>
                <w:lang w:val="es-MX"/>
              </w:rPr>
            </w:pPr>
            <w:r w:rsidRPr="7DC8D03C" w:rsidR="7DC8D03C">
              <w:rPr>
                <w:lang w:val="es-MX"/>
              </w:rPr>
              <w:t>CV_Provincia</w:t>
            </w:r>
          </w:p>
        </w:tc>
        <w:tc>
          <w:tcPr>
            <w:tcW w:w="4680" w:type="dxa"/>
            <w:tcMar/>
          </w:tcPr>
          <w:p w:rsidR="7DC8D03C" w:rsidP="7DC8D03C" w:rsidRDefault="7DC8D03C" w14:paraId="75ADEFA0" w14:textId="7A6FD714">
            <w:pPr>
              <w:pStyle w:val="Normal"/>
              <w:rPr>
                <w:lang w:val="es-MX"/>
              </w:rPr>
            </w:pPr>
            <w:r w:rsidRPr="7DC8D03C" w:rsidR="7DC8D03C">
              <w:rPr>
                <w:lang w:val="es-MX"/>
              </w:rPr>
              <w:t>Lo digita el usuario</w:t>
            </w:r>
          </w:p>
        </w:tc>
      </w:tr>
      <w:tr w:rsidR="7DC8D03C" w:rsidTr="7DC8D03C" w14:paraId="7BB894BB">
        <w:trPr>
          <w:trHeight w:val="300"/>
        </w:trPr>
        <w:tc>
          <w:tcPr>
            <w:tcW w:w="4680" w:type="dxa"/>
            <w:tcMar/>
          </w:tcPr>
          <w:p w:rsidR="7DC8D03C" w:rsidP="7DC8D03C" w:rsidRDefault="7DC8D03C" w14:paraId="25B30C4D" w14:textId="24ABA60B">
            <w:pPr>
              <w:pStyle w:val="Normal"/>
              <w:rPr>
                <w:lang w:val="es-MX"/>
              </w:rPr>
            </w:pPr>
            <w:r w:rsidRPr="7DC8D03C" w:rsidR="7DC8D03C">
              <w:rPr>
                <w:lang w:val="es-MX"/>
              </w:rPr>
              <w:t>CV_Canton</w:t>
            </w:r>
          </w:p>
        </w:tc>
        <w:tc>
          <w:tcPr>
            <w:tcW w:w="4680" w:type="dxa"/>
            <w:tcMar/>
          </w:tcPr>
          <w:p w:rsidR="7DC8D03C" w:rsidP="7DC8D03C" w:rsidRDefault="7DC8D03C" w14:paraId="72A852BC" w14:textId="05BE7FA6">
            <w:pPr>
              <w:pStyle w:val="Normal"/>
              <w:rPr>
                <w:lang w:val="es-MX"/>
              </w:rPr>
            </w:pPr>
            <w:r w:rsidRPr="7DC8D03C" w:rsidR="7DC8D03C">
              <w:rPr>
                <w:lang w:val="es-MX"/>
              </w:rPr>
              <w:t>Lo digita el usuario</w:t>
            </w:r>
          </w:p>
        </w:tc>
      </w:tr>
      <w:tr w:rsidR="7DC8D03C" w:rsidTr="7DC8D03C" w14:paraId="66194748">
        <w:trPr>
          <w:trHeight w:val="300"/>
        </w:trPr>
        <w:tc>
          <w:tcPr>
            <w:tcW w:w="4680" w:type="dxa"/>
            <w:tcMar/>
          </w:tcPr>
          <w:p w:rsidR="7DC8D03C" w:rsidP="7DC8D03C" w:rsidRDefault="7DC8D03C" w14:paraId="079AF0BC" w14:textId="103C5FFF">
            <w:pPr>
              <w:pStyle w:val="Normal"/>
              <w:rPr>
                <w:lang w:val="es-MX"/>
              </w:rPr>
            </w:pPr>
            <w:r w:rsidRPr="7DC8D03C" w:rsidR="7DC8D03C">
              <w:rPr>
                <w:lang w:val="es-MX"/>
              </w:rPr>
              <w:t>CV_Distrito</w:t>
            </w:r>
          </w:p>
        </w:tc>
        <w:tc>
          <w:tcPr>
            <w:tcW w:w="4680" w:type="dxa"/>
            <w:tcMar/>
          </w:tcPr>
          <w:p w:rsidR="7DC8D03C" w:rsidP="7DC8D03C" w:rsidRDefault="7DC8D03C" w14:paraId="14077393" w14:textId="72F8A02A">
            <w:pPr>
              <w:pStyle w:val="Normal"/>
              <w:rPr>
                <w:lang w:val="es-MX"/>
              </w:rPr>
            </w:pPr>
            <w:r w:rsidRPr="7DC8D03C" w:rsidR="7DC8D03C">
              <w:rPr>
                <w:lang w:val="es-MX"/>
              </w:rPr>
              <w:t>Lo digita el usuario</w:t>
            </w:r>
          </w:p>
        </w:tc>
      </w:tr>
      <w:tr w:rsidR="00BC4F77" w:rsidTr="7DC8D03C" w14:paraId="31C0D0DE">
        <w:trPr>
          <w:trHeight w:val="300"/>
        </w:trPr>
        <w:tc>
          <w:tcPr>
            <w:tcW w:w="4680" w:type="dxa"/>
            <w:tcMar/>
          </w:tcPr>
          <w:p w:rsidR="00BC4F77" w:rsidP="00BC4F77" w:rsidRDefault="00BC4F77" w14:paraId="67319F96" w14:textId="7BBE06A5">
            <w:pPr>
              <w:pStyle w:val="Normal"/>
              <w:rPr>
                <w:lang w:val="es-MX"/>
              </w:rPr>
            </w:pPr>
            <w:r w:rsidRPr="00BC4F77" w:rsidR="00BC4F77">
              <w:rPr>
                <w:lang w:val="es-MX"/>
              </w:rPr>
              <w:t>CV_Detalles</w:t>
            </w:r>
          </w:p>
        </w:tc>
        <w:tc>
          <w:tcPr>
            <w:tcW w:w="4680" w:type="dxa"/>
            <w:tcMar/>
          </w:tcPr>
          <w:p w:rsidR="00BC4F77" w:rsidP="00BC4F77" w:rsidRDefault="00BC4F77" w14:paraId="63605725" w14:textId="7492C95B">
            <w:pPr>
              <w:pStyle w:val="Normal"/>
              <w:rPr>
                <w:lang w:val="es-MX"/>
              </w:rPr>
            </w:pPr>
            <w:r w:rsidRPr="00BC4F77" w:rsidR="00BC4F77">
              <w:rPr>
                <w:lang w:val="es-MX"/>
              </w:rPr>
              <w:t>Lo digita el usuario</w:t>
            </w:r>
          </w:p>
        </w:tc>
      </w:tr>
      <w:tr w:rsidR="6BC3F332" w:rsidTr="7DC8D03C" w14:paraId="067DC0BA">
        <w:trPr>
          <w:trHeight w:val="300"/>
        </w:trPr>
        <w:tc>
          <w:tcPr>
            <w:tcW w:w="4680" w:type="dxa"/>
            <w:tcMar/>
          </w:tcPr>
          <w:p w:rsidR="6BC3F332" w:rsidP="6BC3F332" w:rsidRDefault="6BC3F332" w14:paraId="65A17AE7" w14:textId="5805F089">
            <w:pPr>
              <w:pStyle w:val="Normal"/>
              <w:rPr>
                <w:lang w:val="es-MX"/>
              </w:rPr>
            </w:pPr>
            <w:r w:rsidRPr="6BC3F332" w:rsidR="6BC3F332">
              <w:rPr>
                <w:lang w:val="es-MX"/>
              </w:rPr>
              <w:t>CD_Fecha</w:t>
            </w:r>
          </w:p>
        </w:tc>
        <w:tc>
          <w:tcPr>
            <w:tcW w:w="4680" w:type="dxa"/>
            <w:tcMar/>
          </w:tcPr>
          <w:p w:rsidR="6BC3F332" w:rsidP="6BC3F332" w:rsidRDefault="6BC3F332" w14:paraId="0EA147AC" w14:textId="4F523824">
            <w:pPr>
              <w:pStyle w:val="Normal"/>
              <w:rPr>
                <w:lang w:val="es-MX"/>
              </w:rPr>
            </w:pPr>
            <w:r w:rsidRPr="6BC3F332" w:rsidR="6BC3F332">
              <w:rPr>
                <w:lang w:val="es-MX"/>
              </w:rPr>
              <w:t>Lo selecciona el usuario</w:t>
            </w:r>
          </w:p>
        </w:tc>
      </w:tr>
    </w:tbl>
    <w:p w:rsidR="5F279352" w:rsidRDefault="5F279352" w14:paraId="7FFDE6C8" w14:textId="714DCF10"/>
    <w:p w:rsidR="3CAE98A0" w:rsidP="3CAE98A0" w:rsidRDefault="3CAE98A0" w14:paraId="15D056C4" w14:textId="67AF5308">
      <w:pPr>
        <w:rPr>
          <w:lang w:val="es-MX"/>
        </w:rPr>
      </w:pPr>
    </w:p>
    <w:p w:rsidR="3CAE98A0" w:rsidP="3CAE98A0" w:rsidRDefault="3CAE98A0" w14:paraId="693EAF5A" w14:textId="43820302">
      <w:pPr>
        <w:rPr>
          <w:lang w:val="es-MX"/>
        </w:rPr>
      </w:pPr>
      <w:r w:rsidRPr="3CAE98A0">
        <w:rPr>
          <w:lang w:val="es-MX"/>
        </w:rPr>
        <w:t>Otras tablas afectadas: No</w:t>
      </w:r>
    </w:p>
    <w:p w:rsidR="3CAE98A0" w:rsidP="3CAE98A0" w:rsidRDefault="3CAE98A0" w14:paraId="527406DB" w14:textId="1D1FB582">
      <w:pPr>
        <w:rPr>
          <w:lang w:val="es-MX"/>
        </w:rPr>
      </w:pPr>
    </w:p>
    <w:p w:rsidR="3CAE98A0" w:rsidP="3CAE98A0" w:rsidRDefault="3CAE98A0" w14:paraId="0B6932B8" w14:textId="6BC78EEE">
      <w:pPr>
        <w:rPr>
          <w:lang w:val="es-MX"/>
        </w:rPr>
      </w:pPr>
      <w:proofErr w:type="spellStart"/>
      <w:r w:rsidRPr="3CAE98A0">
        <w:rPr>
          <w:lang w:val="es-MX"/>
        </w:rPr>
        <w:t>Grid</w:t>
      </w:r>
      <w:proofErr w:type="spellEnd"/>
      <w:r w:rsidRPr="3CAE98A0">
        <w:rPr>
          <w:lang w:val="es-MX"/>
        </w:rPr>
        <w:t>: No</w:t>
      </w:r>
    </w:p>
    <w:p w:rsidR="3CAE98A0" w:rsidP="3CAE98A0" w:rsidRDefault="3CAE98A0" w14:paraId="1BAA346B" w14:textId="533C06E0">
      <w:pPr>
        <w:rPr>
          <w:lang w:val="es-MX"/>
        </w:rPr>
      </w:pPr>
    </w:p>
    <w:p w:rsidR="4E415AD5" w:rsidP="7F5B8955" w:rsidRDefault="7F5B8955" w14:paraId="4BAB317B" w14:textId="4D882B10">
      <w:pPr>
        <w:pStyle w:val="Ttulo2"/>
        <w:rPr>
          <w:b/>
          <w:bCs/>
          <w:color w:val="auto"/>
          <w:lang w:val="es-MX"/>
        </w:rPr>
      </w:pPr>
      <w:bookmarkStart w:name="_Toc135464729" w:id="69"/>
      <w:r w:rsidRPr="7F5B8955">
        <w:rPr>
          <w:b/>
          <w:bCs/>
          <w:color w:val="auto"/>
        </w:rPr>
        <w:t xml:space="preserve">5.8 Funcionalidad de Mantenimiento de Lugar </w:t>
      </w:r>
      <w:r w:rsidRPr="7F5B8955">
        <w:rPr>
          <w:b/>
          <w:bCs/>
          <w:color w:val="auto"/>
          <w:lang w:val="es-MX"/>
        </w:rPr>
        <w:t>(RF-8)</w:t>
      </w:r>
      <w:bookmarkEnd w:id="69"/>
    </w:p>
    <w:p w:rsidR="4E415AD5" w:rsidP="7462C4D0" w:rsidRDefault="55ED0991" w14:paraId="406153A9" w14:textId="65CE532F">
      <w:pPr>
        <w:ind w:firstLine="705"/>
      </w:pPr>
      <w:r w:rsidRPr="55ED0991">
        <w:rPr>
          <w:rFonts w:eastAsia="Times New Roman" w:cs="Times New Roman"/>
          <w:color w:val="000000" w:themeColor="text1"/>
          <w:lang w:val="es-MX"/>
        </w:rPr>
        <w:t xml:space="preserve">La funcionalidad debe ser administrada mediante un CRUD para permitir agregar, modificar o eliminar. Estos datos son los siguientes: Código, Hecho, Descripción, Tipo Lugar, Dirección, Ciudad y País, los cuales son necesarios para registrar un femicidio. Dicha gestión está ligada a un usuario con el permiso pertinente. </w:t>
      </w:r>
    </w:p>
    <w:p w:rsidR="4E415AD5" w:rsidP="7462C4D0" w:rsidRDefault="55ED0991" w14:paraId="6209F01C" w14:textId="10E96DD4">
      <w:r w:rsidRPr="55ED0991">
        <w:rPr>
          <w:rFonts w:eastAsia="Times New Roman" w:cs="Times New Roman"/>
          <w:lang w:val="es-MX"/>
        </w:rPr>
        <w:t xml:space="preserve"> </w:t>
      </w:r>
    </w:p>
    <w:p w:rsidR="4E415AD5" w:rsidP="7462C4D0" w:rsidRDefault="55ED0991" w14:paraId="5163E3E9" w14:textId="3378588D">
      <w:r w:rsidRPr="55ED0991">
        <w:rPr>
          <w:rFonts w:eastAsia="Times New Roman" w:cs="Times New Roman"/>
          <w:lang w:val="es-MX"/>
        </w:rPr>
        <w:t xml:space="preserve"> </w:t>
      </w:r>
    </w:p>
    <w:p w:rsidR="4E415AD5" w:rsidP="7462C4D0" w:rsidRDefault="55ED0991" w14:paraId="7CC1CBAC" w14:textId="6FD1B998">
      <w:pPr>
        <w:spacing w:line="257" w:lineRule="auto"/>
      </w:pPr>
      <w:r w:rsidRPr="55ED0991">
        <w:rPr>
          <w:rFonts w:eastAsia="Times New Roman" w:cs="Times New Roman"/>
          <w:b/>
          <w:bCs/>
          <w:sz w:val="28"/>
          <w:szCs w:val="28"/>
          <w:lang w:val="es-MX"/>
        </w:rPr>
        <w:t xml:space="preserve">5.8.1 Diseño de procesos (Herramienta CASE) </w:t>
      </w:r>
    </w:p>
    <w:p w:rsidR="4E415AD5" w:rsidP="7462C4D0" w:rsidRDefault="55ED0991" w14:paraId="3E69AB9A" w14:textId="7F5A0F47">
      <w:r w:rsidRPr="55ED0991">
        <w:rPr>
          <w:rFonts w:eastAsia="Times New Roman" w:cs="Times New Roman"/>
          <w:color w:val="002060"/>
          <w:sz w:val="28"/>
          <w:szCs w:val="28"/>
          <w:lang w:val="es-MX"/>
        </w:rPr>
        <w:t xml:space="preserve"> </w:t>
      </w:r>
    </w:p>
    <w:p w:rsidR="4E415AD5" w:rsidP="55ED0991" w:rsidRDefault="55ED0991" w14:paraId="50659387" w14:textId="66B94DEC">
      <w:r w:rsidRPr="55ED0991">
        <w:rPr>
          <w:rFonts w:eastAsia="Times New Roman" w:cs="Times New Roman"/>
          <w:color w:val="002060"/>
          <w:sz w:val="28"/>
          <w:szCs w:val="28"/>
          <w:lang w:val="es-MX"/>
        </w:rPr>
        <w:lastRenderedPageBreak/>
        <w:t xml:space="preserve"> </w:t>
      </w:r>
      <w:r w:rsidR="7462C4D0">
        <w:rPr>
          <w:noProof/>
        </w:rPr>
        <w:drawing>
          <wp:inline distT="0" distB="0" distL="0" distR="0" wp14:anchorId="495EFC43" wp14:editId="27FFB6D9">
            <wp:extent cx="6019800" cy="5400675"/>
            <wp:effectExtent l="0" t="0" r="0" b="0"/>
            <wp:docPr id="1051937532" name="Imagen 105193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019800" cy="5400675"/>
                    </a:xfrm>
                    <a:prstGeom prst="rect">
                      <a:avLst/>
                    </a:prstGeom>
                  </pic:spPr>
                </pic:pic>
              </a:graphicData>
            </a:graphic>
          </wp:inline>
        </w:drawing>
      </w:r>
    </w:p>
    <w:p w:rsidR="4E415AD5" w:rsidP="7462C4D0" w:rsidRDefault="55ED0991" w14:paraId="307E94B8" w14:textId="2141E52C">
      <w:r w:rsidRPr="55ED0991">
        <w:rPr>
          <w:rFonts w:eastAsia="Times New Roman" w:cs="Times New Roman"/>
          <w:color w:val="002060"/>
          <w:sz w:val="28"/>
          <w:szCs w:val="28"/>
          <w:lang w:val="es-MX"/>
        </w:rPr>
        <w:t xml:space="preserve"> </w:t>
      </w:r>
    </w:p>
    <w:p w:rsidR="4E415AD5" w:rsidP="7462C4D0" w:rsidRDefault="55ED0991" w14:paraId="45ECC96F" w14:textId="398BAC50">
      <w:pPr>
        <w:ind w:firstLine="708"/>
      </w:pPr>
      <w:r w:rsidRPr="55ED0991">
        <w:rPr>
          <w:rFonts w:eastAsia="Times New Roman" w:cs="Times New Roman"/>
          <w:b/>
          <w:bCs/>
          <w:sz w:val="28"/>
          <w:szCs w:val="28"/>
          <w:lang w:val="es-MX"/>
        </w:rPr>
        <w:t xml:space="preserve">5.8.2 Referencia  </w:t>
      </w:r>
    </w:p>
    <w:p w:rsidR="4E415AD5" w:rsidP="7462C4D0" w:rsidRDefault="55ED0991" w14:paraId="3F3CD603" w14:textId="31CF2952">
      <w:r w:rsidRPr="55ED0991">
        <w:rPr>
          <w:rFonts w:eastAsia="Times New Roman" w:cs="Times New Roman"/>
          <w:sz w:val="28"/>
          <w:szCs w:val="28"/>
          <w:lang w:val="es-MX"/>
        </w:rPr>
        <w:t xml:space="preserve"> </w:t>
      </w:r>
    </w:p>
    <w:p w:rsidR="4E415AD5" w:rsidP="7462C4D0" w:rsidRDefault="55ED0991" w14:paraId="1D902456" w14:textId="3DD78F6B">
      <w:pPr>
        <w:ind w:firstLine="708"/>
      </w:pPr>
      <w:r w:rsidRPr="55ED0991">
        <w:rPr>
          <w:rFonts w:eastAsia="Times New Roman" w:cs="Times New Roman"/>
          <w:lang w:val="es-MX"/>
        </w:rPr>
        <w:t xml:space="preserve">Pantalla número 8: Esta pantalla muestra la funcionalidad referente al requerimiento 8. En esta, se administra el CRUD para el lugar. </w:t>
      </w:r>
    </w:p>
    <w:p w:rsidR="4E415AD5" w:rsidP="2307CCC0" w:rsidRDefault="2307CCC0" w14:paraId="52F00C95" w14:textId="7B6A500E">
      <w:r w:rsidRPr="2307CCC0">
        <w:rPr>
          <w:rFonts w:eastAsia="Times New Roman" w:cs="Times New Roman"/>
          <w:lang w:val="es-MX"/>
        </w:rPr>
        <w:t xml:space="preserve"> </w:t>
      </w:r>
      <w:r w:rsidR="55ED0991">
        <w:rPr>
          <w:noProof/>
        </w:rPr>
        <w:drawing>
          <wp:inline distT="0" distB="0" distL="0" distR="0" wp14:anchorId="59C751ED" wp14:editId="2D74A5A4">
            <wp:extent cx="6019800" cy="689769"/>
            <wp:effectExtent l="0" t="0" r="0" b="0"/>
            <wp:docPr id="1562837086" name="Imagen 156283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9800" cy="689769"/>
                    </a:xfrm>
                    <a:prstGeom prst="rect">
                      <a:avLst/>
                    </a:prstGeom>
                  </pic:spPr>
                </pic:pic>
              </a:graphicData>
            </a:graphic>
          </wp:inline>
        </w:drawing>
      </w:r>
    </w:p>
    <w:p w:rsidR="4E415AD5" w:rsidP="7462C4D0" w:rsidRDefault="4E415AD5" w14:paraId="73DC0120" w14:textId="33B74954"/>
    <w:p w:rsidR="4E415AD5" w:rsidP="7462C4D0" w:rsidRDefault="55ED0991" w14:paraId="256531B8" w14:textId="52ED418A">
      <w:pPr>
        <w:ind w:firstLine="708"/>
      </w:pPr>
      <w:r w:rsidRPr="55ED0991">
        <w:rPr>
          <w:rFonts w:eastAsia="Times New Roman" w:cs="Times New Roman"/>
          <w:b/>
          <w:bCs/>
          <w:sz w:val="28"/>
          <w:szCs w:val="28"/>
          <w:lang w:val="es-MX"/>
        </w:rPr>
        <w:t>5.8.3.1 Mantenimiento de Lugar</w:t>
      </w:r>
    </w:p>
    <w:p w:rsidR="4E415AD5" w:rsidP="7462C4D0" w:rsidRDefault="55ED0991" w14:paraId="0DEDD4AF" w14:textId="5A026076">
      <w:pPr>
        <w:ind w:firstLine="708"/>
      </w:pPr>
      <w:r w:rsidRPr="55ED0991">
        <w:rPr>
          <w:rFonts w:eastAsia="Times New Roman" w:cs="Times New Roman"/>
          <w:b/>
          <w:bCs/>
          <w:sz w:val="28"/>
          <w:szCs w:val="28"/>
          <w:lang w:val="es-MX"/>
        </w:rPr>
        <w:t xml:space="preserve"> </w:t>
      </w:r>
    </w:p>
    <w:p w:rsidR="4E415AD5" w:rsidP="7462C4D0" w:rsidRDefault="55ED0991" w14:paraId="098442B1" w14:textId="47E6489E">
      <w:pPr>
        <w:ind w:firstLine="708"/>
      </w:pPr>
      <w:r w:rsidRPr="55ED0991">
        <w:rPr>
          <w:rFonts w:eastAsia="Times New Roman" w:cs="Times New Roman"/>
          <w:b/>
          <w:bCs/>
          <w:sz w:val="28"/>
          <w:szCs w:val="28"/>
          <w:lang w:val="es-MX"/>
        </w:rPr>
        <w:t xml:space="preserve">5.8.3.1.1 Origen de Datos </w:t>
      </w:r>
    </w:p>
    <w:p w:rsidR="4E415AD5" w:rsidP="7462C4D0" w:rsidRDefault="55ED0991" w14:paraId="2737D171" w14:textId="71C638D8">
      <w:r w:rsidRPr="55ED0991">
        <w:rPr>
          <w:rFonts w:eastAsia="Times New Roman" w:cs="Times New Roman"/>
          <w:sz w:val="28"/>
          <w:szCs w:val="28"/>
          <w:lang w:val="es-MX"/>
        </w:rPr>
        <w:lastRenderedPageBreak/>
        <w:t xml:space="preserve"> </w:t>
      </w:r>
    </w:p>
    <w:p w:rsidR="4E415AD5" w:rsidP="7462C4D0" w:rsidRDefault="55ED0991" w14:paraId="6DD9289F" w14:textId="34BB6D05">
      <w:pPr>
        <w:ind w:firstLine="705"/>
      </w:pPr>
      <w:r w:rsidRPr="55ED0991">
        <w:rPr>
          <w:rFonts w:eastAsia="Times New Roman" w:cs="Times New Roman"/>
          <w:lang w:val="es-MX"/>
        </w:rPr>
        <w:t xml:space="preserve">No hay campos </w:t>
      </w:r>
    </w:p>
    <w:p w:rsidR="4E415AD5" w:rsidP="7462C4D0" w:rsidRDefault="55ED0991" w14:paraId="29AF51B2" w14:textId="30A219EC">
      <w:r w:rsidRPr="55ED0991">
        <w:rPr>
          <w:rFonts w:eastAsia="Times New Roman" w:cs="Times New Roman"/>
          <w:sz w:val="28"/>
          <w:szCs w:val="28"/>
          <w:lang w:val="es-MX"/>
        </w:rPr>
        <w:t xml:space="preserve"> </w:t>
      </w:r>
    </w:p>
    <w:p w:rsidR="4E415AD5" w:rsidP="7462C4D0" w:rsidRDefault="55ED0991" w14:paraId="58DA53BC" w14:textId="4BF5A6A0">
      <w:pPr>
        <w:ind w:firstLine="708"/>
      </w:pPr>
      <w:r w:rsidRPr="55ED0991">
        <w:rPr>
          <w:rFonts w:eastAsia="Times New Roman" w:cs="Times New Roman"/>
          <w:b/>
          <w:bCs/>
          <w:sz w:val="28"/>
          <w:szCs w:val="28"/>
          <w:lang w:val="es-MX"/>
        </w:rPr>
        <w:t xml:space="preserve">5.8.3.1.2 Destino de los Datos (Información sensible) </w:t>
      </w:r>
    </w:p>
    <w:p w:rsidR="4E415AD5" w:rsidP="7462C4D0" w:rsidRDefault="55ED0991" w14:paraId="4A943D19" w14:textId="25247BBD">
      <w:r w:rsidRPr="55ED0991">
        <w:rPr>
          <w:rFonts w:eastAsia="Times New Roman" w:cs="Times New Roman"/>
          <w:sz w:val="28"/>
          <w:szCs w:val="28"/>
          <w:lang w:val="es-MX"/>
        </w:rPr>
        <w:t xml:space="preserve"> </w:t>
      </w:r>
    </w:p>
    <w:p w:rsidR="4E415AD5" w:rsidP="7462C4D0" w:rsidRDefault="55ED0991" w14:paraId="46D524BF" w14:textId="242C1C96">
      <w:pPr>
        <w:ind w:firstLine="705"/>
      </w:pPr>
      <w:r w:rsidRPr="55ED0991">
        <w:rPr>
          <w:rFonts w:eastAsia="Times New Roman" w:cs="Times New Roman"/>
          <w:lang w:val="es-MX"/>
        </w:rPr>
        <w:t xml:space="preserve">No hay campos </w:t>
      </w:r>
    </w:p>
    <w:p w:rsidR="4E415AD5" w:rsidP="7462C4D0" w:rsidRDefault="55ED0991" w14:paraId="7F05D671" w14:textId="4DBE6299">
      <w:r w:rsidRPr="55ED0991">
        <w:rPr>
          <w:rFonts w:eastAsia="Times New Roman" w:cs="Times New Roman"/>
          <w:lang w:val="es-MX"/>
        </w:rPr>
        <w:t xml:space="preserve"> </w:t>
      </w:r>
    </w:p>
    <w:p w:rsidR="4E415AD5" w:rsidP="7462C4D0" w:rsidRDefault="55ED0991" w14:paraId="04E8863E" w14:textId="05D020D9">
      <w:pPr>
        <w:ind w:firstLine="708"/>
      </w:pPr>
      <w:r w:rsidRPr="55ED0991">
        <w:rPr>
          <w:rFonts w:eastAsia="Times New Roman" w:cs="Times New Roman"/>
          <w:b/>
          <w:bCs/>
          <w:sz w:val="28"/>
          <w:szCs w:val="28"/>
          <w:lang w:val="es-MX"/>
        </w:rPr>
        <w:t xml:space="preserve">5.8.3.1.3 Otras tablas Afectadas </w:t>
      </w:r>
    </w:p>
    <w:p w:rsidR="4E415AD5" w:rsidP="7462C4D0" w:rsidRDefault="55ED0991" w14:paraId="455E113E" w14:textId="1244F0B5">
      <w:r w:rsidRPr="55ED0991">
        <w:rPr>
          <w:rFonts w:eastAsia="Times New Roman" w:cs="Times New Roman"/>
          <w:sz w:val="28"/>
          <w:szCs w:val="28"/>
          <w:lang w:val="es-MX"/>
        </w:rPr>
        <w:t xml:space="preserve"> </w:t>
      </w:r>
    </w:p>
    <w:p w:rsidR="4E415AD5" w:rsidP="7462C4D0" w:rsidRDefault="55ED0991" w14:paraId="70213558" w14:textId="6EB411F2">
      <w:pPr>
        <w:ind w:firstLine="705"/>
      </w:pPr>
      <w:r w:rsidRPr="55ED0991">
        <w:rPr>
          <w:rFonts w:eastAsia="Times New Roman" w:cs="Times New Roman"/>
          <w:lang w:val="es-MX"/>
        </w:rPr>
        <w:t xml:space="preserve">No hay tablas </w:t>
      </w:r>
    </w:p>
    <w:p w:rsidR="4E415AD5" w:rsidP="7462C4D0" w:rsidRDefault="55ED0991" w14:paraId="220ECB0D" w14:textId="023108FE">
      <w:r w:rsidRPr="55ED0991">
        <w:rPr>
          <w:rFonts w:eastAsia="Times New Roman" w:cs="Times New Roman"/>
          <w:lang w:val="es-MX"/>
        </w:rPr>
        <w:t xml:space="preserve"> </w:t>
      </w:r>
    </w:p>
    <w:p w:rsidR="4E415AD5" w:rsidP="7462C4D0" w:rsidRDefault="55ED0991" w14:paraId="742DA737" w14:textId="3A9680AC">
      <w:pPr>
        <w:ind w:firstLine="708"/>
      </w:pPr>
      <w:r w:rsidRPr="55ED0991">
        <w:rPr>
          <w:rFonts w:eastAsia="Times New Roman" w:cs="Times New Roman"/>
          <w:b/>
          <w:bCs/>
          <w:sz w:val="28"/>
          <w:szCs w:val="28"/>
          <w:lang w:val="es-MX"/>
        </w:rPr>
        <w:t xml:space="preserve">5.8.3.1.4 </w:t>
      </w:r>
      <w:proofErr w:type="spellStart"/>
      <w:r w:rsidRPr="55ED0991">
        <w:rPr>
          <w:rFonts w:eastAsia="Times New Roman" w:cs="Times New Roman"/>
          <w:b/>
          <w:bCs/>
          <w:sz w:val="28"/>
          <w:szCs w:val="28"/>
          <w:lang w:val="es-MX"/>
        </w:rPr>
        <w:t>Grid</w:t>
      </w:r>
      <w:proofErr w:type="spellEnd"/>
      <w:r w:rsidRPr="55ED0991">
        <w:rPr>
          <w:rFonts w:eastAsia="Times New Roman" w:cs="Times New Roman"/>
          <w:b/>
          <w:bCs/>
          <w:sz w:val="28"/>
          <w:szCs w:val="28"/>
          <w:lang w:val="es-MX"/>
        </w:rPr>
        <w:t xml:space="preserve"> </w:t>
      </w:r>
    </w:p>
    <w:p w:rsidR="4E415AD5" w:rsidP="7462C4D0" w:rsidRDefault="55ED0991" w14:paraId="552A99C1" w14:textId="31BF1F12">
      <w:r w:rsidRPr="55ED0991">
        <w:rPr>
          <w:rFonts w:eastAsia="Times New Roman" w:cs="Times New Roman"/>
          <w:sz w:val="28"/>
          <w:szCs w:val="28"/>
          <w:lang w:val="es-MX"/>
        </w:rPr>
        <w:t xml:space="preserve"> </w:t>
      </w:r>
    </w:p>
    <w:tbl>
      <w:tblPr>
        <w:tblW w:w="0" w:type="auto"/>
        <w:tblLayout w:type="fixed"/>
        <w:tblLook w:val="04A0" w:firstRow="1" w:lastRow="0" w:firstColumn="1" w:lastColumn="0" w:noHBand="0" w:noVBand="1"/>
      </w:tblPr>
      <w:tblGrid>
        <w:gridCol w:w="2685"/>
        <w:gridCol w:w="2160"/>
        <w:gridCol w:w="3810"/>
      </w:tblGrid>
      <w:tr w:rsidR="7462C4D0" w:rsidTr="7462C4D0" w14:paraId="57CFF69B"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4F6BE560" w14:textId="4A4EBB11">
            <w:pPr>
              <w:jc w:val="center"/>
            </w:pPr>
            <w:r w:rsidRPr="7462C4D0">
              <w:rPr>
                <w:rFonts w:eastAsia="Times New Roman" w:cs="Times New Roman"/>
                <w:b/>
                <w:bCs/>
                <w:szCs w:val="24"/>
                <w:lang w:val="es-MX"/>
              </w:rPr>
              <w:t>Campos</w:t>
            </w:r>
            <w:r w:rsidRPr="7462C4D0">
              <w:rPr>
                <w:rFonts w:eastAsia="Times New Roman" w:cs="Times New Roman"/>
                <w:szCs w:val="24"/>
              </w:rPr>
              <w:t xml:space="preserve"> </w:t>
            </w:r>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6052618D" w14:textId="1FF52F99">
            <w:pPr>
              <w:jc w:val="center"/>
            </w:pPr>
            <w:r w:rsidRPr="7462C4D0">
              <w:rPr>
                <w:rFonts w:eastAsia="Times New Roman" w:cs="Times New Roman"/>
                <w:b/>
                <w:bCs/>
                <w:szCs w:val="24"/>
                <w:lang w:val="es-MX"/>
              </w:rPr>
              <w:t>Visible</w:t>
            </w:r>
            <w:r w:rsidRPr="7462C4D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2A03EA9D" w14:textId="77654C8C">
            <w:pPr>
              <w:jc w:val="center"/>
            </w:pPr>
            <w:r w:rsidRPr="7462C4D0">
              <w:rPr>
                <w:rFonts w:eastAsia="Times New Roman" w:cs="Times New Roman"/>
                <w:b/>
                <w:bCs/>
                <w:szCs w:val="24"/>
                <w:lang w:val="es-MX"/>
              </w:rPr>
              <w:t>Descripción</w:t>
            </w:r>
            <w:r w:rsidRPr="7462C4D0">
              <w:rPr>
                <w:rFonts w:eastAsia="Times New Roman" w:cs="Times New Roman"/>
                <w:szCs w:val="24"/>
              </w:rPr>
              <w:t xml:space="preserve"> </w:t>
            </w:r>
          </w:p>
        </w:tc>
      </w:tr>
      <w:tr w:rsidR="7462C4D0" w:rsidTr="7462C4D0" w14:paraId="63EACFF9"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4FB60681" w14:textId="1C1E97AC">
            <w:r w:rsidRPr="7462C4D0">
              <w:rPr>
                <w:rFonts w:eastAsia="Times New Roman" w:cs="Times New Roman"/>
                <w:szCs w:val="24"/>
                <w:lang w:val="es-MX"/>
              </w:rPr>
              <w:t>Código del Lugar</w:t>
            </w:r>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4E4CE3F7" w14:textId="3A035AF6">
            <w:r w:rsidRPr="7462C4D0">
              <w:rPr>
                <w:rFonts w:eastAsia="Times New Roman" w:cs="Times New Roman"/>
                <w:szCs w:val="24"/>
                <w:lang w:val="es-MX"/>
              </w:rPr>
              <w:t>Si</w:t>
            </w:r>
            <w:r w:rsidRPr="7462C4D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58477D50" w14:textId="0C140B0F">
            <w:proofErr w:type="spellStart"/>
            <w:r w:rsidRPr="7462C4D0">
              <w:rPr>
                <w:rFonts w:eastAsia="Times New Roman" w:cs="Times New Roman"/>
                <w:szCs w:val="24"/>
                <w:lang w:val="es-MX"/>
              </w:rPr>
              <w:t>ta_lugar.CI_Codigo</w:t>
            </w:r>
            <w:proofErr w:type="spellEnd"/>
            <w:r w:rsidRPr="7462C4D0">
              <w:rPr>
                <w:rFonts w:eastAsia="Times New Roman" w:cs="Times New Roman"/>
                <w:szCs w:val="24"/>
              </w:rPr>
              <w:t xml:space="preserve"> </w:t>
            </w:r>
          </w:p>
        </w:tc>
      </w:tr>
      <w:tr w:rsidR="7462C4D0" w:rsidTr="7462C4D0" w14:paraId="37AEF307"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77B9F560" w14:textId="6F6E41CB">
            <w:r w:rsidRPr="7462C4D0">
              <w:rPr>
                <w:rFonts w:eastAsia="Times New Roman" w:cs="Times New Roman"/>
                <w:szCs w:val="24"/>
              </w:rPr>
              <w:t xml:space="preserve">Hecho </w:t>
            </w:r>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00C1900F" w14:textId="70C45B22">
            <w:r w:rsidRPr="7462C4D0">
              <w:rPr>
                <w:rFonts w:eastAsia="Times New Roman" w:cs="Times New Roman"/>
                <w:szCs w:val="24"/>
                <w:lang w:val="es-MX"/>
              </w:rPr>
              <w:t>Si</w:t>
            </w:r>
            <w:r w:rsidRPr="7462C4D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117D95C7" w14:textId="48039185">
            <w:proofErr w:type="spellStart"/>
            <w:r w:rsidRPr="7462C4D0">
              <w:rPr>
                <w:rFonts w:eastAsia="Times New Roman" w:cs="Times New Roman"/>
                <w:szCs w:val="24"/>
                <w:lang w:val="es-MX"/>
              </w:rPr>
              <w:t>ta_lugar.CV_Hecho</w:t>
            </w:r>
            <w:proofErr w:type="spellEnd"/>
          </w:p>
        </w:tc>
      </w:tr>
      <w:tr w:rsidR="7462C4D0" w:rsidTr="7462C4D0" w14:paraId="0A654FBD"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6C820026" w14:textId="20B3A773">
            <w:r w:rsidRPr="7462C4D0">
              <w:rPr>
                <w:rFonts w:eastAsia="Times New Roman" w:cs="Times New Roman"/>
                <w:szCs w:val="24"/>
                <w:lang w:val="es-MX"/>
              </w:rPr>
              <w:t>Descripción</w:t>
            </w:r>
            <w:r w:rsidRPr="7462C4D0">
              <w:rPr>
                <w:rFonts w:eastAsia="Times New Roman" w:cs="Times New Roman"/>
                <w:szCs w:val="24"/>
              </w:rPr>
              <w:t xml:space="preserve"> </w:t>
            </w:r>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15C25794" w14:textId="6639AC3A">
            <w:r w:rsidRPr="7462C4D0">
              <w:rPr>
                <w:rFonts w:eastAsia="Times New Roman" w:cs="Times New Roman"/>
                <w:szCs w:val="24"/>
                <w:lang w:val="es-MX"/>
              </w:rPr>
              <w:t xml:space="preserve">Si </w:t>
            </w:r>
            <w:r w:rsidRPr="7462C4D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1ADA9ABD" w14:textId="77696D55">
            <w:proofErr w:type="spellStart"/>
            <w:r w:rsidRPr="7462C4D0">
              <w:rPr>
                <w:rFonts w:eastAsia="Times New Roman" w:cs="Times New Roman"/>
                <w:szCs w:val="24"/>
                <w:lang w:val="es-MX"/>
              </w:rPr>
              <w:t>ta_lugar.CV_Descripcion</w:t>
            </w:r>
            <w:proofErr w:type="spellEnd"/>
            <w:r w:rsidRPr="7462C4D0">
              <w:rPr>
                <w:rFonts w:eastAsia="Times New Roman" w:cs="Times New Roman"/>
                <w:szCs w:val="24"/>
              </w:rPr>
              <w:t xml:space="preserve"> </w:t>
            </w:r>
          </w:p>
        </w:tc>
      </w:tr>
      <w:tr w:rsidR="7462C4D0" w:rsidTr="7462C4D0" w14:paraId="6A9B35AE"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1912ACFC" w14:textId="71F58FAC">
            <w:r w:rsidRPr="7462C4D0">
              <w:rPr>
                <w:rFonts w:eastAsia="Times New Roman" w:cs="Times New Roman"/>
                <w:szCs w:val="24"/>
                <w:lang w:val="es-MX"/>
              </w:rPr>
              <w:t>Tipo Lugar</w:t>
            </w:r>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2BD556D1" w14:textId="57FBF8C2">
            <w:r w:rsidRPr="7462C4D0">
              <w:rPr>
                <w:rFonts w:eastAsia="Times New Roman" w:cs="Times New Roman"/>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519909EE" w14:textId="2ED210D9">
            <w:proofErr w:type="spellStart"/>
            <w:r w:rsidRPr="7462C4D0">
              <w:rPr>
                <w:rFonts w:eastAsia="Times New Roman" w:cs="Times New Roman"/>
                <w:szCs w:val="24"/>
                <w:lang w:val="es-MX"/>
              </w:rPr>
              <w:t>ta_lugar.CV_Tipo_Lugar</w:t>
            </w:r>
            <w:proofErr w:type="spellEnd"/>
            <w:r w:rsidRPr="7462C4D0">
              <w:rPr>
                <w:rFonts w:eastAsia="Times New Roman" w:cs="Times New Roman"/>
                <w:szCs w:val="24"/>
              </w:rPr>
              <w:t xml:space="preserve"> </w:t>
            </w:r>
          </w:p>
        </w:tc>
      </w:tr>
      <w:tr w:rsidR="7462C4D0" w:rsidTr="7462C4D0" w14:paraId="22005F86"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66C09102" w14:textId="33F17ECD">
            <w:r w:rsidRPr="7462C4D0">
              <w:rPr>
                <w:rFonts w:eastAsia="Times New Roman" w:cs="Times New Roman"/>
                <w:szCs w:val="24"/>
                <w:lang w:val="es-MX"/>
              </w:rPr>
              <w:t>Dirección</w:t>
            </w:r>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205C4EFA" w14:textId="54ED291D">
            <w:r w:rsidRPr="7462C4D0">
              <w:rPr>
                <w:rFonts w:eastAsia="Times New Roman" w:cs="Times New Roman"/>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60AC23B1" w14:textId="64E3A35C">
            <w:proofErr w:type="spellStart"/>
            <w:r w:rsidRPr="7462C4D0">
              <w:rPr>
                <w:rFonts w:eastAsia="Times New Roman" w:cs="Times New Roman"/>
                <w:szCs w:val="24"/>
                <w:lang w:val="es-MX"/>
              </w:rPr>
              <w:t>ta_lugar.CV_Direccion</w:t>
            </w:r>
            <w:proofErr w:type="spellEnd"/>
          </w:p>
        </w:tc>
      </w:tr>
      <w:tr w:rsidR="7462C4D0" w:rsidTr="7462C4D0" w14:paraId="48AD1C00"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08C2453B" w14:textId="73D6810B">
            <w:r w:rsidRPr="7462C4D0">
              <w:rPr>
                <w:rFonts w:eastAsia="Times New Roman" w:cs="Times New Roman"/>
                <w:szCs w:val="24"/>
                <w:lang w:val="es-MX"/>
              </w:rPr>
              <w:t>Ciudad</w:t>
            </w:r>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2904C1D4" w14:textId="1D202DA2">
            <w:r w:rsidRPr="7462C4D0">
              <w:rPr>
                <w:rFonts w:eastAsia="Times New Roman" w:cs="Times New Roman"/>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19B66285" w14:textId="386C7DE4">
            <w:proofErr w:type="spellStart"/>
            <w:r w:rsidRPr="7462C4D0">
              <w:rPr>
                <w:rFonts w:eastAsia="Times New Roman" w:cs="Times New Roman"/>
                <w:szCs w:val="24"/>
                <w:lang w:val="es-MX"/>
              </w:rPr>
              <w:t>ta_lugar.CV_Ciudad</w:t>
            </w:r>
            <w:proofErr w:type="spellEnd"/>
          </w:p>
        </w:tc>
      </w:tr>
      <w:tr w:rsidR="7462C4D0" w:rsidTr="7462C4D0" w14:paraId="247B829E"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7FBCB105" w14:textId="75180E4C">
            <w:proofErr w:type="spellStart"/>
            <w:r w:rsidRPr="7462C4D0">
              <w:rPr>
                <w:rFonts w:eastAsia="Times New Roman" w:cs="Times New Roman"/>
                <w:szCs w:val="24"/>
                <w:lang w:val="es-MX"/>
              </w:rPr>
              <w:t>Pais</w:t>
            </w:r>
            <w:proofErr w:type="spellEnd"/>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0E357FEB" w14:textId="18A3B41E">
            <w:r w:rsidRPr="7462C4D0">
              <w:rPr>
                <w:rFonts w:eastAsia="Times New Roman" w:cs="Times New Roman"/>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55C99E91" w14:textId="5A019905">
            <w:proofErr w:type="spellStart"/>
            <w:r w:rsidRPr="7462C4D0">
              <w:rPr>
                <w:rFonts w:eastAsia="Times New Roman" w:cs="Times New Roman"/>
                <w:szCs w:val="24"/>
                <w:lang w:val="es-MX"/>
              </w:rPr>
              <w:t>ta_lugar.CV_Pais</w:t>
            </w:r>
            <w:proofErr w:type="spellEnd"/>
          </w:p>
        </w:tc>
      </w:tr>
      <w:tr w:rsidR="7462C4D0" w:rsidTr="7462C4D0" w14:paraId="52EE017C"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462C4D0" w:rsidP="7462C4D0" w:rsidRDefault="7462C4D0" w14:paraId="2E5AC7D4" w14:textId="27D190D0">
            <w:r w:rsidRPr="7462C4D0">
              <w:rPr>
                <w:rFonts w:eastAsia="Times New Roman" w:cs="Times New Roman"/>
                <w:szCs w:val="24"/>
                <w:lang w:val="es-MX"/>
              </w:rPr>
              <w:t>Acciones</w:t>
            </w:r>
            <w:r w:rsidRPr="7462C4D0">
              <w:rPr>
                <w:rFonts w:eastAsia="Times New Roman" w:cs="Times New Roman"/>
                <w:szCs w:val="24"/>
              </w:rPr>
              <w:t xml:space="preserve"> </w:t>
            </w:r>
          </w:p>
        </w:tc>
        <w:tc>
          <w:tcPr>
            <w:tcW w:w="2160" w:type="dxa"/>
            <w:tcBorders>
              <w:top w:val="single" w:color="auto" w:sz="8" w:space="0"/>
              <w:left w:val="single" w:color="auto" w:sz="8" w:space="0"/>
              <w:bottom w:val="single" w:color="auto" w:sz="8" w:space="0"/>
              <w:right w:val="single" w:color="auto" w:sz="8" w:space="0"/>
            </w:tcBorders>
          </w:tcPr>
          <w:p w:rsidR="7462C4D0" w:rsidP="7462C4D0" w:rsidRDefault="7462C4D0" w14:paraId="05BF34A4" w14:textId="15367E51">
            <w:r w:rsidRPr="7462C4D0">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7462C4D0" w:rsidP="7462C4D0" w:rsidRDefault="7462C4D0" w14:paraId="0B18FB70" w14:textId="0D7247A7">
            <w:r w:rsidRPr="7462C4D0">
              <w:rPr>
                <w:rFonts w:eastAsia="Times New Roman" w:cs="Times New Roman"/>
                <w:szCs w:val="24"/>
                <w:lang w:val="es-MX"/>
              </w:rPr>
              <w:t>Botón de actualizar va a la pantalla de actualizar</w:t>
            </w:r>
            <w:r w:rsidRPr="7462C4D0">
              <w:rPr>
                <w:rFonts w:eastAsia="Times New Roman" w:cs="Times New Roman"/>
                <w:szCs w:val="24"/>
              </w:rPr>
              <w:t xml:space="preserve"> </w:t>
            </w:r>
          </w:p>
          <w:p w:rsidR="7462C4D0" w:rsidP="7462C4D0" w:rsidRDefault="7462C4D0" w14:paraId="7B374092" w14:textId="62F8A057">
            <w:r w:rsidRPr="7462C4D0">
              <w:rPr>
                <w:rFonts w:eastAsia="Times New Roman" w:cs="Times New Roman"/>
                <w:szCs w:val="24"/>
                <w:lang w:val="es-MX"/>
              </w:rPr>
              <w:t>Botón de agregar va a la pantalla de agregar</w:t>
            </w:r>
            <w:r w:rsidRPr="7462C4D0">
              <w:rPr>
                <w:rFonts w:eastAsia="Times New Roman" w:cs="Times New Roman"/>
                <w:szCs w:val="24"/>
              </w:rPr>
              <w:t xml:space="preserve"> </w:t>
            </w:r>
          </w:p>
          <w:p w:rsidR="7462C4D0" w:rsidP="7462C4D0" w:rsidRDefault="7462C4D0" w14:paraId="6F82B8F1" w14:textId="181F2DD3">
            <w:r w:rsidRPr="7462C4D0">
              <w:rPr>
                <w:rFonts w:eastAsia="Times New Roman" w:cs="Times New Roman"/>
                <w:szCs w:val="24"/>
                <w:lang w:val="es-MX"/>
              </w:rPr>
              <w:t>Botón de eliminar elimina el tipo de victima seleccionado</w:t>
            </w:r>
            <w:r w:rsidRPr="7462C4D0">
              <w:rPr>
                <w:rFonts w:eastAsia="Times New Roman" w:cs="Times New Roman"/>
                <w:szCs w:val="24"/>
              </w:rPr>
              <w:t xml:space="preserve"> </w:t>
            </w:r>
          </w:p>
        </w:tc>
      </w:tr>
    </w:tbl>
    <w:p w:rsidR="4E415AD5" w:rsidP="7462C4D0" w:rsidRDefault="55ED0991" w14:paraId="750BB812" w14:textId="40411497">
      <w:r w:rsidRPr="55ED0991">
        <w:rPr>
          <w:rFonts w:eastAsia="Times New Roman" w:cs="Times New Roman"/>
          <w:lang w:val="es-MX"/>
        </w:rPr>
        <w:t xml:space="preserve"> </w:t>
      </w:r>
    </w:p>
    <w:p w:rsidR="4E415AD5" w:rsidP="7462C4D0" w:rsidRDefault="55ED0991" w14:paraId="7A714500" w14:textId="27174EAE">
      <w:pPr>
        <w:ind w:firstLine="708"/>
      </w:pPr>
      <w:r w:rsidRPr="55ED0991">
        <w:rPr>
          <w:rFonts w:eastAsia="Times New Roman" w:cs="Times New Roman"/>
          <w:b/>
          <w:bCs/>
          <w:sz w:val="28"/>
          <w:szCs w:val="28"/>
          <w:lang w:val="es-MX"/>
        </w:rPr>
        <w:t xml:space="preserve">5.8.3.1.5 Detalle de la Implementación </w:t>
      </w:r>
    </w:p>
    <w:p w:rsidR="4E415AD5" w:rsidP="7462C4D0" w:rsidRDefault="55ED0991" w14:paraId="0071716A" w14:textId="44025547">
      <w:r w:rsidRPr="55ED0991">
        <w:rPr>
          <w:rFonts w:eastAsia="Times New Roman" w:cs="Times New Roman"/>
          <w:sz w:val="28"/>
          <w:szCs w:val="28"/>
          <w:lang w:val="es-MX"/>
        </w:rPr>
        <w:t xml:space="preserve"> </w:t>
      </w:r>
    </w:p>
    <w:p w:rsidR="4E415AD5" w:rsidP="7462C4D0" w:rsidRDefault="55ED0991" w14:paraId="5FE52722" w14:textId="1E5D1DFB">
      <w:pPr>
        <w:ind w:firstLine="708"/>
      </w:pPr>
      <w:r w:rsidRPr="55ED0991">
        <w:rPr>
          <w:rFonts w:eastAsia="Times New Roman" w:cs="Times New Roman"/>
          <w:b/>
          <w:bCs/>
          <w:sz w:val="28"/>
          <w:szCs w:val="28"/>
          <w:lang w:val="es-MX"/>
        </w:rPr>
        <w:t xml:space="preserve">5.8.3.1.5.1 Agregar Lugar </w:t>
      </w:r>
    </w:p>
    <w:p w:rsidR="4E415AD5" w:rsidP="7462C4D0" w:rsidRDefault="55ED0991" w14:paraId="4A080EDA" w14:textId="66D92879">
      <w:r w:rsidRPr="55ED0991">
        <w:rPr>
          <w:rFonts w:eastAsia="Times New Roman" w:cs="Times New Roman"/>
          <w:sz w:val="28"/>
          <w:szCs w:val="28"/>
          <w:lang w:val="es-MX"/>
        </w:rPr>
        <w:t xml:space="preserve"> </w:t>
      </w:r>
    </w:p>
    <w:p w:rsidR="4E415AD5" w:rsidP="7462C4D0" w:rsidRDefault="55ED0991" w14:paraId="18F8740B" w14:textId="257E80BC">
      <w:r w:rsidRPr="55ED0991">
        <w:rPr>
          <w:rFonts w:eastAsia="Times New Roman" w:cs="Times New Roman"/>
          <w:sz w:val="28"/>
          <w:szCs w:val="28"/>
          <w:lang w:val="es-MX"/>
        </w:rPr>
        <w:t xml:space="preserve">Ir a la pantalla de Agregar Lugar </w:t>
      </w:r>
    </w:p>
    <w:p w:rsidR="4E415AD5" w:rsidP="7462C4D0" w:rsidRDefault="55ED0991" w14:paraId="36DBFBD0" w14:textId="0F181B9A">
      <w:r w:rsidRPr="55ED0991">
        <w:rPr>
          <w:rFonts w:eastAsia="Times New Roman" w:cs="Times New Roman"/>
          <w:lang w:val="es-MX"/>
        </w:rPr>
        <w:t xml:space="preserve"> </w:t>
      </w:r>
    </w:p>
    <w:p w:rsidR="4E415AD5" w:rsidP="7462C4D0" w:rsidRDefault="55ED0991" w14:paraId="33A5334E" w14:textId="2AF09201">
      <w:r w:rsidRPr="55ED0991">
        <w:rPr>
          <w:rFonts w:eastAsia="Times New Roman" w:cs="Times New Roman"/>
          <w:lang w:val="es-MX"/>
        </w:rPr>
        <w:t xml:space="preserve"> </w:t>
      </w:r>
    </w:p>
    <w:p w:rsidR="4E415AD5" w:rsidP="7462C4D0" w:rsidRDefault="55ED0991" w14:paraId="01AEC953" w14:textId="2BE71E1C">
      <w:r w:rsidRPr="55ED0991">
        <w:rPr>
          <w:rFonts w:eastAsia="Times New Roman" w:cs="Times New Roman"/>
          <w:lang w:val="es-MX"/>
        </w:rPr>
        <w:t xml:space="preserve"> </w:t>
      </w:r>
    </w:p>
    <w:p w:rsidR="4E415AD5" w:rsidP="7462C4D0" w:rsidRDefault="55ED0991" w14:paraId="01B85B63" w14:textId="1B8A1136">
      <w:pPr>
        <w:ind w:firstLine="708"/>
      </w:pPr>
      <w:r w:rsidRPr="55ED0991">
        <w:rPr>
          <w:rFonts w:eastAsia="Times New Roman" w:cs="Times New Roman"/>
          <w:b/>
          <w:bCs/>
          <w:sz w:val="28"/>
          <w:szCs w:val="28"/>
          <w:lang w:val="es-MX"/>
        </w:rPr>
        <w:t xml:space="preserve">5.8.3.2 Agregar Lugar </w:t>
      </w:r>
    </w:p>
    <w:p w:rsidR="4E415AD5" w:rsidP="7462C4D0" w:rsidRDefault="55ED0991" w14:paraId="5B06FD25" w14:textId="6FFA0BBF">
      <w:pPr>
        <w:ind w:firstLine="708"/>
      </w:pPr>
      <w:r w:rsidRPr="55ED0991">
        <w:rPr>
          <w:rFonts w:eastAsia="Times New Roman" w:cs="Times New Roman"/>
          <w:b/>
          <w:bCs/>
          <w:sz w:val="28"/>
          <w:szCs w:val="28"/>
          <w:lang w:val="es-MX"/>
        </w:rPr>
        <w:t xml:space="preserve"> </w:t>
      </w:r>
    </w:p>
    <w:p w:rsidR="4E415AD5" w:rsidP="7462C4D0" w:rsidRDefault="55ED0991" w14:paraId="09965439" w14:textId="23AFEAB0">
      <w:pPr>
        <w:ind w:firstLine="708"/>
      </w:pPr>
      <w:r w:rsidRPr="55ED0991">
        <w:rPr>
          <w:rFonts w:eastAsia="Times New Roman" w:cs="Times New Roman"/>
          <w:b/>
          <w:bCs/>
          <w:sz w:val="28"/>
          <w:szCs w:val="28"/>
          <w:lang w:val="es-MX"/>
        </w:rPr>
        <w:t xml:space="preserve">5.8.3.2.1 Origen de Datos </w:t>
      </w:r>
    </w:p>
    <w:p w:rsidR="4E415AD5" w:rsidP="7462C4D0" w:rsidRDefault="55ED0991" w14:paraId="39B99A9B" w14:textId="7CC8A061">
      <w:r w:rsidRPr="55ED0991">
        <w:rPr>
          <w:rFonts w:ascii="Segoe UI" w:hAnsi="Segoe UI" w:eastAsia="Segoe UI" w:cs="Segoe UI"/>
          <w:sz w:val="18"/>
          <w:szCs w:val="18"/>
          <w:lang w:val="es-MX"/>
        </w:rPr>
        <w:t xml:space="preserve"> </w:t>
      </w:r>
    </w:p>
    <w:tbl>
      <w:tblPr>
        <w:tblW w:w="0" w:type="auto"/>
        <w:tblInd w:w="1260" w:type="dxa"/>
        <w:tblLayout w:type="fixed"/>
        <w:tblLook w:val="04A0" w:firstRow="1" w:lastRow="0" w:firstColumn="1" w:lastColumn="0" w:noHBand="0" w:noVBand="1"/>
      </w:tblPr>
      <w:tblGrid>
        <w:gridCol w:w="3720"/>
        <w:gridCol w:w="3690"/>
      </w:tblGrid>
      <w:tr w:rsidR="7462C4D0" w:rsidTr="7462C4D0" w14:paraId="1068D73F"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3A0A8F4B" w14:textId="6929F0B4">
            <w:pPr>
              <w:jc w:val="center"/>
            </w:pPr>
            <w:r w:rsidRPr="7462C4D0">
              <w:rPr>
                <w:rFonts w:eastAsia="Times New Roman" w:cs="Times New Roman"/>
                <w:b/>
                <w:bCs/>
                <w:sz w:val="28"/>
                <w:szCs w:val="28"/>
                <w:lang w:val="es-MX"/>
              </w:rPr>
              <w:t>Campo</w:t>
            </w:r>
            <w:r w:rsidRPr="7462C4D0">
              <w:rPr>
                <w:rFonts w:eastAsia="Times New Roman" w:cs="Times New Roman"/>
                <w:sz w:val="28"/>
                <w:szCs w:val="28"/>
              </w:rPr>
              <w:t xml:space="preserve"> </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171ACD6E" w14:textId="121B1438">
            <w:pPr>
              <w:jc w:val="center"/>
            </w:pPr>
            <w:r w:rsidRPr="7462C4D0">
              <w:rPr>
                <w:rFonts w:eastAsia="Times New Roman" w:cs="Times New Roman"/>
                <w:b/>
                <w:bCs/>
                <w:sz w:val="28"/>
                <w:szCs w:val="28"/>
                <w:lang w:val="es-MX"/>
              </w:rPr>
              <w:t>Origen</w:t>
            </w:r>
            <w:r w:rsidRPr="7462C4D0">
              <w:rPr>
                <w:rFonts w:eastAsia="Times New Roman" w:cs="Times New Roman"/>
                <w:sz w:val="28"/>
                <w:szCs w:val="28"/>
              </w:rPr>
              <w:t xml:space="preserve"> </w:t>
            </w:r>
          </w:p>
        </w:tc>
      </w:tr>
      <w:tr w:rsidR="7462C4D0" w:rsidTr="7462C4D0" w14:paraId="2A893065"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RDefault="7462C4D0" w14:paraId="738B5704" w14:textId="6AD78949">
            <w:r w:rsidRPr="7462C4D0">
              <w:rPr>
                <w:rFonts w:eastAsia="Times New Roman" w:cs="Times New Roman"/>
                <w:szCs w:val="24"/>
                <w:lang w:val="es-MX"/>
              </w:rPr>
              <w:t>Código</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01A4F4E0" w14:textId="4F24E710">
            <w:r w:rsidRPr="7462C4D0">
              <w:rPr>
                <w:rFonts w:eastAsia="Times New Roman" w:cs="Times New Roman"/>
                <w:szCs w:val="24"/>
                <w:lang w:val="es-MX"/>
              </w:rPr>
              <w:t>Lo gestiona la base de datos</w:t>
            </w:r>
            <w:r w:rsidRPr="7462C4D0">
              <w:rPr>
                <w:rFonts w:eastAsia="Times New Roman" w:cs="Times New Roman"/>
                <w:szCs w:val="24"/>
              </w:rPr>
              <w:t xml:space="preserve"> </w:t>
            </w:r>
          </w:p>
        </w:tc>
      </w:tr>
      <w:tr w:rsidR="7462C4D0" w:rsidTr="7462C4D0" w14:paraId="3D42617D"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7DA47151" w14:textId="2873F0F6">
            <w:r w:rsidRPr="7462C4D0">
              <w:rPr>
                <w:rFonts w:eastAsia="Times New Roman" w:cs="Times New Roman"/>
                <w:szCs w:val="24"/>
              </w:rPr>
              <w:t xml:space="preserve">Hecho </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3FE0D697" w14:textId="7CF4673C">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566CFF83"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32C28A8B" w14:textId="2C4D352F">
            <w:r w:rsidRPr="7462C4D0">
              <w:rPr>
                <w:rFonts w:eastAsia="Times New Roman" w:cs="Times New Roman"/>
                <w:szCs w:val="24"/>
                <w:lang w:val="es-MX"/>
              </w:rPr>
              <w:lastRenderedPageBreak/>
              <w:t>Descripción</w:t>
            </w:r>
            <w:r w:rsidRPr="7462C4D0">
              <w:rPr>
                <w:rFonts w:eastAsia="Times New Roman" w:cs="Times New Roman"/>
                <w:szCs w:val="24"/>
              </w:rPr>
              <w:t xml:space="preserve"> </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1FF6FBC5" w14:textId="3FE39048">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63942E11"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6D337B7E" w14:textId="1F7156FE">
            <w:r w:rsidRPr="7462C4D0">
              <w:rPr>
                <w:rFonts w:eastAsia="Times New Roman" w:cs="Times New Roman"/>
                <w:szCs w:val="24"/>
                <w:lang w:val="es-MX"/>
              </w:rPr>
              <w:t>Tipo Lugar</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4A7F1DA4" w14:textId="37D57F2B">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36751307"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0EA3D009" w14:textId="5178D490">
            <w:r w:rsidRPr="7462C4D0">
              <w:rPr>
                <w:rFonts w:eastAsia="Times New Roman" w:cs="Times New Roman"/>
                <w:szCs w:val="24"/>
                <w:lang w:val="es-MX"/>
              </w:rPr>
              <w:t>Dirección</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7A164947" w14:textId="7901366B">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71325249"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4707E9DB" w14:textId="6BDDEABE">
            <w:r w:rsidRPr="7462C4D0">
              <w:rPr>
                <w:rFonts w:eastAsia="Times New Roman" w:cs="Times New Roman"/>
                <w:szCs w:val="24"/>
                <w:lang w:val="es-MX"/>
              </w:rPr>
              <w:t>Ciudad</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3C529054" w14:textId="61D8D766">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5AD8693B"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6D7515DA" w14:textId="0ADAD29D">
            <w:r w:rsidRPr="7462C4D0">
              <w:rPr>
                <w:rFonts w:eastAsia="Times New Roman" w:cs="Times New Roman"/>
                <w:szCs w:val="24"/>
                <w:lang w:val="es-MX"/>
              </w:rPr>
              <w:t>País</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0A8F3FF8" w14:textId="1E04D54F">
            <w:r w:rsidRPr="7462C4D0">
              <w:rPr>
                <w:rFonts w:eastAsia="Times New Roman" w:cs="Times New Roman"/>
                <w:szCs w:val="24"/>
                <w:lang w:val="es-MX"/>
              </w:rPr>
              <w:t>Lo digita el Usuario</w:t>
            </w:r>
            <w:r w:rsidRPr="7462C4D0">
              <w:rPr>
                <w:rFonts w:eastAsia="Times New Roman" w:cs="Times New Roman"/>
                <w:szCs w:val="24"/>
              </w:rPr>
              <w:t xml:space="preserve"> </w:t>
            </w:r>
          </w:p>
        </w:tc>
      </w:tr>
    </w:tbl>
    <w:p w:rsidR="4E415AD5" w:rsidP="7462C4D0" w:rsidRDefault="55ED0991" w14:paraId="4D0EE91C" w14:textId="023DE4BB">
      <w:r w:rsidRPr="55ED0991">
        <w:rPr>
          <w:rFonts w:eastAsia="Times New Roman" w:cs="Times New Roman"/>
          <w:lang w:val="es-MX"/>
        </w:rPr>
        <w:t xml:space="preserve"> </w:t>
      </w:r>
    </w:p>
    <w:p w:rsidR="4E415AD5" w:rsidP="7462C4D0" w:rsidRDefault="55ED0991" w14:paraId="1AA4BAD5" w14:textId="17A5E9D3">
      <w:pPr>
        <w:ind w:firstLine="708"/>
      </w:pPr>
      <w:r w:rsidRPr="55ED0991">
        <w:rPr>
          <w:rFonts w:eastAsia="Times New Roman" w:cs="Times New Roman"/>
          <w:b/>
          <w:bCs/>
          <w:sz w:val="28"/>
          <w:szCs w:val="28"/>
          <w:lang w:val="es-MX"/>
        </w:rPr>
        <w:t xml:space="preserve">5.8.3.2.2 Destino de los Datos (Información sensible) </w:t>
      </w:r>
    </w:p>
    <w:p w:rsidR="4E415AD5" w:rsidP="7462C4D0" w:rsidRDefault="55ED0991" w14:paraId="3FF467EC" w14:textId="324AA150">
      <w:r w:rsidRPr="55ED0991">
        <w:rPr>
          <w:rFonts w:eastAsia="Times New Roman" w:cs="Times New Roman"/>
          <w:sz w:val="28"/>
          <w:szCs w:val="28"/>
          <w:lang w:val="es-MX"/>
        </w:rPr>
        <w:t xml:space="preserve"> </w:t>
      </w:r>
    </w:p>
    <w:tbl>
      <w:tblPr>
        <w:tblW w:w="0" w:type="auto"/>
        <w:tblInd w:w="1260" w:type="dxa"/>
        <w:tblLayout w:type="fixed"/>
        <w:tblLook w:val="04A0" w:firstRow="1" w:lastRow="0" w:firstColumn="1" w:lastColumn="0" w:noHBand="0" w:noVBand="1"/>
      </w:tblPr>
      <w:tblGrid>
        <w:gridCol w:w="2640"/>
        <w:gridCol w:w="3135"/>
        <w:gridCol w:w="1620"/>
      </w:tblGrid>
      <w:tr w:rsidR="7462C4D0" w:rsidTr="7462C4D0" w14:paraId="287F3CC1"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462C4D0" w:rsidP="7462C4D0" w:rsidRDefault="7462C4D0" w14:paraId="50E24859" w14:textId="660E9DD6">
            <w:pPr>
              <w:jc w:val="center"/>
            </w:pPr>
            <w:r w:rsidRPr="7462C4D0">
              <w:rPr>
                <w:rFonts w:eastAsia="Times New Roman" w:cs="Times New Roman"/>
                <w:b/>
                <w:bCs/>
                <w:sz w:val="28"/>
                <w:szCs w:val="28"/>
                <w:lang w:val="es-MX"/>
              </w:rPr>
              <w:t>Campo</w:t>
            </w:r>
            <w:r w:rsidRPr="7462C4D0">
              <w:rPr>
                <w:rFonts w:eastAsia="Times New Roman" w:cs="Times New Roman"/>
                <w:sz w:val="28"/>
                <w:szCs w:val="28"/>
              </w:rPr>
              <w:t xml:space="preserve"> </w:t>
            </w:r>
          </w:p>
        </w:tc>
        <w:tc>
          <w:tcPr>
            <w:tcW w:w="3135" w:type="dxa"/>
            <w:tcBorders>
              <w:top w:val="single" w:color="auto" w:sz="8" w:space="0"/>
              <w:left w:val="single" w:color="auto" w:sz="8" w:space="0"/>
              <w:bottom w:val="single" w:color="auto" w:sz="8" w:space="0"/>
              <w:right w:val="single" w:color="auto" w:sz="8" w:space="0"/>
            </w:tcBorders>
          </w:tcPr>
          <w:p w:rsidR="7462C4D0" w:rsidP="7462C4D0" w:rsidRDefault="7462C4D0" w14:paraId="52008236" w14:textId="243C9BE7">
            <w:pPr>
              <w:jc w:val="center"/>
            </w:pPr>
            <w:r w:rsidRPr="7462C4D0">
              <w:rPr>
                <w:rFonts w:eastAsia="Times New Roman" w:cs="Times New Roman"/>
                <w:b/>
                <w:bCs/>
                <w:sz w:val="28"/>
                <w:szCs w:val="28"/>
                <w:lang w:val="es-MX"/>
              </w:rPr>
              <w:t>Destino</w:t>
            </w:r>
            <w:r w:rsidRPr="7462C4D0">
              <w:rPr>
                <w:rFonts w:eastAsia="Times New Roman" w:cs="Times New Roman"/>
                <w:sz w:val="28"/>
                <w:szCs w:val="28"/>
              </w:rPr>
              <w:t xml:space="preserve"> </w:t>
            </w:r>
          </w:p>
        </w:tc>
        <w:tc>
          <w:tcPr>
            <w:tcW w:w="1620" w:type="dxa"/>
            <w:tcBorders>
              <w:top w:val="single" w:color="auto" w:sz="8" w:space="0"/>
              <w:left w:val="single" w:color="auto" w:sz="8" w:space="0"/>
              <w:bottom w:val="single" w:color="auto" w:sz="8" w:space="0"/>
              <w:right w:val="single" w:color="auto" w:sz="8" w:space="0"/>
            </w:tcBorders>
          </w:tcPr>
          <w:p w:rsidR="7462C4D0" w:rsidP="7462C4D0" w:rsidRDefault="7462C4D0" w14:paraId="038ABA81" w14:textId="78B2D912">
            <w:pPr>
              <w:jc w:val="center"/>
            </w:pPr>
            <w:r w:rsidRPr="7462C4D0">
              <w:rPr>
                <w:rFonts w:eastAsia="Times New Roman" w:cs="Times New Roman"/>
                <w:b/>
                <w:bCs/>
                <w:sz w:val="28"/>
                <w:szCs w:val="28"/>
                <w:lang w:val="es-MX"/>
              </w:rPr>
              <w:t>Dato sensible</w:t>
            </w:r>
            <w:r w:rsidRPr="7462C4D0">
              <w:rPr>
                <w:rFonts w:eastAsia="Times New Roman" w:cs="Times New Roman"/>
                <w:sz w:val="28"/>
                <w:szCs w:val="28"/>
              </w:rPr>
              <w:t xml:space="preserve"> </w:t>
            </w:r>
          </w:p>
        </w:tc>
      </w:tr>
      <w:tr w:rsidR="7462C4D0" w:rsidTr="7462C4D0" w14:paraId="20D8B67F"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462C4D0" w:rsidP="7462C4D0" w:rsidRDefault="7462C4D0" w14:paraId="38C2E917" w14:textId="53A24BFC">
            <w:r w:rsidRPr="7462C4D0">
              <w:rPr>
                <w:rFonts w:eastAsia="Times New Roman" w:cs="Times New Roman"/>
                <w:szCs w:val="24"/>
                <w:lang w:val="es-MX"/>
              </w:rPr>
              <w:t>Código</w:t>
            </w:r>
          </w:p>
        </w:tc>
        <w:tc>
          <w:tcPr>
            <w:tcW w:w="3135" w:type="dxa"/>
            <w:tcBorders>
              <w:top w:val="single" w:color="auto" w:sz="8" w:space="0"/>
              <w:left w:val="single" w:color="auto" w:sz="8" w:space="0"/>
              <w:bottom w:val="single" w:color="auto" w:sz="8" w:space="0"/>
              <w:right w:val="single" w:color="auto" w:sz="8" w:space="0"/>
            </w:tcBorders>
          </w:tcPr>
          <w:p w:rsidR="7462C4D0" w:rsidP="7462C4D0" w:rsidRDefault="7462C4D0" w14:paraId="0836910A" w14:textId="0BC23300">
            <w:proofErr w:type="spellStart"/>
            <w:r w:rsidRPr="7462C4D0">
              <w:rPr>
                <w:rFonts w:eastAsia="Times New Roman" w:cs="Times New Roman"/>
                <w:szCs w:val="24"/>
                <w:lang w:val="es-MX"/>
              </w:rPr>
              <w:t>ta_lugar.CI_Codigo</w:t>
            </w:r>
            <w:proofErr w:type="spellEnd"/>
            <w:r w:rsidRPr="7462C4D0">
              <w:rPr>
                <w:rFonts w:eastAsia="Times New Roman" w:cs="Times New Roman"/>
                <w:szCs w:val="24"/>
              </w:rPr>
              <w:t xml:space="preserve"> </w:t>
            </w:r>
          </w:p>
        </w:tc>
        <w:tc>
          <w:tcPr>
            <w:tcW w:w="1620" w:type="dxa"/>
            <w:tcBorders>
              <w:top w:val="single" w:color="auto" w:sz="8" w:space="0"/>
              <w:left w:val="single" w:color="auto" w:sz="8" w:space="0"/>
              <w:bottom w:val="single" w:color="auto" w:sz="8" w:space="0"/>
              <w:right w:val="single" w:color="auto" w:sz="8" w:space="0"/>
            </w:tcBorders>
          </w:tcPr>
          <w:p w:rsidR="7462C4D0" w:rsidP="7462C4D0" w:rsidRDefault="7462C4D0" w14:paraId="24B6B3F9" w14:textId="37191179">
            <w:r w:rsidRPr="7462C4D0">
              <w:rPr>
                <w:rFonts w:eastAsia="Times New Roman" w:cs="Times New Roman"/>
                <w:szCs w:val="24"/>
                <w:lang w:val="es-MX"/>
              </w:rPr>
              <w:t>Si</w:t>
            </w:r>
            <w:r w:rsidRPr="7462C4D0">
              <w:rPr>
                <w:rFonts w:eastAsia="Times New Roman" w:cs="Times New Roman"/>
                <w:szCs w:val="24"/>
              </w:rPr>
              <w:t xml:space="preserve"> </w:t>
            </w:r>
          </w:p>
        </w:tc>
      </w:tr>
      <w:tr w:rsidR="7462C4D0" w:rsidTr="7462C4D0" w14:paraId="70346AF1"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462C4D0" w:rsidP="7462C4D0" w:rsidRDefault="7462C4D0" w14:paraId="64CB992D" w14:textId="335BFFE8">
            <w:r w:rsidRPr="7462C4D0">
              <w:rPr>
                <w:rFonts w:eastAsia="Times New Roman" w:cs="Times New Roman"/>
                <w:szCs w:val="24"/>
              </w:rPr>
              <w:t xml:space="preserve">Hecho </w:t>
            </w:r>
          </w:p>
        </w:tc>
        <w:tc>
          <w:tcPr>
            <w:tcW w:w="3135" w:type="dxa"/>
            <w:tcBorders>
              <w:top w:val="single" w:color="auto" w:sz="8" w:space="0"/>
              <w:left w:val="single" w:color="auto" w:sz="8" w:space="0"/>
              <w:bottom w:val="single" w:color="auto" w:sz="8" w:space="0"/>
              <w:right w:val="single" w:color="auto" w:sz="8" w:space="0"/>
            </w:tcBorders>
          </w:tcPr>
          <w:p w:rsidR="7462C4D0" w:rsidP="7462C4D0" w:rsidRDefault="7462C4D0" w14:paraId="64747448" w14:textId="1DB84151">
            <w:proofErr w:type="spellStart"/>
            <w:r w:rsidRPr="7462C4D0">
              <w:rPr>
                <w:rFonts w:eastAsia="Times New Roman" w:cs="Times New Roman"/>
                <w:szCs w:val="24"/>
                <w:lang w:val="es-MX"/>
              </w:rPr>
              <w:t>ta_lugar.CV_Hecho</w:t>
            </w:r>
            <w:proofErr w:type="spellEnd"/>
          </w:p>
        </w:tc>
        <w:tc>
          <w:tcPr>
            <w:tcW w:w="1620" w:type="dxa"/>
            <w:tcBorders>
              <w:top w:val="single" w:color="auto" w:sz="8" w:space="0"/>
              <w:left w:val="single" w:color="auto" w:sz="8" w:space="0"/>
              <w:bottom w:val="single" w:color="auto" w:sz="8" w:space="0"/>
              <w:right w:val="single" w:color="auto" w:sz="8" w:space="0"/>
            </w:tcBorders>
          </w:tcPr>
          <w:p w:rsidR="7462C4D0" w:rsidP="7462C4D0" w:rsidRDefault="7462C4D0" w14:paraId="0816DA63" w14:textId="1213C8DB">
            <w:r w:rsidRPr="7462C4D0">
              <w:rPr>
                <w:rFonts w:eastAsia="Times New Roman" w:cs="Times New Roman"/>
                <w:szCs w:val="24"/>
                <w:lang w:val="es-MX"/>
              </w:rPr>
              <w:t>Si</w:t>
            </w:r>
            <w:r w:rsidRPr="7462C4D0">
              <w:rPr>
                <w:rFonts w:eastAsia="Times New Roman" w:cs="Times New Roman"/>
                <w:szCs w:val="24"/>
              </w:rPr>
              <w:t xml:space="preserve"> </w:t>
            </w:r>
          </w:p>
        </w:tc>
      </w:tr>
      <w:tr w:rsidR="7462C4D0" w:rsidTr="7462C4D0" w14:paraId="0F43CEC0"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462C4D0" w:rsidP="7462C4D0" w:rsidRDefault="7462C4D0" w14:paraId="7A9B3F39" w14:textId="2EA7AABE">
            <w:r w:rsidRPr="7462C4D0">
              <w:rPr>
                <w:rFonts w:eastAsia="Times New Roman" w:cs="Times New Roman"/>
                <w:szCs w:val="24"/>
                <w:lang w:val="es-MX"/>
              </w:rPr>
              <w:t>Descripción</w:t>
            </w:r>
            <w:r w:rsidRPr="7462C4D0">
              <w:rPr>
                <w:rFonts w:eastAsia="Times New Roman" w:cs="Times New Roman"/>
                <w:szCs w:val="24"/>
              </w:rPr>
              <w:t xml:space="preserve"> </w:t>
            </w:r>
          </w:p>
        </w:tc>
        <w:tc>
          <w:tcPr>
            <w:tcW w:w="3135" w:type="dxa"/>
            <w:tcBorders>
              <w:top w:val="single" w:color="auto" w:sz="8" w:space="0"/>
              <w:left w:val="single" w:color="auto" w:sz="8" w:space="0"/>
              <w:bottom w:val="single" w:color="auto" w:sz="8" w:space="0"/>
              <w:right w:val="single" w:color="auto" w:sz="8" w:space="0"/>
            </w:tcBorders>
          </w:tcPr>
          <w:p w:rsidR="7462C4D0" w:rsidP="7462C4D0" w:rsidRDefault="7462C4D0" w14:paraId="494A49C2" w14:textId="12514CAD">
            <w:proofErr w:type="spellStart"/>
            <w:r w:rsidRPr="7462C4D0">
              <w:rPr>
                <w:rFonts w:eastAsia="Times New Roman" w:cs="Times New Roman"/>
                <w:szCs w:val="24"/>
                <w:lang w:val="es-MX"/>
              </w:rPr>
              <w:t>ta_lugar.CV_Descripcion</w:t>
            </w:r>
            <w:proofErr w:type="spellEnd"/>
            <w:r w:rsidRPr="7462C4D0">
              <w:rPr>
                <w:rFonts w:eastAsia="Times New Roman" w:cs="Times New Roman"/>
                <w:szCs w:val="24"/>
              </w:rPr>
              <w:t xml:space="preserve"> </w:t>
            </w:r>
          </w:p>
        </w:tc>
        <w:tc>
          <w:tcPr>
            <w:tcW w:w="1620" w:type="dxa"/>
            <w:tcBorders>
              <w:top w:val="single" w:color="auto" w:sz="8" w:space="0"/>
              <w:left w:val="single" w:color="auto" w:sz="8" w:space="0"/>
              <w:bottom w:val="single" w:color="auto" w:sz="8" w:space="0"/>
              <w:right w:val="single" w:color="auto" w:sz="8" w:space="0"/>
            </w:tcBorders>
          </w:tcPr>
          <w:p w:rsidR="7462C4D0" w:rsidP="7462C4D0" w:rsidRDefault="7462C4D0" w14:paraId="079C3F25" w14:textId="343D342E">
            <w:r w:rsidRPr="7462C4D0">
              <w:rPr>
                <w:rFonts w:eastAsia="Times New Roman" w:cs="Times New Roman"/>
                <w:szCs w:val="24"/>
                <w:lang w:val="es-MX"/>
              </w:rPr>
              <w:t>Si</w:t>
            </w:r>
            <w:r w:rsidRPr="7462C4D0">
              <w:rPr>
                <w:rFonts w:eastAsia="Times New Roman" w:cs="Times New Roman"/>
                <w:szCs w:val="24"/>
              </w:rPr>
              <w:t xml:space="preserve"> </w:t>
            </w:r>
          </w:p>
        </w:tc>
      </w:tr>
      <w:tr w:rsidR="7462C4D0" w:rsidTr="7462C4D0" w14:paraId="04E861F8"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462C4D0" w:rsidP="7462C4D0" w:rsidRDefault="7462C4D0" w14:paraId="53327864" w14:textId="167938D8">
            <w:r w:rsidRPr="7462C4D0">
              <w:rPr>
                <w:rFonts w:eastAsia="Times New Roman" w:cs="Times New Roman"/>
                <w:szCs w:val="24"/>
                <w:lang w:val="es-MX"/>
              </w:rPr>
              <w:t>Tipo Lugar</w:t>
            </w:r>
          </w:p>
        </w:tc>
        <w:tc>
          <w:tcPr>
            <w:tcW w:w="3135" w:type="dxa"/>
            <w:tcBorders>
              <w:top w:val="single" w:color="auto" w:sz="8" w:space="0"/>
              <w:left w:val="single" w:color="auto" w:sz="8" w:space="0"/>
              <w:bottom w:val="single" w:color="auto" w:sz="8" w:space="0"/>
              <w:right w:val="single" w:color="auto" w:sz="8" w:space="0"/>
            </w:tcBorders>
          </w:tcPr>
          <w:p w:rsidR="7462C4D0" w:rsidP="7462C4D0" w:rsidRDefault="7462C4D0" w14:paraId="23BADCDF" w14:textId="50415C47">
            <w:proofErr w:type="spellStart"/>
            <w:r w:rsidRPr="7462C4D0">
              <w:rPr>
                <w:rFonts w:eastAsia="Times New Roman" w:cs="Times New Roman"/>
                <w:szCs w:val="24"/>
                <w:lang w:val="es-MX"/>
              </w:rPr>
              <w:t>ta_lugar.CV_Tipo_Lugar</w:t>
            </w:r>
            <w:proofErr w:type="spellEnd"/>
            <w:r w:rsidRPr="7462C4D0">
              <w:rPr>
                <w:rFonts w:eastAsia="Times New Roman" w:cs="Times New Roman"/>
                <w:szCs w:val="24"/>
              </w:rPr>
              <w:t xml:space="preserve"> </w:t>
            </w:r>
          </w:p>
        </w:tc>
        <w:tc>
          <w:tcPr>
            <w:tcW w:w="1620" w:type="dxa"/>
            <w:tcBorders>
              <w:top w:val="single" w:color="auto" w:sz="8" w:space="0"/>
              <w:left w:val="single" w:color="auto" w:sz="8" w:space="0"/>
              <w:bottom w:val="single" w:color="auto" w:sz="8" w:space="0"/>
              <w:right w:val="single" w:color="auto" w:sz="8" w:space="0"/>
            </w:tcBorders>
          </w:tcPr>
          <w:p w:rsidR="7462C4D0" w:rsidP="7462C4D0" w:rsidRDefault="7462C4D0" w14:paraId="69165F6D" w14:textId="5B5F793C">
            <w:r w:rsidRPr="7462C4D0">
              <w:rPr>
                <w:rFonts w:eastAsia="Times New Roman" w:cs="Times New Roman"/>
                <w:szCs w:val="24"/>
                <w:lang w:val="es-MX"/>
              </w:rPr>
              <w:t>Si</w:t>
            </w:r>
          </w:p>
        </w:tc>
      </w:tr>
      <w:tr w:rsidR="7462C4D0" w:rsidTr="7462C4D0" w14:paraId="669B01DA"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462C4D0" w:rsidP="7462C4D0" w:rsidRDefault="7462C4D0" w14:paraId="47DF1C52" w14:textId="6B6ED42D">
            <w:r w:rsidRPr="7462C4D0">
              <w:rPr>
                <w:rFonts w:eastAsia="Times New Roman" w:cs="Times New Roman"/>
                <w:szCs w:val="24"/>
                <w:lang w:val="es-MX"/>
              </w:rPr>
              <w:t>Dirección</w:t>
            </w:r>
          </w:p>
        </w:tc>
        <w:tc>
          <w:tcPr>
            <w:tcW w:w="3135" w:type="dxa"/>
            <w:tcBorders>
              <w:top w:val="single" w:color="auto" w:sz="8" w:space="0"/>
              <w:left w:val="single" w:color="auto" w:sz="8" w:space="0"/>
              <w:bottom w:val="single" w:color="auto" w:sz="8" w:space="0"/>
              <w:right w:val="single" w:color="auto" w:sz="8" w:space="0"/>
            </w:tcBorders>
          </w:tcPr>
          <w:p w:rsidR="7462C4D0" w:rsidP="7462C4D0" w:rsidRDefault="7462C4D0" w14:paraId="06F82D47" w14:textId="6A0E0C88">
            <w:proofErr w:type="spellStart"/>
            <w:r w:rsidRPr="7462C4D0">
              <w:rPr>
                <w:rFonts w:eastAsia="Times New Roman" w:cs="Times New Roman"/>
                <w:szCs w:val="24"/>
                <w:lang w:val="es-MX"/>
              </w:rPr>
              <w:t>ta_lugar.CV_Direccion</w:t>
            </w:r>
            <w:proofErr w:type="spellEnd"/>
          </w:p>
        </w:tc>
        <w:tc>
          <w:tcPr>
            <w:tcW w:w="1620" w:type="dxa"/>
            <w:tcBorders>
              <w:top w:val="single" w:color="auto" w:sz="8" w:space="0"/>
              <w:left w:val="single" w:color="auto" w:sz="8" w:space="0"/>
              <w:bottom w:val="single" w:color="auto" w:sz="8" w:space="0"/>
              <w:right w:val="single" w:color="auto" w:sz="8" w:space="0"/>
            </w:tcBorders>
          </w:tcPr>
          <w:p w:rsidR="7462C4D0" w:rsidP="7462C4D0" w:rsidRDefault="7462C4D0" w14:paraId="305F5357" w14:textId="28546D39">
            <w:r w:rsidRPr="7462C4D0">
              <w:rPr>
                <w:rFonts w:eastAsia="Times New Roman" w:cs="Times New Roman"/>
                <w:szCs w:val="24"/>
                <w:lang w:val="es-MX"/>
              </w:rPr>
              <w:t>Si</w:t>
            </w:r>
          </w:p>
        </w:tc>
      </w:tr>
      <w:tr w:rsidR="7462C4D0" w:rsidTr="7462C4D0" w14:paraId="70BBC325"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462C4D0" w:rsidP="7462C4D0" w:rsidRDefault="7462C4D0" w14:paraId="27139565" w14:textId="5782228E">
            <w:r w:rsidRPr="7462C4D0">
              <w:rPr>
                <w:rFonts w:eastAsia="Times New Roman" w:cs="Times New Roman"/>
                <w:szCs w:val="24"/>
                <w:lang w:val="es-MX"/>
              </w:rPr>
              <w:t>Ciudad</w:t>
            </w:r>
          </w:p>
        </w:tc>
        <w:tc>
          <w:tcPr>
            <w:tcW w:w="3135" w:type="dxa"/>
            <w:tcBorders>
              <w:top w:val="single" w:color="auto" w:sz="8" w:space="0"/>
              <w:left w:val="single" w:color="auto" w:sz="8" w:space="0"/>
              <w:bottom w:val="single" w:color="auto" w:sz="8" w:space="0"/>
              <w:right w:val="single" w:color="auto" w:sz="8" w:space="0"/>
            </w:tcBorders>
          </w:tcPr>
          <w:p w:rsidR="7462C4D0" w:rsidP="7462C4D0" w:rsidRDefault="7462C4D0" w14:paraId="069C322D" w14:textId="625207F9">
            <w:proofErr w:type="spellStart"/>
            <w:r w:rsidRPr="7462C4D0">
              <w:rPr>
                <w:rFonts w:eastAsia="Times New Roman" w:cs="Times New Roman"/>
                <w:szCs w:val="24"/>
                <w:lang w:val="es-MX"/>
              </w:rPr>
              <w:t>ta_lugar.CV_Ciudad</w:t>
            </w:r>
            <w:proofErr w:type="spellEnd"/>
          </w:p>
        </w:tc>
        <w:tc>
          <w:tcPr>
            <w:tcW w:w="1620" w:type="dxa"/>
            <w:tcBorders>
              <w:top w:val="single" w:color="auto" w:sz="8" w:space="0"/>
              <w:left w:val="single" w:color="auto" w:sz="8" w:space="0"/>
              <w:bottom w:val="single" w:color="auto" w:sz="8" w:space="0"/>
              <w:right w:val="single" w:color="auto" w:sz="8" w:space="0"/>
            </w:tcBorders>
          </w:tcPr>
          <w:p w:rsidR="7462C4D0" w:rsidP="7462C4D0" w:rsidRDefault="7462C4D0" w14:paraId="450CB001" w14:textId="038A54F7">
            <w:r w:rsidRPr="7462C4D0">
              <w:rPr>
                <w:rFonts w:eastAsia="Times New Roman" w:cs="Times New Roman"/>
                <w:szCs w:val="24"/>
                <w:lang w:val="es-MX"/>
              </w:rPr>
              <w:t>Si</w:t>
            </w:r>
          </w:p>
        </w:tc>
      </w:tr>
      <w:tr w:rsidR="7462C4D0" w:rsidTr="7462C4D0" w14:paraId="1DFCB418" w14:textId="77777777">
        <w:trPr>
          <w:trHeight w:val="300"/>
        </w:trPr>
        <w:tc>
          <w:tcPr>
            <w:tcW w:w="2640" w:type="dxa"/>
            <w:tcBorders>
              <w:top w:val="single" w:color="auto" w:sz="8" w:space="0"/>
              <w:left w:val="single" w:color="auto" w:sz="8" w:space="0"/>
              <w:bottom w:val="single" w:color="auto" w:sz="8" w:space="0"/>
              <w:right w:val="single" w:color="auto" w:sz="8" w:space="0"/>
            </w:tcBorders>
          </w:tcPr>
          <w:p w:rsidR="7462C4D0" w:rsidP="7462C4D0" w:rsidRDefault="7462C4D0" w14:paraId="75B600FF" w14:textId="2038B662">
            <w:r w:rsidRPr="7462C4D0">
              <w:rPr>
                <w:rFonts w:eastAsia="Times New Roman" w:cs="Times New Roman"/>
                <w:szCs w:val="24"/>
                <w:lang w:val="es-MX"/>
              </w:rPr>
              <w:t>País</w:t>
            </w:r>
          </w:p>
        </w:tc>
        <w:tc>
          <w:tcPr>
            <w:tcW w:w="3135" w:type="dxa"/>
            <w:tcBorders>
              <w:top w:val="single" w:color="auto" w:sz="8" w:space="0"/>
              <w:left w:val="single" w:color="auto" w:sz="8" w:space="0"/>
              <w:bottom w:val="single" w:color="auto" w:sz="8" w:space="0"/>
              <w:right w:val="single" w:color="auto" w:sz="8" w:space="0"/>
            </w:tcBorders>
          </w:tcPr>
          <w:p w:rsidR="7462C4D0" w:rsidP="7462C4D0" w:rsidRDefault="7462C4D0" w14:paraId="5CCD8BB8" w14:textId="7B9877DB">
            <w:proofErr w:type="spellStart"/>
            <w:r w:rsidRPr="7462C4D0">
              <w:rPr>
                <w:rFonts w:eastAsia="Times New Roman" w:cs="Times New Roman"/>
                <w:szCs w:val="24"/>
                <w:lang w:val="es-MX"/>
              </w:rPr>
              <w:t>ta_lugar.CV_Pais</w:t>
            </w:r>
            <w:proofErr w:type="spellEnd"/>
          </w:p>
        </w:tc>
        <w:tc>
          <w:tcPr>
            <w:tcW w:w="1620" w:type="dxa"/>
            <w:tcBorders>
              <w:top w:val="single" w:color="auto" w:sz="8" w:space="0"/>
              <w:left w:val="single" w:color="auto" w:sz="8" w:space="0"/>
              <w:bottom w:val="single" w:color="auto" w:sz="8" w:space="0"/>
              <w:right w:val="single" w:color="auto" w:sz="8" w:space="0"/>
            </w:tcBorders>
          </w:tcPr>
          <w:p w:rsidR="7462C4D0" w:rsidP="7462C4D0" w:rsidRDefault="7462C4D0" w14:paraId="71216BD6" w14:textId="6F05EFCA">
            <w:r w:rsidRPr="7462C4D0">
              <w:rPr>
                <w:rFonts w:eastAsia="Times New Roman" w:cs="Times New Roman"/>
                <w:szCs w:val="24"/>
                <w:lang w:val="es-MX"/>
              </w:rPr>
              <w:t>Si</w:t>
            </w:r>
          </w:p>
        </w:tc>
      </w:tr>
    </w:tbl>
    <w:p w:rsidR="4E415AD5" w:rsidP="7462C4D0" w:rsidRDefault="55ED0991" w14:paraId="72F04681" w14:textId="0BD5635D">
      <w:r w:rsidRPr="55ED0991">
        <w:rPr>
          <w:rFonts w:eastAsia="Times New Roman" w:cs="Times New Roman"/>
          <w:sz w:val="28"/>
          <w:szCs w:val="28"/>
          <w:lang w:val="es-MX"/>
        </w:rPr>
        <w:t xml:space="preserve"> </w:t>
      </w:r>
    </w:p>
    <w:p w:rsidR="4E415AD5" w:rsidP="7462C4D0" w:rsidRDefault="55ED0991" w14:paraId="251B4121" w14:textId="50563AD3">
      <w:r w:rsidRPr="55ED0991">
        <w:rPr>
          <w:rFonts w:eastAsia="Times New Roman" w:cs="Times New Roman"/>
          <w:lang w:val="es-MX"/>
        </w:rPr>
        <w:t xml:space="preserve"> </w:t>
      </w:r>
    </w:p>
    <w:p w:rsidR="4E415AD5" w:rsidP="7462C4D0" w:rsidRDefault="55ED0991" w14:paraId="5A5CAFAA" w14:textId="0916D8A6">
      <w:pPr>
        <w:ind w:firstLine="708"/>
      </w:pPr>
      <w:r w:rsidRPr="55ED0991">
        <w:rPr>
          <w:rFonts w:eastAsia="Times New Roman" w:cs="Times New Roman"/>
          <w:b/>
          <w:bCs/>
          <w:sz w:val="28"/>
          <w:szCs w:val="28"/>
          <w:lang w:val="es-MX"/>
        </w:rPr>
        <w:t xml:space="preserve">5.8.3.2.3 Otras tablas Afectadas </w:t>
      </w:r>
    </w:p>
    <w:p w:rsidR="4E415AD5" w:rsidP="7462C4D0" w:rsidRDefault="55ED0991" w14:paraId="706F5D5E" w14:textId="530B2814">
      <w:r w:rsidRPr="55ED0991">
        <w:rPr>
          <w:rFonts w:eastAsia="Times New Roman" w:cs="Times New Roman"/>
          <w:sz w:val="28"/>
          <w:szCs w:val="28"/>
          <w:lang w:val="es-MX"/>
        </w:rPr>
        <w:t xml:space="preserve"> </w:t>
      </w:r>
    </w:p>
    <w:p w:rsidR="4E415AD5" w:rsidP="7462C4D0" w:rsidRDefault="55ED0991" w14:paraId="2E5D9309" w14:textId="633AF872">
      <w:pPr>
        <w:ind w:firstLine="705"/>
      </w:pPr>
      <w:r w:rsidRPr="55ED0991">
        <w:rPr>
          <w:rFonts w:eastAsia="Times New Roman" w:cs="Times New Roman"/>
          <w:lang w:val="es-MX"/>
        </w:rPr>
        <w:t xml:space="preserve">No hay tablas </w:t>
      </w:r>
    </w:p>
    <w:p w:rsidR="4E415AD5" w:rsidP="7462C4D0" w:rsidRDefault="55ED0991" w14:paraId="6AB56553" w14:textId="56E46DCD">
      <w:r w:rsidRPr="55ED0991">
        <w:rPr>
          <w:rFonts w:eastAsia="Times New Roman" w:cs="Times New Roman"/>
          <w:lang w:val="es-MX"/>
        </w:rPr>
        <w:t xml:space="preserve"> </w:t>
      </w:r>
    </w:p>
    <w:p w:rsidR="4E415AD5" w:rsidP="7462C4D0" w:rsidRDefault="55ED0991" w14:paraId="7FC05702" w14:textId="51BD93C9">
      <w:pPr>
        <w:ind w:firstLine="708"/>
      </w:pPr>
      <w:r w:rsidRPr="55ED0991">
        <w:rPr>
          <w:rFonts w:eastAsia="Times New Roman" w:cs="Times New Roman"/>
          <w:b/>
          <w:bCs/>
          <w:sz w:val="28"/>
          <w:szCs w:val="28"/>
          <w:lang w:val="es-MX"/>
        </w:rPr>
        <w:t xml:space="preserve">5.8.3.2.4 </w:t>
      </w:r>
      <w:proofErr w:type="spellStart"/>
      <w:r w:rsidRPr="55ED0991">
        <w:rPr>
          <w:rFonts w:eastAsia="Times New Roman" w:cs="Times New Roman"/>
          <w:b/>
          <w:bCs/>
          <w:sz w:val="28"/>
          <w:szCs w:val="28"/>
          <w:lang w:val="es-MX"/>
        </w:rPr>
        <w:t>Grid</w:t>
      </w:r>
      <w:proofErr w:type="spellEnd"/>
      <w:r w:rsidRPr="55ED0991">
        <w:rPr>
          <w:rFonts w:eastAsia="Times New Roman" w:cs="Times New Roman"/>
          <w:b/>
          <w:bCs/>
          <w:sz w:val="28"/>
          <w:szCs w:val="28"/>
          <w:lang w:val="es-MX"/>
        </w:rPr>
        <w:t xml:space="preserve"> </w:t>
      </w:r>
    </w:p>
    <w:p w:rsidR="4E415AD5" w:rsidP="7462C4D0" w:rsidRDefault="55ED0991" w14:paraId="098F4A20" w14:textId="49F0199D">
      <w:r w:rsidRPr="55ED0991">
        <w:rPr>
          <w:rFonts w:eastAsia="Times New Roman" w:cs="Times New Roman"/>
          <w:sz w:val="28"/>
          <w:szCs w:val="28"/>
          <w:lang w:val="es-MX"/>
        </w:rPr>
        <w:t xml:space="preserve"> </w:t>
      </w:r>
    </w:p>
    <w:p w:rsidR="4E415AD5" w:rsidP="7462C4D0" w:rsidRDefault="55ED0991" w14:paraId="31044CE1" w14:textId="42EC65B5">
      <w:pPr>
        <w:ind w:firstLine="705"/>
      </w:pPr>
      <w:r w:rsidRPr="55ED0991">
        <w:rPr>
          <w:rFonts w:eastAsia="Times New Roman" w:cs="Times New Roman"/>
          <w:lang w:val="es-MX"/>
        </w:rPr>
        <w:t xml:space="preserve">No hay </w:t>
      </w:r>
      <w:proofErr w:type="spellStart"/>
      <w:r w:rsidRPr="55ED0991">
        <w:rPr>
          <w:rFonts w:eastAsia="Times New Roman" w:cs="Times New Roman"/>
          <w:lang w:val="es-MX"/>
        </w:rPr>
        <w:t>Grid</w:t>
      </w:r>
      <w:proofErr w:type="spellEnd"/>
      <w:r w:rsidRPr="55ED0991">
        <w:rPr>
          <w:rFonts w:eastAsia="Times New Roman" w:cs="Times New Roman"/>
          <w:lang w:val="es-MX"/>
        </w:rPr>
        <w:t xml:space="preserve"> </w:t>
      </w:r>
    </w:p>
    <w:p w:rsidR="4E415AD5" w:rsidP="7462C4D0" w:rsidRDefault="55ED0991" w14:paraId="643B7267" w14:textId="23991F51">
      <w:pPr>
        <w:ind w:firstLine="708"/>
      </w:pPr>
      <w:r w:rsidRPr="55ED0991">
        <w:rPr>
          <w:rFonts w:eastAsia="Times New Roman" w:cs="Times New Roman"/>
          <w:b/>
          <w:bCs/>
          <w:sz w:val="28"/>
          <w:szCs w:val="28"/>
          <w:lang w:val="es-MX"/>
        </w:rPr>
        <w:t xml:space="preserve"> </w:t>
      </w:r>
    </w:p>
    <w:p w:rsidR="4E415AD5" w:rsidP="7462C4D0" w:rsidRDefault="55ED0991" w14:paraId="0103E90D" w14:textId="67D6190D">
      <w:pPr>
        <w:ind w:firstLine="708"/>
      </w:pPr>
      <w:r w:rsidRPr="55ED0991">
        <w:rPr>
          <w:rFonts w:eastAsia="Times New Roman" w:cs="Times New Roman"/>
          <w:b/>
          <w:bCs/>
          <w:sz w:val="28"/>
          <w:szCs w:val="28"/>
          <w:lang w:val="es-MX"/>
        </w:rPr>
        <w:t xml:space="preserve">5.8.3.2.5 Detalle de la Implementación </w:t>
      </w:r>
    </w:p>
    <w:p w:rsidR="4E415AD5" w:rsidP="7462C4D0" w:rsidRDefault="55ED0991" w14:paraId="3CAA1339" w14:textId="7E9DCA75">
      <w:pPr>
        <w:ind w:firstLine="708"/>
      </w:pPr>
      <w:r w:rsidRPr="55ED0991">
        <w:rPr>
          <w:rFonts w:eastAsia="Times New Roman" w:cs="Times New Roman"/>
          <w:b/>
          <w:bCs/>
          <w:sz w:val="28"/>
          <w:szCs w:val="28"/>
          <w:lang w:val="es-MX"/>
        </w:rPr>
        <w:t xml:space="preserve"> </w:t>
      </w:r>
    </w:p>
    <w:p w:rsidR="4E415AD5" w:rsidP="7462C4D0" w:rsidRDefault="55ED0991" w14:paraId="48B00661" w14:textId="2C582B6A">
      <w:pPr>
        <w:ind w:firstLine="708"/>
      </w:pPr>
      <w:r w:rsidRPr="55ED0991">
        <w:rPr>
          <w:rFonts w:eastAsia="Times New Roman" w:cs="Times New Roman"/>
          <w:b/>
          <w:bCs/>
          <w:sz w:val="28"/>
          <w:szCs w:val="28"/>
          <w:lang w:val="es-MX"/>
        </w:rPr>
        <w:t>5.8.3.2.5.1 Nuevo Lugar</w:t>
      </w:r>
    </w:p>
    <w:p w:rsidR="4E415AD5" w:rsidP="7462C4D0" w:rsidRDefault="55ED0991" w14:paraId="2E6E6C8E" w14:textId="2C6DC105">
      <w:r w:rsidRPr="55ED0991">
        <w:rPr>
          <w:rFonts w:eastAsia="Times New Roman" w:cs="Times New Roman"/>
          <w:sz w:val="28"/>
          <w:szCs w:val="28"/>
          <w:lang w:val="es-MX"/>
        </w:rPr>
        <w:t xml:space="preserve"> </w:t>
      </w:r>
    </w:p>
    <w:p w:rsidR="4E415AD5" w:rsidP="7462C4D0" w:rsidRDefault="55ED0991" w14:paraId="37587D74" w14:textId="2617D1DD">
      <w:pPr>
        <w:ind w:firstLine="705"/>
      </w:pPr>
      <w:r w:rsidRPr="55ED0991">
        <w:rPr>
          <w:rFonts w:eastAsia="Times New Roman" w:cs="Times New Roman"/>
          <w:lang w:val="es-MX"/>
        </w:rPr>
        <w:t xml:space="preserve">El usuario completa la información solicitada por el formulario y posteriormente presiona el botón guardar, este valida la información ingresada y la envía a guardar a la base de datos. En caso de que la información no sea válida, el formulario se lo indica.  </w:t>
      </w:r>
    </w:p>
    <w:p w:rsidR="4E415AD5" w:rsidP="7462C4D0" w:rsidRDefault="55ED0991" w14:paraId="56EDFD38" w14:textId="1C59792D">
      <w:r w:rsidRPr="55ED0991">
        <w:rPr>
          <w:rFonts w:eastAsia="Times New Roman" w:cs="Times New Roman"/>
          <w:lang w:val="es-MX"/>
        </w:rPr>
        <w:t xml:space="preserve"> </w:t>
      </w:r>
    </w:p>
    <w:p w:rsidR="4E415AD5" w:rsidP="7462C4D0" w:rsidRDefault="55ED0991" w14:paraId="26F7AF05" w14:textId="6A4285A0">
      <w:r w:rsidRPr="55ED0991">
        <w:rPr>
          <w:rFonts w:eastAsia="Times New Roman" w:cs="Times New Roman"/>
          <w:lang w:val="es-MX"/>
        </w:rPr>
        <w:t xml:space="preserve"> </w:t>
      </w:r>
    </w:p>
    <w:p w:rsidR="4E415AD5" w:rsidP="7462C4D0" w:rsidRDefault="55ED0991" w14:paraId="0363A919" w14:textId="5C0A6D54">
      <w:pPr>
        <w:ind w:firstLine="708"/>
      </w:pPr>
      <w:r w:rsidRPr="55ED0991">
        <w:rPr>
          <w:rFonts w:eastAsia="Times New Roman" w:cs="Times New Roman"/>
          <w:b/>
          <w:bCs/>
          <w:sz w:val="28"/>
          <w:szCs w:val="28"/>
          <w:lang w:val="es-MX"/>
        </w:rPr>
        <w:t xml:space="preserve">5.8.3.3 Actualizar Lugar </w:t>
      </w:r>
    </w:p>
    <w:p w:rsidR="4E415AD5" w:rsidP="7462C4D0" w:rsidRDefault="55ED0991" w14:paraId="3F239145" w14:textId="3756F502">
      <w:pPr>
        <w:ind w:firstLine="708"/>
      </w:pPr>
      <w:r w:rsidRPr="55ED0991">
        <w:rPr>
          <w:rFonts w:eastAsia="Times New Roman" w:cs="Times New Roman"/>
          <w:b/>
          <w:bCs/>
          <w:sz w:val="28"/>
          <w:szCs w:val="28"/>
          <w:lang w:val="es-MX"/>
        </w:rPr>
        <w:t xml:space="preserve"> </w:t>
      </w:r>
    </w:p>
    <w:p w:rsidR="4E415AD5" w:rsidP="7462C4D0" w:rsidRDefault="55ED0991" w14:paraId="17B8D652" w14:textId="770BE238">
      <w:pPr>
        <w:ind w:firstLine="708"/>
      </w:pPr>
      <w:r w:rsidRPr="55ED0991">
        <w:rPr>
          <w:rFonts w:eastAsia="Times New Roman" w:cs="Times New Roman"/>
          <w:b/>
          <w:bCs/>
          <w:sz w:val="28"/>
          <w:szCs w:val="28"/>
          <w:lang w:val="es-MX"/>
        </w:rPr>
        <w:t xml:space="preserve">5.8.3.3.1 Origen de Datos </w:t>
      </w:r>
    </w:p>
    <w:p w:rsidR="4E415AD5" w:rsidP="7462C4D0" w:rsidRDefault="55ED0991" w14:paraId="5109DD0D" w14:textId="5A688034">
      <w:r w:rsidRPr="55ED0991">
        <w:rPr>
          <w:rFonts w:eastAsia="Times New Roman" w:cs="Times New Roman"/>
          <w:sz w:val="28"/>
          <w:szCs w:val="28"/>
          <w:lang w:val="es-MX"/>
        </w:rPr>
        <w:t xml:space="preserve"> </w:t>
      </w:r>
    </w:p>
    <w:tbl>
      <w:tblPr>
        <w:tblW w:w="0" w:type="auto"/>
        <w:tblInd w:w="1260" w:type="dxa"/>
        <w:tblLayout w:type="fixed"/>
        <w:tblLook w:val="04A0" w:firstRow="1" w:lastRow="0" w:firstColumn="1" w:lastColumn="0" w:noHBand="0" w:noVBand="1"/>
      </w:tblPr>
      <w:tblGrid>
        <w:gridCol w:w="3720"/>
        <w:gridCol w:w="3690"/>
      </w:tblGrid>
      <w:tr w:rsidR="7462C4D0" w:rsidTr="7462C4D0" w14:paraId="26591DFD"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3FC85851" w14:textId="53BC0DB3">
            <w:pPr>
              <w:jc w:val="center"/>
            </w:pPr>
            <w:r w:rsidRPr="7462C4D0">
              <w:rPr>
                <w:rFonts w:eastAsia="Times New Roman" w:cs="Times New Roman"/>
                <w:b/>
                <w:bCs/>
                <w:sz w:val="28"/>
                <w:szCs w:val="28"/>
                <w:lang w:val="es-MX"/>
              </w:rPr>
              <w:t>Campo</w:t>
            </w:r>
            <w:r w:rsidRPr="7462C4D0">
              <w:rPr>
                <w:rFonts w:eastAsia="Times New Roman" w:cs="Times New Roman"/>
                <w:sz w:val="28"/>
                <w:szCs w:val="28"/>
              </w:rPr>
              <w:t xml:space="preserve"> </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3CF3BBA8" w14:textId="108E39FF">
            <w:pPr>
              <w:jc w:val="center"/>
            </w:pPr>
            <w:r w:rsidRPr="7462C4D0">
              <w:rPr>
                <w:rFonts w:eastAsia="Times New Roman" w:cs="Times New Roman"/>
                <w:b/>
                <w:bCs/>
                <w:sz w:val="28"/>
                <w:szCs w:val="28"/>
                <w:lang w:val="es-MX"/>
              </w:rPr>
              <w:t>Origen</w:t>
            </w:r>
            <w:r w:rsidRPr="7462C4D0">
              <w:rPr>
                <w:rFonts w:eastAsia="Times New Roman" w:cs="Times New Roman"/>
                <w:sz w:val="28"/>
                <w:szCs w:val="28"/>
              </w:rPr>
              <w:t xml:space="preserve"> </w:t>
            </w:r>
          </w:p>
        </w:tc>
      </w:tr>
      <w:tr w:rsidR="7462C4D0" w:rsidTr="7462C4D0" w14:paraId="4EBF7242"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RDefault="7462C4D0" w14:paraId="79F848BC" w14:textId="125BC339">
            <w:r w:rsidRPr="7462C4D0">
              <w:rPr>
                <w:rFonts w:eastAsia="Times New Roman" w:cs="Times New Roman"/>
                <w:szCs w:val="24"/>
                <w:lang w:val="es-MX"/>
              </w:rPr>
              <w:t>Código</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440EBB8C" w14:textId="59CED031">
            <w:r w:rsidRPr="7462C4D0">
              <w:rPr>
                <w:rFonts w:eastAsia="Times New Roman" w:cs="Times New Roman"/>
                <w:szCs w:val="24"/>
                <w:lang w:val="es-MX"/>
              </w:rPr>
              <w:t>Lo gestiona la base de datos</w:t>
            </w:r>
            <w:r w:rsidRPr="7462C4D0">
              <w:rPr>
                <w:rFonts w:eastAsia="Times New Roman" w:cs="Times New Roman"/>
                <w:szCs w:val="24"/>
              </w:rPr>
              <w:t xml:space="preserve"> </w:t>
            </w:r>
          </w:p>
        </w:tc>
      </w:tr>
      <w:tr w:rsidR="7462C4D0" w:rsidTr="7462C4D0" w14:paraId="6EA2D40C"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090A1DA9" w14:textId="5B8CB7BD">
            <w:r w:rsidRPr="7462C4D0">
              <w:rPr>
                <w:rFonts w:eastAsia="Times New Roman" w:cs="Times New Roman"/>
                <w:szCs w:val="24"/>
              </w:rPr>
              <w:lastRenderedPageBreak/>
              <w:t xml:space="preserve">Hecho </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3CEBFB0C" w14:textId="061847D2">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3F0CED3E"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1B9E4650" w14:textId="19959F96">
            <w:r w:rsidRPr="7462C4D0">
              <w:rPr>
                <w:rFonts w:eastAsia="Times New Roman" w:cs="Times New Roman"/>
                <w:szCs w:val="24"/>
                <w:lang w:val="es-MX"/>
              </w:rPr>
              <w:t>Descripción</w:t>
            </w:r>
            <w:r w:rsidRPr="7462C4D0">
              <w:rPr>
                <w:rFonts w:eastAsia="Times New Roman" w:cs="Times New Roman"/>
                <w:szCs w:val="24"/>
              </w:rPr>
              <w:t xml:space="preserve"> </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662E4DE0" w14:textId="639491E7">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601F6263"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7ADCB180" w14:textId="09763721">
            <w:r w:rsidRPr="7462C4D0">
              <w:rPr>
                <w:rFonts w:eastAsia="Times New Roman" w:cs="Times New Roman"/>
                <w:szCs w:val="24"/>
                <w:lang w:val="es-MX"/>
              </w:rPr>
              <w:t>Tipo Lugar</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6CF827AC" w14:textId="49DF3BDF">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7A27974A"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08C8883A" w14:textId="3B63B82B">
            <w:r w:rsidRPr="7462C4D0">
              <w:rPr>
                <w:rFonts w:eastAsia="Times New Roman" w:cs="Times New Roman"/>
                <w:szCs w:val="24"/>
                <w:lang w:val="es-MX"/>
              </w:rPr>
              <w:t>Dirección</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3FCB7408" w14:textId="2F514E2C">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03704433"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1B082A03" w14:textId="42139298">
            <w:r w:rsidRPr="7462C4D0">
              <w:rPr>
                <w:rFonts w:eastAsia="Times New Roman" w:cs="Times New Roman"/>
                <w:szCs w:val="24"/>
                <w:lang w:val="es-MX"/>
              </w:rPr>
              <w:t>Ciudad</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47EF6272" w14:textId="28E1C782">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6602B83E"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52412C5F" w14:textId="30345AD6">
            <w:r w:rsidRPr="7462C4D0">
              <w:rPr>
                <w:rFonts w:eastAsia="Times New Roman" w:cs="Times New Roman"/>
                <w:szCs w:val="24"/>
                <w:lang w:val="es-MX"/>
              </w:rPr>
              <w:t>País</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4F72D84A" w14:textId="4E5A981C">
            <w:r w:rsidRPr="7462C4D0">
              <w:rPr>
                <w:rFonts w:eastAsia="Times New Roman" w:cs="Times New Roman"/>
                <w:szCs w:val="24"/>
                <w:lang w:val="es-MX"/>
              </w:rPr>
              <w:t>Lo digita el Usuario</w:t>
            </w:r>
            <w:r w:rsidRPr="7462C4D0">
              <w:rPr>
                <w:rFonts w:eastAsia="Times New Roman" w:cs="Times New Roman"/>
                <w:szCs w:val="24"/>
              </w:rPr>
              <w:t xml:space="preserve"> </w:t>
            </w:r>
          </w:p>
        </w:tc>
      </w:tr>
    </w:tbl>
    <w:p w:rsidR="4E415AD5" w:rsidP="7462C4D0" w:rsidRDefault="55ED0991" w14:paraId="4F6CC1CF" w14:textId="7F2E96A4">
      <w:r w:rsidRPr="55ED0991">
        <w:rPr>
          <w:rFonts w:eastAsia="Times New Roman" w:cs="Times New Roman"/>
          <w:lang w:val="es-MX"/>
        </w:rPr>
        <w:t xml:space="preserve"> </w:t>
      </w:r>
    </w:p>
    <w:p w:rsidR="4E415AD5" w:rsidP="7462C4D0" w:rsidRDefault="55ED0991" w14:paraId="37909BE1" w14:textId="475F68C4">
      <w:pPr>
        <w:ind w:firstLine="708"/>
      </w:pPr>
      <w:r w:rsidRPr="55ED0991">
        <w:rPr>
          <w:rFonts w:eastAsia="Times New Roman" w:cs="Times New Roman"/>
          <w:b/>
          <w:bCs/>
          <w:sz w:val="28"/>
          <w:szCs w:val="28"/>
          <w:lang w:val="es-MX"/>
        </w:rPr>
        <w:t xml:space="preserve">5.8.3.3.2 Destino de los Datos (Información sensible) </w:t>
      </w:r>
    </w:p>
    <w:p w:rsidR="4E415AD5" w:rsidP="7462C4D0" w:rsidRDefault="55ED0991" w14:paraId="1CC84B2F" w14:textId="52B393D5">
      <w:r w:rsidRPr="55ED0991">
        <w:rPr>
          <w:rFonts w:eastAsia="Times New Roman" w:cs="Times New Roman"/>
          <w:sz w:val="28"/>
          <w:szCs w:val="28"/>
          <w:lang w:val="es-MX"/>
        </w:rPr>
        <w:t xml:space="preserve"> </w:t>
      </w:r>
    </w:p>
    <w:tbl>
      <w:tblPr>
        <w:tblW w:w="0" w:type="auto"/>
        <w:tblInd w:w="1260" w:type="dxa"/>
        <w:tblLayout w:type="fixed"/>
        <w:tblLook w:val="04A0" w:firstRow="1" w:lastRow="0" w:firstColumn="1" w:lastColumn="0" w:noHBand="0" w:noVBand="1"/>
      </w:tblPr>
      <w:tblGrid>
        <w:gridCol w:w="2295"/>
        <w:gridCol w:w="3375"/>
        <w:gridCol w:w="1740"/>
      </w:tblGrid>
      <w:tr w:rsidR="7462C4D0" w:rsidTr="7462C4D0" w14:paraId="142D5618"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462C4D0" w:rsidP="7462C4D0" w:rsidRDefault="7462C4D0" w14:paraId="3E186F18" w14:textId="5C66BDAB">
            <w:pPr>
              <w:jc w:val="center"/>
            </w:pPr>
            <w:r w:rsidRPr="7462C4D0">
              <w:rPr>
                <w:rFonts w:eastAsia="Times New Roman" w:cs="Times New Roman"/>
                <w:b/>
                <w:bCs/>
                <w:sz w:val="28"/>
                <w:szCs w:val="28"/>
                <w:lang w:val="es-MX"/>
              </w:rPr>
              <w:t>Campo</w:t>
            </w:r>
            <w:r w:rsidRPr="7462C4D0">
              <w:rPr>
                <w:rFonts w:eastAsia="Times New Roman" w:cs="Times New Roman"/>
                <w:sz w:val="28"/>
                <w:szCs w:val="28"/>
              </w:rPr>
              <w:t xml:space="preserve"> </w:t>
            </w:r>
          </w:p>
        </w:tc>
        <w:tc>
          <w:tcPr>
            <w:tcW w:w="3375" w:type="dxa"/>
            <w:tcBorders>
              <w:top w:val="single" w:color="auto" w:sz="8" w:space="0"/>
              <w:left w:val="single" w:color="auto" w:sz="8" w:space="0"/>
              <w:bottom w:val="single" w:color="auto" w:sz="8" w:space="0"/>
              <w:right w:val="single" w:color="auto" w:sz="8" w:space="0"/>
            </w:tcBorders>
          </w:tcPr>
          <w:p w:rsidR="7462C4D0" w:rsidP="7462C4D0" w:rsidRDefault="7462C4D0" w14:paraId="7FCFDBF3" w14:textId="7E2518F2">
            <w:pPr>
              <w:jc w:val="center"/>
            </w:pPr>
            <w:r w:rsidRPr="7462C4D0">
              <w:rPr>
                <w:rFonts w:eastAsia="Times New Roman" w:cs="Times New Roman"/>
                <w:b/>
                <w:bCs/>
                <w:sz w:val="28"/>
                <w:szCs w:val="28"/>
                <w:lang w:val="es-MX"/>
              </w:rPr>
              <w:t>Destino</w:t>
            </w:r>
            <w:r w:rsidRPr="7462C4D0">
              <w:rPr>
                <w:rFonts w:eastAsia="Times New Roman" w:cs="Times New Roman"/>
                <w:sz w:val="28"/>
                <w:szCs w:val="28"/>
              </w:rPr>
              <w:t xml:space="preserve"> </w:t>
            </w:r>
          </w:p>
        </w:tc>
        <w:tc>
          <w:tcPr>
            <w:tcW w:w="1740" w:type="dxa"/>
            <w:tcBorders>
              <w:top w:val="single" w:color="auto" w:sz="8" w:space="0"/>
              <w:left w:val="single" w:color="auto" w:sz="8" w:space="0"/>
              <w:bottom w:val="single" w:color="auto" w:sz="8" w:space="0"/>
              <w:right w:val="single" w:color="auto" w:sz="8" w:space="0"/>
            </w:tcBorders>
          </w:tcPr>
          <w:p w:rsidR="7462C4D0" w:rsidP="7462C4D0" w:rsidRDefault="7462C4D0" w14:paraId="07BA1797" w14:textId="530D09D2">
            <w:pPr>
              <w:jc w:val="center"/>
            </w:pPr>
            <w:r w:rsidRPr="7462C4D0">
              <w:rPr>
                <w:rFonts w:eastAsia="Times New Roman" w:cs="Times New Roman"/>
                <w:b/>
                <w:bCs/>
                <w:sz w:val="28"/>
                <w:szCs w:val="28"/>
                <w:lang w:val="es-MX"/>
              </w:rPr>
              <w:t>Dato sensible</w:t>
            </w:r>
            <w:r w:rsidRPr="7462C4D0">
              <w:rPr>
                <w:rFonts w:eastAsia="Times New Roman" w:cs="Times New Roman"/>
                <w:sz w:val="28"/>
                <w:szCs w:val="28"/>
              </w:rPr>
              <w:t xml:space="preserve"> </w:t>
            </w:r>
          </w:p>
        </w:tc>
      </w:tr>
      <w:tr w:rsidR="7462C4D0" w:rsidTr="7462C4D0" w14:paraId="5FB64A64"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462C4D0" w:rsidP="7462C4D0" w:rsidRDefault="7462C4D0" w14:paraId="7ABCF899" w14:textId="576CEA70">
            <w:r w:rsidRPr="7462C4D0">
              <w:rPr>
                <w:rFonts w:eastAsia="Times New Roman" w:cs="Times New Roman"/>
                <w:szCs w:val="24"/>
              </w:rPr>
              <w:t xml:space="preserve">Hecho </w:t>
            </w:r>
          </w:p>
        </w:tc>
        <w:tc>
          <w:tcPr>
            <w:tcW w:w="3375" w:type="dxa"/>
            <w:tcBorders>
              <w:top w:val="single" w:color="auto" w:sz="8" w:space="0"/>
              <w:left w:val="single" w:color="auto" w:sz="8" w:space="0"/>
              <w:bottom w:val="single" w:color="auto" w:sz="8" w:space="0"/>
              <w:right w:val="single" w:color="auto" w:sz="8" w:space="0"/>
            </w:tcBorders>
          </w:tcPr>
          <w:p w:rsidR="7462C4D0" w:rsidP="7462C4D0" w:rsidRDefault="7462C4D0" w14:paraId="4A5C61A7" w14:textId="69E6799F">
            <w:proofErr w:type="spellStart"/>
            <w:r w:rsidRPr="7462C4D0">
              <w:rPr>
                <w:rFonts w:eastAsia="Times New Roman" w:cs="Times New Roman"/>
                <w:szCs w:val="24"/>
                <w:lang w:val="es-MX"/>
              </w:rPr>
              <w:t>ta_lugar.CV_Hecho</w:t>
            </w:r>
            <w:proofErr w:type="spellEnd"/>
          </w:p>
        </w:tc>
        <w:tc>
          <w:tcPr>
            <w:tcW w:w="1740" w:type="dxa"/>
            <w:tcBorders>
              <w:top w:val="single" w:color="auto" w:sz="8" w:space="0"/>
              <w:left w:val="single" w:color="auto" w:sz="8" w:space="0"/>
              <w:bottom w:val="single" w:color="auto" w:sz="8" w:space="0"/>
              <w:right w:val="single" w:color="auto" w:sz="8" w:space="0"/>
            </w:tcBorders>
          </w:tcPr>
          <w:p w:rsidR="7462C4D0" w:rsidP="7462C4D0" w:rsidRDefault="7462C4D0" w14:paraId="2EE1A60E" w14:textId="7FD4E517">
            <w:r w:rsidRPr="7462C4D0">
              <w:rPr>
                <w:rFonts w:eastAsia="Times New Roman" w:cs="Times New Roman"/>
                <w:szCs w:val="24"/>
                <w:lang w:val="es-MX"/>
              </w:rPr>
              <w:t>Si</w:t>
            </w:r>
            <w:r w:rsidRPr="7462C4D0">
              <w:rPr>
                <w:rFonts w:eastAsia="Times New Roman" w:cs="Times New Roman"/>
                <w:szCs w:val="24"/>
              </w:rPr>
              <w:t xml:space="preserve"> </w:t>
            </w:r>
          </w:p>
        </w:tc>
      </w:tr>
      <w:tr w:rsidR="7462C4D0" w:rsidTr="7462C4D0" w14:paraId="0BBB7081"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462C4D0" w:rsidP="7462C4D0" w:rsidRDefault="7462C4D0" w14:paraId="3A81A00A" w14:textId="1320DB06">
            <w:r w:rsidRPr="7462C4D0">
              <w:rPr>
                <w:rFonts w:eastAsia="Times New Roman" w:cs="Times New Roman"/>
                <w:szCs w:val="24"/>
                <w:lang w:val="es-MX"/>
              </w:rPr>
              <w:t>Descripción</w:t>
            </w:r>
            <w:r w:rsidRPr="7462C4D0">
              <w:rPr>
                <w:rFonts w:eastAsia="Times New Roman" w:cs="Times New Roman"/>
                <w:szCs w:val="24"/>
              </w:rPr>
              <w:t xml:space="preserve"> </w:t>
            </w:r>
          </w:p>
        </w:tc>
        <w:tc>
          <w:tcPr>
            <w:tcW w:w="3375" w:type="dxa"/>
            <w:tcBorders>
              <w:top w:val="single" w:color="auto" w:sz="8" w:space="0"/>
              <w:left w:val="single" w:color="auto" w:sz="8" w:space="0"/>
              <w:bottom w:val="single" w:color="auto" w:sz="8" w:space="0"/>
              <w:right w:val="single" w:color="auto" w:sz="8" w:space="0"/>
            </w:tcBorders>
          </w:tcPr>
          <w:p w:rsidR="7462C4D0" w:rsidP="7462C4D0" w:rsidRDefault="7462C4D0" w14:paraId="1342C1BD" w14:textId="6BDA3E9A">
            <w:proofErr w:type="spellStart"/>
            <w:r w:rsidRPr="7462C4D0">
              <w:rPr>
                <w:rFonts w:eastAsia="Times New Roman" w:cs="Times New Roman"/>
                <w:szCs w:val="24"/>
                <w:lang w:val="es-MX"/>
              </w:rPr>
              <w:t>ta_lugar.CV_Descripcion</w:t>
            </w:r>
            <w:proofErr w:type="spellEnd"/>
            <w:r w:rsidRPr="7462C4D0">
              <w:rPr>
                <w:rFonts w:eastAsia="Times New Roman" w:cs="Times New Roman"/>
                <w:szCs w:val="24"/>
              </w:rPr>
              <w:t xml:space="preserve"> </w:t>
            </w:r>
          </w:p>
        </w:tc>
        <w:tc>
          <w:tcPr>
            <w:tcW w:w="1740" w:type="dxa"/>
            <w:tcBorders>
              <w:top w:val="single" w:color="auto" w:sz="8" w:space="0"/>
              <w:left w:val="single" w:color="auto" w:sz="8" w:space="0"/>
              <w:bottom w:val="single" w:color="auto" w:sz="8" w:space="0"/>
              <w:right w:val="single" w:color="auto" w:sz="8" w:space="0"/>
            </w:tcBorders>
          </w:tcPr>
          <w:p w:rsidR="7462C4D0" w:rsidP="7462C4D0" w:rsidRDefault="7462C4D0" w14:paraId="416F655B" w14:textId="68A25602">
            <w:r w:rsidRPr="7462C4D0">
              <w:rPr>
                <w:rFonts w:eastAsia="Times New Roman" w:cs="Times New Roman"/>
                <w:szCs w:val="24"/>
                <w:lang w:val="es-MX"/>
              </w:rPr>
              <w:t>Si</w:t>
            </w:r>
            <w:r w:rsidRPr="7462C4D0">
              <w:rPr>
                <w:rFonts w:eastAsia="Times New Roman" w:cs="Times New Roman"/>
                <w:szCs w:val="24"/>
              </w:rPr>
              <w:t xml:space="preserve"> </w:t>
            </w:r>
          </w:p>
        </w:tc>
      </w:tr>
      <w:tr w:rsidR="7462C4D0" w:rsidTr="7462C4D0" w14:paraId="2A5C8BFD"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462C4D0" w:rsidP="7462C4D0" w:rsidRDefault="7462C4D0" w14:paraId="50ACD575" w14:textId="0EA5F167">
            <w:r w:rsidRPr="7462C4D0">
              <w:rPr>
                <w:rFonts w:eastAsia="Times New Roman" w:cs="Times New Roman"/>
                <w:szCs w:val="24"/>
                <w:lang w:val="es-MX"/>
              </w:rPr>
              <w:t>Tipo Lugar</w:t>
            </w:r>
          </w:p>
        </w:tc>
        <w:tc>
          <w:tcPr>
            <w:tcW w:w="3375" w:type="dxa"/>
            <w:tcBorders>
              <w:top w:val="single" w:color="auto" w:sz="8" w:space="0"/>
              <w:left w:val="single" w:color="auto" w:sz="8" w:space="0"/>
              <w:bottom w:val="single" w:color="auto" w:sz="8" w:space="0"/>
              <w:right w:val="single" w:color="auto" w:sz="8" w:space="0"/>
            </w:tcBorders>
          </w:tcPr>
          <w:p w:rsidR="7462C4D0" w:rsidP="7462C4D0" w:rsidRDefault="7462C4D0" w14:paraId="47686F21" w14:textId="4F437791">
            <w:proofErr w:type="spellStart"/>
            <w:r w:rsidRPr="7462C4D0">
              <w:rPr>
                <w:rFonts w:eastAsia="Times New Roman" w:cs="Times New Roman"/>
                <w:szCs w:val="24"/>
                <w:lang w:val="es-MX"/>
              </w:rPr>
              <w:t>ta_lugar.CV_Tipo_Lugar</w:t>
            </w:r>
            <w:proofErr w:type="spellEnd"/>
            <w:r w:rsidRPr="7462C4D0">
              <w:rPr>
                <w:rFonts w:eastAsia="Times New Roman" w:cs="Times New Roman"/>
                <w:szCs w:val="24"/>
              </w:rPr>
              <w:t xml:space="preserve"> </w:t>
            </w:r>
          </w:p>
        </w:tc>
        <w:tc>
          <w:tcPr>
            <w:tcW w:w="1740" w:type="dxa"/>
            <w:tcBorders>
              <w:top w:val="single" w:color="auto" w:sz="8" w:space="0"/>
              <w:left w:val="single" w:color="auto" w:sz="8" w:space="0"/>
              <w:bottom w:val="single" w:color="auto" w:sz="8" w:space="0"/>
              <w:right w:val="single" w:color="auto" w:sz="8" w:space="0"/>
            </w:tcBorders>
          </w:tcPr>
          <w:p w:rsidR="7462C4D0" w:rsidP="7462C4D0" w:rsidRDefault="7462C4D0" w14:paraId="347D178C" w14:textId="393AFB47">
            <w:r w:rsidRPr="7462C4D0">
              <w:rPr>
                <w:rFonts w:eastAsia="Times New Roman" w:cs="Times New Roman"/>
                <w:szCs w:val="24"/>
                <w:lang w:val="es-MX"/>
              </w:rPr>
              <w:t>Si</w:t>
            </w:r>
          </w:p>
        </w:tc>
      </w:tr>
      <w:tr w:rsidR="7462C4D0" w:rsidTr="7462C4D0" w14:paraId="7643A9AF"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462C4D0" w:rsidP="7462C4D0" w:rsidRDefault="7462C4D0" w14:paraId="0005D4DE" w14:textId="41459189">
            <w:r w:rsidRPr="7462C4D0">
              <w:rPr>
                <w:rFonts w:eastAsia="Times New Roman" w:cs="Times New Roman"/>
                <w:szCs w:val="24"/>
                <w:lang w:val="es-MX"/>
              </w:rPr>
              <w:t>Dirección</w:t>
            </w:r>
          </w:p>
        </w:tc>
        <w:tc>
          <w:tcPr>
            <w:tcW w:w="3375" w:type="dxa"/>
            <w:tcBorders>
              <w:top w:val="single" w:color="auto" w:sz="8" w:space="0"/>
              <w:left w:val="single" w:color="auto" w:sz="8" w:space="0"/>
              <w:bottom w:val="single" w:color="auto" w:sz="8" w:space="0"/>
              <w:right w:val="single" w:color="auto" w:sz="8" w:space="0"/>
            </w:tcBorders>
          </w:tcPr>
          <w:p w:rsidR="7462C4D0" w:rsidP="7462C4D0" w:rsidRDefault="7462C4D0" w14:paraId="379BE0D9" w14:textId="59BE8971">
            <w:proofErr w:type="spellStart"/>
            <w:r w:rsidRPr="7462C4D0">
              <w:rPr>
                <w:rFonts w:eastAsia="Times New Roman" w:cs="Times New Roman"/>
                <w:szCs w:val="24"/>
                <w:lang w:val="es-MX"/>
              </w:rPr>
              <w:t>ta_lugar.CV_Direccion</w:t>
            </w:r>
            <w:proofErr w:type="spellEnd"/>
          </w:p>
        </w:tc>
        <w:tc>
          <w:tcPr>
            <w:tcW w:w="1740" w:type="dxa"/>
            <w:tcBorders>
              <w:top w:val="single" w:color="auto" w:sz="8" w:space="0"/>
              <w:left w:val="single" w:color="auto" w:sz="8" w:space="0"/>
              <w:bottom w:val="single" w:color="auto" w:sz="8" w:space="0"/>
              <w:right w:val="single" w:color="auto" w:sz="8" w:space="0"/>
            </w:tcBorders>
          </w:tcPr>
          <w:p w:rsidR="7462C4D0" w:rsidP="7462C4D0" w:rsidRDefault="7462C4D0" w14:paraId="5449F440" w14:textId="70DCC9E2">
            <w:r w:rsidRPr="7462C4D0">
              <w:rPr>
                <w:rFonts w:eastAsia="Times New Roman" w:cs="Times New Roman"/>
                <w:szCs w:val="24"/>
                <w:lang w:val="es-MX"/>
              </w:rPr>
              <w:t>Si</w:t>
            </w:r>
          </w:p>
        </w:tc>
      </w:tr>
      <w:tr w:rsidR="7462C4D0" w:rsidTr="7462C4D0" w14:paraId="42D3903E"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462C4D0" w:rsidP="7462C4D0" w:rsidRDefault="7462C4D0" w14:paraId="18152CE8" w14:textId="52F7C67C">
            <w:r w:rsidRPr="7462C4D0">
              <w:rPr>
                <w:rFonts w:eastAsia="Times New Roman" w:cs="Times New Roman"/>
                <w:szCs w:val="24"/>
                <w:lang w:val="es-MX"/>
              </w:rPr>
              <w:t>Ciudad</w:t>
            </w:r>
          </w:p>
        </w:tc>
        <w:tc>
          <w:tcPr>
            <w:tcW w:w="3375" w:type="dxa"/>
            <w:tcBorders>
              <w:top w:val="single" w:color="auto" w:sz="8" w:space="0"/>
              <w:left w:val="single" w:color="auto" w:sz="8" w:space="0"/>
              <w:bottom w:val="single" w:color="auto" w:sz="8" w:space="0"/>
              <w:right w:val="single" w:color="auto" w:sz="8" w:space="0"/>
            </w:tcBorders>
          </w:tcPr>
          <w:p w:rsidR="7462C4D0" w:rsidP="7462C4D0" w:rsidRDefault="7462C4D0" w14:paraId="10613C7B" w14:textId="61F46FD2">
            <w:proofErr w:type="spellStart"/>
            <w:r w:rsidRPr="7462C4D0">
              <w:rPr>
                <w:rFonts w:eastAsia="Times New Roman" w:cs="Times New Roman"/>
                <w:szCs w:val="24"/>
                <w:lang w:val="es-MX"/>
              </w:rPr>
              <w:t>ta_lugar.CV_Ciudad</w:t>
            </w:r>
            <w:proofErr w:type="spellEnd"/>
          </w:p>
        </w:tc>
        <w:tc>
          <w:tcPr>
            <w:tcW w:w="1740" w:type="dxa"/>
            <w:tcBorders>
              <w:top w:val="single" w:color="auto" w:sz="8" w:space="0"/>
              <w:left w:val="single" w:color="auto" w:sz="8" w:space="0"/>
              <w:bottom w:val="single" w:color="auto" w:sz="8" w:space="0"/>
              <w:right w:val="single" w:color="auto" w:sz="8" w:space="0"/>
            </w:tcBorders>
          </w:tcPr>
          <w:p w:rsidR="7462C4D0" w:rsidP="7462C4D0" w:rsidRDefault="7462C4D0" w14:paraId="29E32BD2" w14:textId="662A6F0E">
            <w:r w:rsidRPr="7462C4D0">
              <w:rPr>
                <w:rFonts w:eastAsia="Times New Roman" w:cs="Times New Roman"/>
                <w:szCs w:val="24"/>
                <w:lang w:val="es-MX"/>
              </w:rPr>
              <w:t>Si</w:t>
            </w:r>
          </w:p>
        </w:tc>
      </w:tr>
      <w:tr w:rsidR="7462C4D0" w:rsidTr="7462C4D0" w14:paraId="37B29D06" w14:textId="77777777">
        <w:trPr>
          <w:trHeight w:val="300"/>
        </w:trPr>
        <w:tc>
          <w:tcPr>
            <w:tcW w:w="2295" w:type="dxa"/>
            <w:tcBorders>
              <w:top w:val="single" w:color="auto" w:sz="8" w:space="0"/>
              <w:left w:val="single" w:color="auto" w:sz="8" w:space="0"/>
              <w:bottom w:val="single" w:color="auto" w:sz="8" w:space="0"/>
              <w:right w:val="single" w:color="auto" w:sz="8" w:space="0"/>
            </w:tcBorders>
          </w:tcPr>
          <w:p w:rsidR="7462C4D0" w:rsidP="7462C4D0" w:rsidRDefault="7462C4D0" w14:paraId="01050C81" w14:textId="09016767">
            <w:r w:rsidRPr="7462C4D0">
              <w:rPr>
                <w:rFonts w:eastAsia="Times New Roman" w:cs="Times New Roman"/>
                <w:szCs w:val="24"/>
                <w:lang w:val="es-MX"/>
              </w:rPr>
              <w:t>País</w:t>
            </w:r>
          </w:p>
        </w:tc>
        <w:tc>
          <w:tcPr>
            <w:tcW w:w="3375" w:type="dxa"/>
            <w:tcBorders>
              <w:top w:val="single" w:color="auto" w:sz="8" w:space="0"/>
              <w:left w:val="single" w:color="auto" w:sz="8" w:space="0"/>
              <w:bottom w:val="single" w:color="auto" w:sz="8" w:space="0"/>
              <w:right w:val="single" w:color="auto" w:sz="8" w:space="0"/>
            </w:tcBorders>
          </w:tcPr>
          <w:p w:rsidR="7462C4D0" w:rsidP="7462C4D0" w:rsidRDefault="7462C4D0" w14:paraId="7B8C60DB" w14:textId="5E537CC0">
            <w:proofErr w:type="spellStart"/>
            <w:r w:rsidRPr="7462C4D0">
              <w:rPr>
                <w:rFonts w:eastAsia="Times New Roman" w:cs="Times New Roman"/>
                <w:szCs w:val="24"/>
                <w:lang w:val="es-MX"/>
              </w:rPr>
              <w:t>ta_lugar.CV_Pais</w:t>
            </w:r>
            <w:proofErr w:type="spellEnd"/>
          </w:p>
        </w:tc>
        <w:tc>
          <w:tcPr>
            <w:tcW w:w="1740" w:type="dxa"/>
            <w:tcBorders>
              <w:top w:val="single" w:color="auto" w:sz="8" w:space="0"/>
              <w:left w:val="single" w:color="auto" w:sz="8" w:space="0"/>
              <w:bottom w:val="single" w:color="auto" w:sz="8" w:space="0"/>
              <w:right w:val="single" w:color="auto" w:sz="8" w:space="0"/>
            </w:tcBorders>
          </w:tcPr>
          <w:p w:rsidR="7462C4D0" w:rsidP="7462C4D0" w:rsidRDefault="7462C4D0" w14:paraId="55E8D50C" w14:textId="65ECEC09">
            <w:r w:rsidRPr="7462C4D0">
              <w:rPr>
                <w:rFonts w:eastAsia="Times New Roman" w:cs="Times New Roman"/>
                <w:szCs w:val="24"/>
                <w:lang w:val="es-MX"/>
              </w:rPr>
              <w:t>Si</w:t>
            </w:r>
          </w:p>
        </w:tc>
      </w:tr>
    </w:tbl>
    <w:p w:rsidR="4E415AD5" w:rsidP="7462C4D0" w:rsidRDefault="55ED0991" w14:paraId="6A3AE203" w14:textId="07412226">
      <w:r w:rsidRPr="55ED0991">
        <w:rPr>
          <w:rFonts w:eastAsia="Times New Roman" w:cs="Times New Roman"/>
          <w:sz w:val="28"/>
          <w:szCs w:val="28"/>
          <w:lang w:val="es-MX"/>
        </w:rPr>
        <w:t xml:space="preserve"> </w:t>
      </w:r>
    </w:p>
    <w:p w:rsidR="4E415AD5" w:rsidP="7462C4D0" w:rsidRDefault="55ED0991" w14:paraId="6ABCDED2" w14:textId="5ECE3F16">
      <w:r w:rsidRPr="55ED0991">
        <w:rPr>
          <w:rFonts w:eastAsia="Times New Roman" w:cs="Times New Roman"/>
          <w:lang w:val="es-MX"/>
        </w:rPr>
        <w:t xml:space="preserve"> </w:t>
      </w:r>
    </w:p>
    <w:p w:rsidR="4E415AD5" w:rsidP="7462C4D0" w:rsidRDefault="55ED0991" w14:paraId="7C80F6AA" w14:textId="5C5F790B">
      <w:pPr>
        <w:ind w:firstLine="708"/>
      </w:pPr>
      <w:r w:rsidRPr="55ED0991">
        <w:rPr>
          <w:rFonts w:eastAsia="Times New Roman" w:cs="Times New Roman"/>
          <w:b/>
          <w:bCs/>
          <w:sz w:val="28"/>
          <w:szCs w:val="28"/>
          <w:lang w:val="es-MX"/>
        </w:rPr>
        <w:t xml:space="preserve">5.8.3.3.3 Otras tablas Afectadas </w:t>
      </w:r>
    </w:p>
    <w:p w:rsidR="4E415AD5" w:rsidP="7462C4D0" w:rsidRDefault="55ED0991" w14:paraId="7A56EBEE" w14:textId="05E0340F">
      <w:pPr>
        <w:ind w:firstLine="708"/>
      </w:pPr>
      <w:r w:rsidRPr="55ED0991">
        <w:rPr>
          <w:rFonts w:eastAsia="Times New Roman" w:cs="Times New Roman"/>
          <w:b/>
          <w:bCs/>
          <w:sz w:val="28"/>
          <w:szCs w:val="28"/>
          <w:lang w:val="es-MX"/>
        </w:rPr>
        <w:t xml:space="preserve"> </w:t>
      </w:r>
    </w:p>
    <w:p w:rsidR="4E415AD5" w:rsidP="7462C4D0" w:rsidRDefault="55ED0991" w14:paraId="0803BF27" w14:textId="57D5CA1D">
      <w:pPr>
        <w:ind w:firstLine="705"/>
      </w:pPr>
      <w:r w:rsidRPr="55ED0991">
        <w:rPr>
          <w:rFonts w:eastAsia="Times New Roman" w:cs="Times New Roman"/>
          <w:lang w:val="es-MX"/>
        </w:rPr>
        <w:t xml:space="preserve">No hay  </w:t>
      </w:r>
    </w:p>
    <w:p w:rsidR="4E415AD5" w:rsidP="7462C4D0" w:rsidRDefault="55ED0991" w14:paraId="0639B003" w14:textId="1DADD19F">
      <w:r w:rsidRPr="55ED0991">
        <w:rPr>
          <w:rFonts w:eastAsia="Times New Roman" w:cs="Times New Roman"/>
          <w:lang w:val="es-MX"/>
        </w:rPr>
        <w:t xml:space="preserve"> </w:t>
      </w:r>
    </w:p>
    <w:p w:rsidR="4E415AD5" w:rsidP="7462C4D0" w:rsidRDefault="55ED0991" w14:paraId="157B590E" w14:textId="3F4E87EA">
      <w:pPr>
        <w:ind w:firstLine="708"/>
      </w:pPr>
      <w:r w:rsidRPr="55ED0991">
        <w:rPr>
          <w:rFonts w:eastAsia="Times New Roman" w:cs="Times New Roman"/>
          <w:b/>
          <w:bCs/>
          <w:sz w:val="28"/>
          <w:szCs w:val="28"/>
          <w:lang w:val="es-MX"/>
        </w:rPr>
        <w:t xml:space="preserve">5.8.3.3.4 </w:t>
      </w:r>
      <w:proofErr w:type="spellStart"/>
      <w:r w:rsidRPr="55ED0991">
        <w:rPr>
          <w:rFonts w:eastAsia="Times New Roman" w:cs="Times New Roman"/>
          <w:b/>
          <w:bCs/>
          <w:sz w:val="28"/>
          <w:szCs w:val="28"/>
          <w:lang w:val="es-MX"/>
        </w:rPr>
        <w:t>Grid</w:t>
      </w:r>
      <w:proofErr w:type="spellEnd"/>
      <w:r w:rsidRPr="55ED0991">
        <w:rPr>
          <w:rFonts w:eastAsia="Times New Roman" w:cs="Times New Roman"/>
          <w:b/>
          <w:bCs/>
          <w:sz w:val="28"/>
          <w:szCs w:val="28"/>
          <w:lang w:val="es-MX"/>
        </w:rPr>
        <w:t xml:space="preserve"> </w:t>
      </w:r>
    </w:p>
    <w:p w:rsidR="4E415AD5" w:rsidP="7462C4D0" w:rsidRDefault="55ED0991" w14:paraId="4A521245" w14:textId="540AEAEE">
      <w:r w:rsidRPr="55ED0991">
        <w:rPr>
          <w:rFonts w:eastAsia="Times New Roman" w:cs="Times New Roman"/>
          <w:sz w:val="28"/>
          <w:szCs w:val="28"/>
          <w:lang w:val="es-MX"/>
        </w:rPr>
        <w:t xml:space="preserve"> </w:t>
      </w:r>
    </w:p>
    <w:p w:rsidR="4E415AD5" w:rsidP="7462C4D0" w:rsidRDefault="55ED0991" w14:paraId="53D786C8" w14:textId="55C97D7D">
      <w:pPr>
        <w:ind w:firstLine="705"/>
      </w:pPr>
      <w:r w:rsidRPr="55ED0991">
        <w:rPr>
          <w:rFonts w:eastAsia="Times New Roman" w:cs="Times New Roman"/>
          <w:lang w:val="es-MX"/>
        </w:rPr>
        <w:t xml:space="preserve">No hay </w:t>
      </w:r>
      <w:proofErr w:type="spellStart"/>
      <w:r w:rsidRPr="55ED0991">
        <w:rPr>
          <w:rFonts w:eastAsia="Times New Roman" w:cs="Times New Roman"/>
          <w:lang w:val="es-MX"/>
        </w:rPr>
        <w:t>Grid</w:t>
      </w:r>
      <w:proofErr w:type="spellEnd"/>
      <w:r w:rsidRPr="55ED0991">
        <w:rPr>
          <w:rFonts w:eastAsia="Times New Roman" w:cs="Times New Roman"/>
          <w:lang w:val="es-MX"/>
        </w:rPr>
        <w:t xml:space="preserve"> </w:t>
      </w:r>
    </w:p>
    <w:p w:rsidR="4E415AD5" w:rsidP="7462C4D0" w:rsidRDefault="55ED0991" w14:paraId="0AF4E586" w14:textId="7F8FA9FC">
      <w:r w:rsidRPr="55ED0991">
        <w:rPr>
          <w:rFonts w:eastAsia="Times New Roman" w:cs="Times New Roman"/>
          <w:lang w:val="es-MX"/>
        </w:rPr>
        <w:t xml:space="preserve"> </w:t>
      </w:r>
    </w:p>
    <w:p w:rsidR="4E415AD5" w:rsidP="7462C4D0" w:rsidRDefault="55ED0991" w14:paraId="037BE294" w14:textId="619E8097">
      <w:pPr>
        <w:ind w:firstLine="708"/>
      </w:pPr>
      <w:r w:rsidRPr="55ED0991">
        <w:rPr>
          <w:rFonts w:eastAsia="Times New Roman" w:cs="Times New Roman"/>
          <w:b/>
          <w:bCs/>
          <w:sz w:val="28"/>
          <w:szCs w:val="28"/>
          <w:lang w:val="es-MX"/>
        </w:rPr>
        <w:t xml:space="preserve">5.8.3.3.5 Detalle de la Implementación </w:t>
      </w:r>
    </w:p>
    <w:p w:rsidR="4E415AD5" w:rsidP="7462C4D0" w:rsidRDefault="55ED0991" w14:paraId="0531E6FA" w14:textId="0824D72D">
      <w:pPr>
        <w:ind w:firstLine="708"/>
      </w:pPr>
      <w:r w:rsidRPr="55ED0991">
        <w:rPr>
          <w:rFonts w:eastAsia="Times New Roman" w:cs="Times New Roman"/>
          <w:b/>
          <w:bCs/>
          <w:sz w:val="28"/>
          <w:szCs w:val="28"/>
          <w:lang w:val="es-MX"/>
        </w:rPr>
        <w:t xml:space="preserve"> </w:t>
      </w:r>
    </w:p>
    <w:p w:rsidR="4E415AD5" w:rsidP="7462C4D0" w:rsidRDefault="55ED0991" w14:paraId="7C4CEFB0" w14:textId="0BF2D0C5">
      <w:pPr>
        <w:ind w:firstLine="708"/>
      </w:pPr>
      <w:r w:rsidRPr="55ED0991">
        <w:rPr>
          <w:rFonts w:eastAsia="Times New Roman" w:cs="Times New Roman"/>
          <w:b/>
          <w:bCs/>
          <w:sz w:val="28"/>
          <w:szCs w:val="28"/>
          <w:lang w:val="es-MX"/>
        </w:rPr>
        <w:t xml:space="preserve">5.8.3.3.5.1 Actualizar datos </w:t>
      </w:r>
    </w:p>
    <w:p w:rsidR="4E415AD5" w:rsidP="7462C4D0" w:rsidRDefault="55ED0991" w14:paraId="41594601" w14:textId="54593EAF">
      <w:pPr>
        <w:ind w:firstLine="708"/>
      </w:pPr>
      <w:r w:rsidRPr="55ED0991">
        <w:rPr>
          <w:rFonts w:eastAsia="Times New Roman" w:cs="Times New Roman"/>
          <w:b/>
          <w:bCs/>
          <w:sz w:val="28"/>
          <w:szCs w:val="28"/>
          <w:lang w:val="es-MX"/>
        </w:rPr>
        <w:t xml:space="preserve"> </w:t>
      </w:r>
    </w:p>
    <w:p w:rsidR="4E415AD5" w:rsidP="7462C4D0" w:rsidRDefault="55ED0991" w14:paraId="652689E3" w14:textId="08E387AF">
      <w:pPr>
        <w:ind w:firstLine="705"/>
      </w:pPr>
      <w:r w:rsidRPr="55ED0991">
        <w:rPr>
          <w:rFonts w:eastAsia="Times New Roman" w:cs="Times New Roman"/>
          <w:lang w:val="es-MX"/>
        </w:rPr>
        <w:t xml:space="preserve">El usuario completa la información solicitada por el formulario y posteriormente presiona el botón actualizar, este valida la información ingresada y la envía a guardar a la base de datos. En caso de que la información no sea válida el formulario se lo indica. </w:t>
      </w:r>
    </w:p>
    <w:p w:rsidR="4E415AD5" w:rsidP="7462C4D0" w:rsidRDefault="55ED0991" w14:paraId="688CC1E3" w14:textId="03620EC0">
      <w:r w:rsidRPr="55ED0991">
        <w:rPr>
          <w:rFonts w:eastAsia="Times New Roman" w:cs="Times New Roman"/>
          <w:sz w:val="28"/>
          <w:szCs w:val="28"/>
          <w:lang w:val="es-MX"/>
        </w:rPr>
        <w:t xml:space="preserve"> </w:t>
      </w:r>
    </w:p>
    <w:p w:rsidR="4E415AD5" w:rsidP="7462C4D0" w:rsidRDefault="55ED0991" w14:paraId="7ADA5EFD" w14:textId="5D5D66AD">
      <w:r w:rsidRPr="55ED0991">
        <w:rPr>
          <w:rFonts w:eastAsia="Times New Roman" w:cs="Times New Roman"/>
          <w:sz w:val="28"/>
          <w:szCs w:val="28"/>
          <w:lang w:val="es-MX"/>
        </w:rPr>
        <w:t xml:space="preserve"> </w:t>
      </w:r>
    </w:p>
    <w:p w:rsidR="4E415AD5" w:rsidP="7462C4D0" w:rsidRDefault="55ED0991" w14:paraId="791BC841" w14:textId="28F9BEEE">
      <w:r w:rsidRPr="55ED0991">
        <w:rPr>
          <w:rFonts w:eastAsia="Times New Roman" w:cs="Times New Roman"/>
          <w:sz w:val="28"/>
          <w:szCs w:val="28"/>
          <w:lang w:val="es-MX"/>
        </w:rPr>
        <w:t xml:space="preserve"> </w:t>
      </w:r>
    </w:p>
    <w:p w:rsidR="4E415AD5" w:rsidP="7462C4D0" w:rsidRDefault="55ED0991" w14:paraId="5877A32E" w14:textId="1DDA80D1">
      <w:pPr>
        <w:ind w:firstLine="708"/>
      </w:pPr>
      <w:r w:rsidRPr="55ED0991">
        <w:rPr>
          <w:rFonts w:eastAsia="Times New Roman" w:cs="Times New Roman"/>
          <w:b/>
          <w:bCs/>
          <w:sz w:val="28"/>
          <w:szCs w:val="28"/>
          <w:lang w:val="es-MX"/>
        </w:rPr>
        <w:t>5.8.3.4 Eliminar Lugar</w:t>
      </w:r>
    </w:p>
    <w:p w:rsidR="4E415AD5" w:rsidP="7462C4D0" w:rsidRDefault="55ED0991" w14:paraId="7DF3226A" w14:textId="40A545EB">
      <w:pPr>
        <w:ind w:firstLine="708"/>
      </w:pPr>
      <w:r w:rsidRPr="55ED0991">
        <w:rPr>
          <w:rFonts w:eastAsia="Times New Roman" w:cs="Times New Roman"/>
          <w:b/>
          <w:bCs/>
          <w:sz w:val="28"/>
          <w:szCs w:val="28"/>
          <w:lang w:val="es-MX"/>
        </w:rPr>
        <w:t xml:space="preserve"> </w:t>
      </w:r>
    </w:p>
    <w:p w:rsidR="4E415AD5" w:rsidP="7462C4D0" w:rsidRDefault="55ED0991" w14:paraId="3D2FB6C0" w14:textId="4845A52A">
      <w:pPr>
        <w:ind w:firstLine="708"/>
      </w:pPr>
      <w:r w:rsidRPr="55ED0991">
        <w:rPr>
          <w:rFonts w:eastAsia="Times New Roman" w:cs="Times New Roman"/>
          <w:b/>
          <w:bCs/>
          <w:sz w:val="28"/>
          <w:szCs w:val="28"/>
          <w:lang w:val="es-MX"/>
        </w:rPr>
        <w:t xml:space="preserve">5.8.3.4.1 Origen de Datos </w:t>
      </w:r>
    </w:p>
    <w:p w:rsidR="4E415AD5" w:rsidP="7462C4D0" w:rsidRDefault="55ED0991" w14:paraId="23426708" w14:textId="17C6773F">
      <w:r w:rsidRPr="55ED0991">
        <w:rPr>
          <w:rFonts w:eastAsia="Times New Roman" w:cs="Times New Roman"/>
          <w:sz w:val="28"/>
          <w:szCs w:val="28"/>
          <w:lang w:val="es-MX"/>
        </w:rPr>
        <w:t xml:space="preserve"> </w:t>
      </w:r>
    </w:p>
    <w:tbl>
      <w:tblPr>
        <w:tblW w:w="0" w:type="auto"/>
        <w:tblInd w:w="1260" w:type="dxa"/>
        <w:tblLayout w:type="fixed"/>
        <w:tblLook w:val="04A0" w:firstRow="1" w:lastRow="0" w:firstColumn="1" w:lastColumn="0" w:noHBand="0" w:noVBand="1"/>
      </w:tblPr>
      <w:tblGrid>
        <w:gridCol w:w="3720"/>
        <w:gridCol w:w="3690"/>
      </w:tblGrid>
      <w:tr w:rsidR="7462C4D0" w:rsidTr="7462C4D0" w14:paraId="09D0064C"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309DDD9B" w14:textId="66080E85">
            <w:pPr>
              <w:jc w:val="center"/>
            </w:pPr>
            <w:r w:rsidRPr="7462C4D0">
              <w:rPr>
                <w:rFonts w:eastAsia="Times New Roman" w:cs="Times New Roman"/>
                <w:b/>
                <w:bCs/>
                <w:sz w:val="28"/>
                <w:szCs w:val="28"/>
                <w:lang w:val="es-MX"/>
              </w:rPr>
              <w:t>Campo</w:t>
            </w:r>
            <w:r w:rsidRPr="7462C4D0">
              <w:rPr>
                <w:rFonts w:eastAsia="Times New Roman" w:cs="Times New Roman"/>
                <w:sz w:val="28"/>
                <w:szCs w:val="28"/>
              </w:rPr>
              <w:t xml:space="preserve"> </w:t>
            </w:r>
          </w:p>
        </w:tc>
        <w:tc>
          <w:tcPr>
            <w:tcW w:w="3690" w:type="dxa"/>
            <w:tcBorders>
              <w:top w:val="single" w:color="auto" w:sz="8" w:space="0"/>
              <w:left w:val="single" w:color="auto" w:sz="8" w:space="0"/>
              <w:bottom w:val="single" w:color="auto" w:sz="8" w:space="0"/>
              <w:right w:val="single" w:color="auto" w:sz="8" w:space="0"/>
            </w:tcBorders>
          </w:tcPr>
          <w:p w:rsidR="7462C4D0" w:rsidP="7462C4D0" w:rsidRDefault="7462C4D0" w14:paraId="451BBEFA" w14:textId="0D2EB417">
            <w:pPr>
              <w:jc w:val="center"/>
            </w:pPr>
            <w:r w:rsidRPr="7462C4D0">
              <w:rPr>
                <w:rFonts w:eastAsia="Times New Roman" w:cs="Times New Roman"/>
                <w:b/>
                <w:bCs/>
                <w:sz w:val="28"/>
                <w:szCs w:val="28"/>
                <w:lang w:val="es-MX"/>
              </w:rPr>
              <w:t>Origen</w:t>
            </w:r>
            <w:r w:rsidRPr="7462C4D0">
              <w:rPr>
                <w:rFonts w:eastAsia="Times New Roman" w:cs="Times New Roman"/>
                <w:sz w:val="28"/>
                <w:szCs w:val="28"/>
              </w:rPr>
              <w:t xml:space="preserve"> </w:t>
            </w:r>
          </w:p>
        </w:tc>
      </w:tr>
      <w:tr w:rsidR="7462C4D0" w:rsidTr="7462C4D0" w14:paraId="29BFF6B1"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RDefault="7462C4D0" w14:paraId="454D9FE7" w14:textId="26000B8D">
            <w:r w:rsidRPr="7462C4D0">
              <w:rPr>
                <w:rFonts w:eastAsia="Times New Roman" w:cs="Times New Roman"/>
                <w:szCs w:val="24"/>
                <w:lang w:val="es-MX"/>
              </w:rPr>
              <w:lastRenderedPageBreak/>
              <w:t>Código</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46FA6857" w14:textId="3EF15017">
            <w:r w:rsidRPr="7462C4D0">
              <w:rPr>
                <w:rFonts w:eastAsia="Times New Roman" w:cs="Times New Roman"/>
                <w:szCs w:val="24"/>
                <w:lang w:val="es-MX"/>
              </w:rPr>
              <w:t>Lo gestiona la base de datos</w:t>
            </w:r>
            <w:r w:rsidRPr="7462C4D0">
              <w:rPr>
                <w:rFonts w:eastAsia="Times New Roman" w:cs="Times New Roman"/>
                <w:szCs w:val="24"/>
              </w:rPr>
              <w:t xml:space="preserve"> </w:t>
            </w:r>
          </w:p>
        </w:tc>
      </w:tr>
      <w:tr w:rsidR="7462C4D0" w:rsidTr="7462C4D0" w14:paraId="3986BE34"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3AC0E8FA" w14:textId="6E14A604">
            <w:r w:rsidRPr="7462C4D0">
              <w:rPr>
                <w:rFonts w:eastAsia="Times New Roman" w:cs="Times New Roman"/>
                <w:szCs w:val="24"/>
              </w:rPr>
              <w:t xml:space="preserve">Hecho </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0820712B" w14:textId="6B16E6A9">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44F64FAA"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7E392259" w14:textId="4BB02C10">
            <w:r w:rsidRPr="7462C4D0">
              <w:rPr>
                <w:rFonts w:eastAsia="Times New Roman" w:cs="Times New Roman"/>
                <w:szCs w:val="24"/>
                <w:lang w:val="es-MX"/>
              </w:rPr>
              <w:t>Descripción</w:t>
            </w:r>
            <w:r w:rsidRPr="7462C4D0">
              <w:rPr>
                <w:rFonts w:eastAsia="Times New Roman" w:cs="Times New Roman"/>
                <w:szCs w:val="24"/>
              </w:rPr>
              <w:t xml:space="preserve"> </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2BF37CEA" w14:textId="639DA599">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1A159BCF"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2044AEED" w14:textId="4DF529EF">
            <w:r w:rsidRPr="7462C4D0">
              <w:rPr>
                <w:rFonts w:eastAsia="Times New Roman" w:cs="Times New Roman"/>
                <w:szCs w:val="24"/>
                <w:lang w:val="es-MX"/>
              </w:rPr>
              <w:t>Tipo Lugar</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055B5CB4" w14:textId="4FB1B035">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0D7C57A8"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069B6C3D" w14:textId="5B616824">
            <w:r w:rsidRPr="7462C4D0">
              <w:rPr>
                <w:rFonts w:eastAsia="Times New Roman" w:cs="Times New Roman"/>
                <w:szCs w:val="24"/>
                <w:lang w:val="es-MX"/>
              </w:rPr>
              <w:t>Dirección</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5CC54932" w14:textId="7CD9E163">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6E7862F2"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2E866B02" w14:textId="2B8F827B">
            <w:r w:rsidRPr="7462C4D0">
              <w:rPr>
                <w:rFonts w:eastAsia="Times New Roman" w:cs="Times New Roman"/>
                <w:szCs w:val="24"/>
                <w:lang w:val="es-MX"/>
              </w:rPr>
              <w:t>Ciudad</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235D4B7E" w14:textId="02BE3715">
            <w:r w:rsidRPr="7462C4D0">
              <w:rPr>
                <w:rFonts w:eastAsia="Times New Roman" w:cs="Times New Roman"/>
                <w:szCs w:val="24"/>
                <w:lang w:val="es-MX"/>
              </w:rPr>
              <w:t>Lo digita el Usuario</w:t>
            </w:r>
            <w:r w:rsidRPr="7462C4D0">
              <w:rPr>
                <w:rFonts w:eastAsia="Times New Roman" w:cs="Times New Roman"/>
                <w:szCs w:val="24"/>
              </w:rPr>
              <w:t xml:space="preserve"> </w:t>
            </w:r>
          </w:p>
        </w:tc>
      </w:tr>
      <w:tr w:rsidR="7462C4D0" w:rsidTr="7462C4D0" w14:paraId="77D71229" w14:textId="77777777">
        <w:trPr>
          <w:trHeight w:val="300"/>
        </w:trPr>
        <w:tc>
          <w:tcPr>
            <w:tcW w:w="3720" w:type="dxa"/>
            <w:tcBorders>
              <w:top w:val="single" w:color="auto" w:sz="8" w:space="0"/>
              <w:left w:val="single" w:color="auto" w:sz="8" w:space="0"/>
              <w:bottom w:val="single" w:color="auto" w:sz="8" w:space="0"/>
              <w:right w:val="single" w:color="auto" w:sz="8" w:space="0"/>
            </w:tcBorders>
          </w:tcPr>
          <w:p w:rsidR="7462C4D0" w:rsidP="7462C4D0" w:rsidRDefault="7462C4D0" w14:paraId="1D62231D" w14:textId="1492DE72">
            <w:r w:rsidRPr="7462C4D0">
              <w:rPr>
                <w:rFonts w:eastAsia="Times New Roman" w:cs="Times New Roman"/>
                <w:szCs w:val="24"/>
                <w:lang w:val="es-MX"/>
              </w:rPr>
              <w:t>País</w:t>
            </w:r>
          </w:p>
        </w:tc>
        <w:tc>
          <w:tcPr>
            <w:tcW w:w="3690" w:type="dxa"/>
            <w:tcBorders>
              <w:top w:val="single" w:color="auto" w:sz="8" w:space="0"/>
              <w:left w:val="single" w:color="auto" w:sz="8" w:space="0"/>
              <w:bottom w:val="single" w:color="auto" w:sz="8" w:space="0"/>
              <w:right w:val="single" w:color="auto" w:sz="8" w:space="0"/>
            </w:tcBorders>
          </w:tcPr>
          <w:p w:rsidR="7462C4D0" w:rsidRDefault="7462C4D0" w14:paraId="36BBF3F6" w14:textId="57713477">
            <w:r w:rsidRPr="7462C4D0">
              <w:rPr>
                <w:rFonts w:eastAsia="Times New Roman" w:cs="Times New Roman"/>
                <w:szCs w:val="24"/>
                <w:lang w:val="es-MX"/>
              </w:rPr>
              <w:t>Lo digita el Usuario</w:t>
            </w:r>
            <w:r w:rsidRPr="7462C4D0">
              <w:rPr>
                <w:rFonts w:eastAsia="Times New Roman" w:cs="Times New Roman"/>
                <w:szCs w:val="24"/>
              </w:rPr>
              <w:t xml:space="preserve"> </w:t>
            </w:r>
          </w:p>
        </w:tc>
      </w:tr>
    </w:tbl>
    <w:p w:rsidR="4E415AD5" w:rsidP="7462C4D0" w:rsidRDefault="55ED0991" w14:paraId="1F3B6E25" w14:textId="53229A19">
      <w:r w:rsidRPr="55ED0991">
        <w:rPr>
          <w:rFonts w:eastAsia="Times New Roman" w:cs="Times New Roman"/>
          <w:lang w:val="es-MX"/>
        </w:rPr>
        <w:t xml:space="preserve"> </w:t>
      </w:r>
    </w:p>
    <w:p w:rsidR="4E415AD5" w:rsidP="7462C4D0" w:rsidRDefault="55ED0991" w14:paraId="2C51D7AF" w14:textId="5BAC783E">
      <w:pPr>
        <w:ind w:firstLine="708"/>
      </w:pPr>
      <w:r w:rsidRPr="55ED0991">
        <w:rPr>
          <w:rFonts w:eastAsia="Times New Roman" w:cs="Times New Roman"/>
          <w:b/>
          <w:bCs/>
          <w:sz w:val="28"/>
          <w:szCs w:val="28"/>
          <w:lang w:val="es-MX"/>
        </w:rPr>
        <w:t xml:space="preserve">5.8.3.4.2 Destino de los Datos (Información sensible) </w:t>
      </w:r>
    </w:p>
    <w:p w:rsidR="4E415AD5" w:rsidP="7462C4D0" w:rsidRDefault="55ED0991" w14:paraId="7A1BA90C" w14:textId="22106455">
      <w:r w:rsidRPr="55ED0991">
        <w:rPr>
          <w:rFonts w:eastAsia="Times New Roman" w:cs="Times New Roman"/>
          <w:sz w:val="28"/>
          <w:szCs w:val="28"/>
          <w:lang w:val="es-MX"/>
        </w:rPr>
        <w:t xml:space="preserve"> </w:t>
      </w:r>
    </w:p>
    <w:p w:rsidR="4E415AD5" w:rsidP="7462C4D0" w:rsidRDefault="55ED0991" w14:paraId="7DEAE5E0" w14:textId="6B55D625">
      <w:r w:rsidRPr="55ED0991">
        <w:rPr>
          <w:rFonts w:eastAsia="Times New Roman" w:cs="Times New Roman"/>
          <w:lang w:val="es-MX"/>
        </w:rPr>
        <w:t xml:space="preserve">No hay tablas </w:t>
      </w:r>
    </w:p>
    <w:p w:rsidR="4E415AD5" w:rsidP="7462C4D0" w:rsidRDefault="55ED0991" w14:paraId="0849FC8A" w14:textId="0CB16A8C">
      <w:r w:rsidRPr="55ED0991">
        <w:rPr>
          <w:rFonts w:eastAsia="Times New Roman" w:cs="Times New Roman"/>
          <w:lang w:val="es-MX"/>
        </w:rPr>
        <w:t xml:space="preserve"> </w:t>
      </w:r>
    </w:p>
    <w:p w:rsidR="4E415AD5" w:rsidP="7462C4D0" w:rsidRDefault="55ED0991" w14:paraId="72811E83" w14:textId="67379F01">
      <w:pPr>
        <w:ind w:firstLine="708"/>
      </w:pPr>
      <w:r w:rsidRPr="55ED0991">
        <w:rPr>
          <w:rFonts w:eastAsia="Times New Roman" w:cs="Times New Roman"/>
          <w:b/>
          <w:bCs/>
          <w:sz w:val="28"/>
          <w:szCs w:val="28"/>
          <w:lang w:val="es-MX"/>
        </w:rPr>
        <w:t xml:space="preserve">5.8.3.4.3 Otras tablas Afectadas </w:t>
      </w:r>
    </w:p>
    <w:p w:rsidR="4E415AD5" w:rsidP="7462C4D0" w:rsidRDefault="55ED0991" w14:paraId="16D8041E" w14:textId="21582B96">
      <w:r w:rsidRPr="55ED0991">
        <w:rPr>
          <w:rFonts w:eastAsia="Times New Roman" w:cs="Times New Roman"/>
          <w:sz w:val="28"/>
          <w:szCs w:val="28"/>
          <w:lang w:val="es-MX"/>
        </w:rPr>
        <w:t xml:space="preserve"> </w:t>
      </w:r>
    </w:p>
    <w:p w:rsidR="4E415AD5" w:rsidP="7462C4D0" w:rsidRDefault="55ED0991" w14:paraId="043E9BBB" w14:textId="17E643A3">
      <w:pPr>
        <w:ind w:firstLine="705"/>
      </w:pPr>
      <w:r w:rsidRPr="55ED0991">
        <w:rPr>
          <w:rFonts w:eastAsia="Times New Roman" w:cs="Times New Roman"/>
          <w:lang w:val="es-MX"/>
        </w:rPr>
        <w:t xml:space="preserve">No hay  </w:t>
      </w:r>
    </w:p>
    <w:p w:rsidR="4E415AD5" w:rsidP="7462C4D0" w:rsidRDefault="55ED0991" w14:paraId="4A4AC0FC" w14:textId="51967FCE">
      <w:r w:rsidRPr="55ED0991">
        <w:rPr>
          <w:rFonts w:eastAsia="Times New Roman" w:cs="Times New Roman"/>
          <w:lang w:val="es-MX"/>
        </w:rPr>
        <w:t xml:space="preserve"> </w:t>
      </w:r>
    </w:p>
    <w:p w:rsidR="4E415AD5" w:rsidP="7462C4D0" w:rsidRDefault="55ED0991" w14:paraId="56F89C53" w14:textId="6A65F858">
      <w:pPr>
        <w:ind w:firstLine="708"/>
      </w:pPr>
      <w:r w:rsidRPr="55ED0991">
        <w:rPr>
          <w:rFonts w:eastAsia="Times New Roman" w:cs="Times New Roman"/>
          <w:b/>
          <w:bCs/>
          <w:sz w:val="28"/>
          <w:szCs w:val="28"/>
          <w:lang w:val="es-MX"/>
        </w:rPr>
        <w:t xml:space="preserve">5.8.3.4.4 </w:t>
      </w:r>
      <w:proofErr w:type="spellStart"/>
      <w:r w:rsidRPr="55ED0991">
        <w:rPr>
          <w:rFonts w:eastAsia="Times New Roman" w:cs="Times New Roman"/>
          <w:b/>
          <w:bCs/>
          <w:sz w:val="28"/>
          <w:szCs w:val="28"/>
          <w:lang w:val="es-MX"/>
        </w:rPr>
        <w:t>Grid</w:t>
      </w:r>
      <w:proofErr w:type="spellEnd"/>
      <w:r w:rsidRPr="55ED0991">
        <w:rPr>
          <w:rFonts w:eastAsia="Times New Roman" w:cs="Times New Roman"/>
          <w:sz w:val="28"/>
          <w:szCs w:val="28"/>
          <w:lang w:val="es-MX"/>
        </w:rPr>
        <w:t xml:space="preserve"> </w:t>
      </w:r>
    </w:p>
    <w:p w:rsidR="4E415AD5" w:rsidP="7462C4D0" w:rsidRDefault="55ED0991" w14:paraId="682767FF" w14:textId="7C8A938E">
      <w:r w:rsidRPr="55ED0991">
        <w:rPr>
          <w:rFonts w:eastAsia="Times New Roman" w:cs="Times New Roman"/>
          <w:sz w:val="28"/>
          <w:szCs w:val="28"/>
          <w:lang w:val="es-MX"/>
        </w:rPr>
        <w:t xml:space="preserve"> </w:t>
      </w:r>
    </w:p>
    <w:p w:rsidR="4E415AD5" w:rsidP="7462C4D0" w:rsidRDefault="55ED0991" w14:paraId="506946DC" w14:textId="492EF3BF">
      <w:pPr>
        <w:ind w:firstLine="705"/>
      </w:pPr>
      <w:r w:rsidRPr="55ED0991">
        <w:rPr>
          <w:rFonts w:eastAsia="Times New Roman" w:cs="Times New Roman"/>
          <w:lang w:val="es-MX"/>
        </w:rPr>
        <w:t xml:space="preserve">No hay </w:t>
      </w:r>
      <w:proofErr w:type="spellStart"/>
      <w:r w:rsidRPr="55ED0991">
        <w:rPr>
          <w:rFonts w:eastAsia="Times New Roman" w:cs="Times New Roman"/>
          <w:lang w:val="es-MX"/>
        </w:rPr>
        <w:t>Grid</w:t>
      </w:r>
      <w:proofErr w:type="spellEnd"/>
      <w:r w:rsidRPr="55ED0991">
        <w:rPr>
          <w:rFonts w:eastAsia="Times New Roman" w:cs="Times New Roman"/>
          <w:lang w:val="es-MX"/>
        </w:rPr>
        <w:t xml:space="preserve"> </w:t>
      </w:r>
    </w:p>
    <w:p w:rsidR="4E415AD5" w:rsidP="7462C4D0" w:rsidRDefault="55ED0991" w14:paraId="5E8765C9" w14:textId="2B2B423D">
      <w:r w:rsidRPr="55ED0991">
        <w:rPr>
          <w:rFonts w:eastAsia="Times New Roman" w:cs="Times New Roman"/>
          <w:lang w:val="es-MX"/>
        </w:rPr>
        <w:t xml:space="preserve"> </w:t>
      </w:r>
    </w:p>
    <w:p w:rsidR="4E415AD5" w:rsidP="7462C4D0" w:rsidRDefault="55ED0991" w14:paraId="40B9F371" w14:textId="308F01A5">
      <w:pPr>
        <w:ind w:firstLine="708"/>
      </w:pPr>
      <w:r w:rsidRPr="55ED0991">
        <w:rPr>
          <w:rFonts w:eastAsia="Times New Roman" w:cs="Times New Roman"/>
          <w:b/>
          <w:bCs/>
          <w:sz w:val="28"/>
          <w:szCs w:val="28"/>
          <w:lang w:val="es-MX"/>
        </w:rPr>
        <w:t xml:space="preserve">5.8.3.4.5 Detalle de la Implementación </w:t>
      </w:r>
    </w:p>
    <w:p w:rsidR="4E415AD5" w:rsidP="7462C4D0" w:rsidRDefault="55ED0991" w14:paraId="0D9CD94A" w14:textId="12CD6613">
      <w:pPr>
        <w:ind w:firstLine="708"/>
      </w:pPr>
      <w:r w:rsidRPr="55ED0991">
        <w:rPr>
          <w:rFonts w:eastAsia="Times New Roman" w:cs="Times New Roman"/>
          <w:b/>
          <w:bCs/>
          <w:sz w:val="28"/>
          <w:szCs w:val="28"/>
          <w:lang w:val="es-MX"/>
        </w:rPr>
        <w:t xml:space="preserve"> </w:t>
      </w:r>
    </w:p>
    <w:p w:rsidR="4E415AD5" w:rsidP="7462C4D0" w:rsidRDefault="55ED0991" w14:paraId="6B26ABAA" w14:textId="7E0F37B8">
      <w:pPr>
        <w:ind w:firstLine="708"/>
      </w:pPr>
      <w:r w:rsidRPr="55ED0991">
        <w:rPr>
          <w:rFonts w:eastAsia="Times New Roman" w:cs="Times New Roman"/>
          <w:b/>
          <w:bCs/>
          <w:sz w:val="28"/>
          <w:szCs w:val="28"/>
          <w:lang w:val="es-MX"/>
        </w:rPr>
        <w:t xml:space="preserve">5.8.3.4.5.1 Eliminar datos </w:t>
      </w:r>
    </w:p>
    <w:p w:rsidR="4E415AD5" w:rsidP="7462C4D0" w:rsidRDefault="55ED0991" w14:paraId="4DCA05DE" w14:textId="5D2D1D64">
      <w:r w:rsidRPr="55ED0991">
        <w:rPr>
          <w:rFonts w:eastAsia="Times New Roman" w:cs="Times New Roman"/>
          <w:sz w:val="28"/>
          <w:szCs w:val="28"/>
          <w:lang w:val="es-MX"/>
        </w:rPr>
        <w:t xml:space="preserve"> </w:t>
      </w:r>
    </w:p>
    <w:p w:rsidR="4E415AD5" w:rsidP="7462C4D0" w:rsidRDefault="55ED0991" w14:paraId="724B14F7" w14:textId="373CB428">
      <w:pPr>
        <w:ind w:firstLine="705"/>
      </w:pPr>
      <w:r w:rsidRPr="55ED0991">
        <w:rPr>
          <w:rFonts w:eastAsia="Times New Roman" w:cs="Times New Roman"/>
          <w:lang w:val="es-MX"/>
        </w:rPr>
        <w:t xml:space="preserve">El usuario verifica la información mostrada en la interfaz y posteriormente presiona el botón eliminar, este elimina la información seleccionada y la envía a eliminar de la base de datos. En este caso se muestra un mensaje de confirmación el cual es una alerta para evitar errores. </w:t>
      </w:r>
    </w:p>
    <w:p w:rsidR="4E415AD5" w:rsidP="7462C4D0" w:rsidRDefault="55ED0991" w14:paraId="3AA73832" w14:textId="32BBCCB1">
      <w:r w:rsidRPr="55ED0991">
        <w:rPr>
          <w:rFonts w:eastAsia="Times New Roman" w:cs="Times New Roman"/>
          <w:sz w:val="28"/>
          <w:szCs w:val="28"/>
          <w:lang w:val="es-MX"/>
        </w:rPr>
        <w:t xml:space="preserve"> </w:t>
      </w:r>
    </w:p>
    <w:p w:rsidR="4E415AD5" w:rsidP="55ED0991" w:rsidRDefault="4E415AD5" w14:paraId="4222B055" w14:textId="6FAF09D4">
      <w:pPr>
        <w:spacing w:line="257" w:lineRule="auto"/>
        <w:rPr>
          <w:rFonts w:ascii="Calibri" w:hAnsi="Calibri" w:eastAsia="Calibri" w:cs="Calibri"/>
          <w:sz w:val="22"/>
          <w:lang w:val="es-MX"/>
        </w:rPr>
      </w:pPr>
    </w:p>
    <w:p w:rsidR="4E415AD5" w:rsidP="7462C4D0" w:rsidRDefault="4E415AD5" w14:paraId="19B6B467" w14:textId="179D7495">
      <w:pPr>
        <w:rPr>
          <w:lang w:val="es-MX"/>
        </w:rPr>
      </w:pPr>
    </w:p>
    <w:p w:rsidR="4E415AD5" w:rsidP="4E415AD5" w:rsidRDefault="4E415AD5" w14:paraId="40D7E7D8" w14:textId="24C4218B">
      <w:pPr>
        <w:rPr>
          <w:lang w:val="es-MX"/>
        </w:rPr>
      </w:pPr>
    </w:p>
    <w:p w:rsidR="4E415AD5" w:rsidP="4E415AD5" w:rsidRDefault="4E415AD5" w14:paraId="0C5630B5" w14:textId="1D2DC8F0">
      <w:pPr>
        <w:rPr>
          <w:lang w:val="es-MX"/>
        </w:rPr>
      </w:pPr>
    </w:p>
    <w:p w:rsidR="4E415AD5" w:rsidP="4E415AD5" w:rsidRDefault="4E415AD5" w14:paraId="07CF0F4F" w14:textId="2F1CF4A9">
      <w:pPr>
        <w:rPr>
          <w:lang w:val="es-MX"/>
        </w:rPr>
      </w:pPr>
    </w:p>
    <w:p w:rsidR="4E415AD5" w:rsidP="4E415AD5" w:rsidRDefault="4E415AD5" w14:paraId="56A7EDEC" w14:textId="13ADA830">
      <w:pPr>
        <w:rPr>
          <w:lang w:val="es-MX"/>
        </w:rPr>
      </w:pPr>
    </w:p>
    <w:p w:rsidR="4E415AD5" w:rsidP="4E415AD5" w:rsidRDefault="4E415AD5" w14:paraId="18B29EC4" w14:textId="3BCC7FA0">
      <w:pPr>
        <w:rPr>
          <w:lang w:val="es-MX"/>
        </w:rPr>
      </w:pPr>
    </w:p>
    <w:p w:rsidR="4E415AD5" w:rsidP="4E415AD5" w:rsidRDefault="4E415AD5" w14:paraId="7DE83EC1" w14:textId="649D8A09">
      <w:pPr>
        <w:rPr>
          <w:lang w:val="es-MX"/>
        </w:rPr>
      </w:pPr>
    </w:p>
    <w:p w:rsidR="4E415AD5" w:rsidP="4E415AD5" w:rsidRDefault="4E415AD5" w14:paraId="68F82905" w14:textId="76E666C3">
      <w:pPr>
        <w:rPr>
          <w:lang w:val="es-MX"/>
        </w:rPr>
      </w:pPr>
    </w:p>
    <w:p w:rsidR="4E415AD5" w:rsidP="4E415AD5" w:rsidRDefault="4E415AD5" w14:paraId="37FD58BD" w14:textId="0708FA19">
      <w:pPr>
        <w:rPr>
          <w:lang w:val="es-MX"/>
        </w:rPr>
      </w:pPr>
    </w:p>
    <w:p w:rsidR="4E415AD5" w:rsidP="4E415AD5" w:rsidRDefault="4E415AD5" w14:paraId="2DF3D278" w14:textId="249937C8">
      <w:pPr>
        <w:rPr>
          <w:lang w:val="es-MX"/>
        </w:rPr>
      </w:pPr>
    </w:p>
    <w:p w:rsidR="4E415AD5" w:rsidP="4E415AD5" w:rsidRDefault="4E415AD5" w14:paraId="055C5E32" w14:textId="5A8D78EA">
      <w:pPr>
        <w:rPr>
          <w:lang w:val="es-MX"/>
        </w:rPr>
      </w:pPr>
    </w:p>
    <w:p w:rsidR="4E415AD5" w:rsidP="4E415AD5" w:rsidRDefault="4E415AD5" w14:paraId="2895BC47" w14:textId="1E0E110F">
      <w:pPr>
        <w:rPr>
          <w:lang w:val="es-MX"/>
        </w:rPr>
      </w:pPr>
    </w:p>
    <w:p w:rsidR="4E415AD5" w:rsidP="4E415AD5" w:rsidRDefault="4E415AD5" w14:paraId="741CD7A3" w14:textId="4BBFF92E">
      <w:pPr>
        <w:rPr>
          <w:lang w:val="es-MX"/>
        </w:rPr>
      </w:pPr>
    </w:p>
    <w:p w:rsidR="4E415AD5" w:rsidP="4E415AD5" w:rsidRDefault="4E415AD5" w14:paraId="1C20BC32" w14:textId="1B48A47C">
      <w:pPr>
        <w:rPr>
          <w:lang w:val="es-MX"/>
        </w:rPr>
      </w:pPr>
    </w:p>
    <w:p w:rsidR="4E415AD5" w:rsidP="4E415AD5" w:rsidRDefault="4E415AD5" w14:paraId="489B6598" w14:textId="02DEED0E">
      <w:pPr>
        <w:rPr>
          <w:lang w:val="es-MX"/>
        </w:rPr>
      </w:pPr>
    </w:p>
    <w:p w:rsidR="4E415AD5" w:rsidP="4E415AD5" w:rsidRDefault="4E415AD5" w14:paraId="648AC0B1" w14:textId="6FF12D16">
      <w:pPr>
        <w:rPr>
          <w:lang w:val="es-MX"/>
        </w:rPr>
      </w:pPr>
    </w:p>
    <w:p w:rsidR="4E415AD5" w:rsidP="4E415AD5" w:rsidRDefault="4E415AD5" w14:paraId="41C65CAD" w14:textId="752C1FF6">
      <w:pPr>
        <w:rPr>
          <w:lang w:val="es-MX"/>
        </w:rPr>
      </w:pPr>
    </w:p>
    <w:p w:rsidR="4E415AD5" w:rsidP="4E415AD5" w:rsidRDefault="4E415AD5" w14:paraId="052B4C4B" w14:textId="2614B10E">
      <w:pPr>
        <w:rPr>
          <w:lang w:val="es-MX"/>
        </w:rPr>
      </w:pPr>
    </w:p>
    <w:p w:rsidR="4E415AD5" w:rsidP="4E415AD5" w:rsidRDefault="4E415AD5" w14:paraId="498774B0" w14:textId="15B8A0DD">
      <w:pPr>
        <w:rPr>
          <w:lang w:val="es-MX"/>
        </w:rPr>
      </w:pPr>
    </w:p>
    <w:p w:rsidR="4E415AD5" w:rsidP="4E415AD5" w:rsidRDefault="4E415AD5" w14:paraId="329DADA1" w14:textId="6E3A993F">
      <w:pPr>
        <w:rPr>
          <w:lang w:val="es-MX"/>
        </w:rPr>
      </w:pPr>
    </w:p>
    <w:p w:rsidR="4E415AD5" w:rsidP="4E415AD5" w:rsidRDefault="4E415AD5" w14:paraId="30AA929A" w14:textId="616C0FCD">
      <w:pPr>
        <w:rPr>
          <w:lang w:val="es-MX"/>
        </w:rPr>
      </w:pPr>
    </w:p>
    <w:p w:rsidR="4E415AD5" w:rsidP="4E415AD5" w:rsidRDefault="4E415AD5" w14:paraId="7494E12E" w14:textId="24024A87">
      <w:pPr>
        <w:rPr>
          <w:lang w:val="es-MX"/>
        </w:rPr>
      </w:pPr>
    </w:p>
    <w:p w:rsidR="4E415AD5" w:rsidP="4E415AD5" w:rsidRDefault="4E415AD5" w14:paraId="283E5C1D" w14:textId="231C5487">
      <w:pPr>
        <w:rPr>
          <w:lang w:val="es-MX"/>
        </w:rPr>
      </w:pPr>
    </w:p>
    <w:p w:rsidR="4E415AD5" w:rsidP="4E415AD5" w:rsidRDefault="4E415AD5" w14:paraId="5CDC930B" w14:textId="5F6744C1">
      <w:pPr>
        <w:rPr>
          <w:lang w:val="es-MX"/>
        </w:rPr>
      </w:pPr>
    </w:p>
    <w:p w:rsidR="4E415AD5" w:rsidP="4E415AD5" w:rsidRDefault="4E415AD5" w14:paraId="6041B02B" w14:textId="23DA5053">
      <w:pPr>
        <w:rPr>
          <w:lang w:val="es-MX"/>
        </w:rPr>
      </w:pPr>
    </w:p>
    <w:p w:rsidR="4E415AD5" w:rsidP="4E415AD5" w:rsidRDefault="4E415AD5" w14:paraId="2D71D719" w14:textId="42426A08">
      <w:pPr>
        <w:rPr>
          <w:lang w:val="es-MX"/>
        </w:rPr>
      </w:pPr>
    </w:p>
    <w:p w:rsidR="4E415AD5" w:rsidP="4E415AD5" w:rsidRDefault="4E415AD5" w14:paraId="689B60C6" w14:textId="5979EFF4">
      <w:pPr>
        <w:rPr>
          <w:lang w:val="es-MX"/>
        </w:rPr>
      </w:pPr>
    </w:p>
    <w:p w:rsidR="4E415AD5" w:rsidP="4E415AD5" w:rsidRDefault="4E415AD5" w14:paraId="3EF756A9" w14:textId="12CFE8F1">
      <w:pPr>
        <w:rPr>
          <w:lang w:val="es-MX"/>
        </w:rPr>
      </w:pPr>
    </w:p>
    <w:p w:rsidR="4E415AD5" w:rsidP="4E415AD5" w:rsidRDefault="4E415AD5" w14:paraId="4B9FFECB" w14:textId="6525583A">
      <w:pPr>
        <w:rPr>
          <w:lang w:val="es-MX"/>
        </w:rPr>
      </w:pPr>
    </w:p>
    <w:p w:rsidR="1352249E" w:rsidP="1352249E" w:rsidRDefault="1352249E" w14:paraId="0E4B0B72" w14:textId="6C2AA620">
      <w:pPr>
        <w:pStyle w:val="Ttulo2"/>
        <w:rPr>
          <w:b/>
          <w:bCs/>
          <w:color w:val="000000" w:themeColor="text1"/>
        </w:rPr>
      </w:pPr>
    </w:p>
    <w:p w:rsidR="1352249E" w:rsidP="1352249E" w:rsidRDefault="1352249E" w14:paraId="506357BC" w14:textId="20332919">
      <w:pPr>
        <w:pStyle w:val="Ttulo2"/>
        <w:rPr>
          <w:b/>
          <w:bCs/>
          <w:color w:val="000000" w:themeColor="text1"/>
        </w:rPr>
      </w:pPr>
    </w:p>
    <w:p w:rsidR="1352249E" w:rsidP="1352249E" w:rsidRDefault="1352249E" w14:paraId="6BC6BF69" w14:textId="13D10E64">
      <w:pPr>
        <w:pStyle w:val="Ttulo2"/>
        <w:rPr>
          <w:b/>
          <w:bCs/>
          <w:color w:val="000000" w:themeColor="text1"/>
        </w:rPr>
      </w:pPr>
    </w:p>
    <w:p w:rsidR="1352249E" w:rsidP="1352249E" w:rsidRDefault="1352249E" w14:paraId="29983461" w14:textId="5DDDEBDC">
      <w:pPr>
        <w:pStyle w:val="Ttulo2"/>
        <w:rPr>
          <w:b/>
          <w:bCs/>
          <w:color w:val="000000" w:themeColor="text1"/>
        </w:rPr>
      </w:pPr>
    </w:p>
    <w:p w:rsidR="1352249E" w:rsidP="1352249E" w:rsidRDefault="1352249E" w14:paraId="63C867AB" w14:textId="5DDDEBDC">
      <w:pPr>
        <w:pStyle w:val="Ttulo2"/>
        <w:rPr>
          <w:b/>
          <w:bCs/>
          <w:color w:val="000000" w:themeColor="text1"/>
        </w:rPr>
      </w:pPr>
    </w:p>
    <w:p w:rsidR="7C5B1E2F" w:rsidP="4E415AD5" w:rsidRDefault="4E415AD5" w14:paraId="3F162928" w14:textId="4704C836">
      <w:pPr>
        <w:pStyle w:val="Ttulo2"/>
        <w:rPr>
          <w:b/>
          <w:bCs/>
          <w:color w:val="000000" w:themeColor="text1"/>
          <w:lang w:val="es-MX"/>
        </w:rPr>
      </w:pPr>
      <w:bookmarkStart w:name="_Toc135464730" w:id="70"/>
      <w:r w:rsidRPr="4E415AD5">
        <w:rPr>
          <w:b/>
          <w:bCs/>
          <w:color w:val="000000" w:themeColor="text1"/>
        </w:rPr>
        <w:t xml:space="preserve">5.9 Funcionalidad de Mantenimiento de Organismo </w:t>
      </w:r>
      <w:r w:rsidRPr="4E415AD5">
        <w:rPr>
          <w:b/>
          <w:bCs/>
          <w:color w:val="000000" w:themeColor="text1"/>
          <w:lang w:val="es-MX"/>
        </w:rPr>
        <w:t>(RF-9)</w:t>
      </w:r>
      <w:bookmarkEnd w:id="70"/>
    </w:p>
    <w:p w:rsidR="7C5B1E2F" w:rsidP="7C5B1E2F" w:rsidRDefault="7C5B1E2F" w14:paraId="71F503E4" w14:textId="43E7FB83">
      <w:pPr>
        <w:rPr>
          <w:rFonts w:eastAsia="Calibri" w:cs="Arial"/>
          <w:color w:val="000000" w:themeColor="text1"/>
          <w:lang w:val="es-MX"/>
        </w:rPr>
      </w:pPr>
    </w:p>
    <w:p w:rsidR="7C5B1E2F" w:rsidP="7C5B1E2F" w:rsidRDefault="2558B672" w14:paraId="3DB97FB9" w14:textId="2D169D13">
      <w:pPr>
        <w:ind w:left="1260"/>
        <w:rPr>
          <w:color w:val="000000" w:themeColor="text1"/>
          <w:sz w:val="28"/>
          <w:szCs w:val="28"/>
          <w:highlight w:val="yellow"/>
          <w:lang w:val="es-MX"/>
        </w:rPr>
      </w:pPr>
      <w:r w:rsidRPr="2558B672">
        <w:rPr>
          <w:color w:val="000000" w:themeColor="text1"/>
          <w:sz w:val="28"/>
          <w:szCs w:val="28"/>
          <w:highlight w:val="yellow"/>
          <w:lang w:val="es-MX"/>
        </w:rPr>
        <w:t>5.9.1 Diseño de procesos (Herramienta CASE)</w:t>
      </w:r>
    </w:p>
    <w:p w:rsidR="7C5B1E2F" w:rsidP="7C5B1E2F" w:rsidRDefault="7C5B1E2F" w14:paraId="7FEF886A" w14:textId="0125A9B0">
      <w:pPr>
        <w:rPr>
          <w:rFonts w:eastAsia="Calibri" w:cs="Arial"/>
          <w:color w:val="000000" w:themeColor="text1"/>
          <w:lang w:val="es-MX"/>
        </w:rPr>
      </w:pPr>
      <w:r>
        <w:rPr>
          <w:noProof/>
        </w:rPr>
        <w:drawing>
          <wp:inline distT="0" distB="0" distL="0" distR="0" wp14:anchorId="5419F06B" wp14:editId="6420D5D6">
            <wp:extent cx="5943600" cy="2755177"/>
            <wp:effectExtent l="0" t="0" r="0" b="0"/>
            <wp:docPr id="589123539" name="Imagen 58912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179591"/>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5177"/>
                    </a:xfrm>
                    <a:prstGeom prst="rect">
                      <a:avLst/>
                    </a:prstGeom>
                  </pic:spPr>
                </pic:pic>
              </a:graphicData>
            </a:graphic>
          </wp:inline>
        </w:drawing>
      </w:r>
    </w:p>
    <w:p w:rsidR="7C5B1E2F" w:rsidP="7C5B1E2F" w:rsidRDefault="7C5B1E2F" w14:paraId="07D3271D" w14:textId="11F01461">
      <w:pPr>
        <w:ind w:left="1260"/>
        <w:rPr>
          <w:color w:val="000000" w:themeColor="text1"/>
        </w:rPr>
      </w:pPr>
    </w:p>
    <w:p w:rsidR="7C5B1E2F" w:rsidP="7C5B1E2F" w:rsidRDefault="7C5B1E2F" w14:paraId="69C978A4" w14:textId="77777777">
      <w:pPr>
        <w:ind w:left="1260"/>
        <w:rPr>
          <w:rFonts w:eastAsia="Calibri" w:cs="Arial"/>
          <w:color w:val="000000" w:themeColor="text1"/>
          <w:lang w:val="es-MX"/>
        </w:rPr>
      </w:pPr>
    </w:p>
    <w:p w:rsidR="7C5B1E2F" w:rsidP="7C5B1E2F" w:rsidRDefault="1352249E" w14:paraId="54FDC362" w14:textId="3A1054FF">
      <w:pPr>
        <w:ind w:left="1260"/>
        <w:rPr>
          <w:color w:val="000000" w:themeColor="text1"/>
          <w:sz w:val="28"/>
          <w:szCs w:val="28"/>
          <w:lang w:val="es-MX"/>
        </w:rPr>
      </w:pPr>
      <w:r w:rsidRPr="1352249E">
        <w:rPr>
          <w:color w:val="000000" w:themeColor="text1"/>
          <w:sz w:val="28"/>
          <w:szCs w:val="28"/>
          <w:highlight w:val="yellow"/>
          <w:lang w:val="es-MX"/>
        </w:rPr>
        <w:t>5.9.2 Referencia</w:t>
      </w:r>
      <w:r w:rsidRPr="1352249E">
        <w:rPr>
          <w:color w:val="000000" w:themeColor="text1"/>
          <w:sz w:val="28"/>
          <w:szCs w:val="28"/>
          <w:lang w:val="es-MX"/>
        </w:rPr>
        <w:t xml:space="preserve"> </w:t>
      </w:r>
    </w:p>
    <w:p w:rsidR="7C5B1E2F" w:rsidP="7C5B1E2F" w:rsidRDefault="7C5B1E2F" w14:paraId="7F71ABEB" w14:textId="606312F8">
      <w:pPr>
        <w:ind w:left="1260"/>
        <w:rPr>
          <w:color w:val="000000" w:themeColor="text1"/>
          <w:sz w:val="28"/>
          <w:szCs w:val="28"/>
          <w:lang w:val="es-MX"/>
        </w:rPr>
      </w:pPr>
      <w:r>
        <w:rPr>
          <w:noProof/>
        </w:rPr>
        <w:lastRenderedPageBreak/>
        <w:drawing>
          <wp:inline distT="0" distB="0" distL="0" distR="0" wp14:anchorId="2F636C1A" wp14:editId="0E256A71">
            <wp:extent cx="4572000" cy="1209675"/>
            <wp:effectExtent l="0" t="0" r="0" b="0"/>
            <wp:docPr id="935867436" name="Imagen 93586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rsidR="7C5B1E2F" w:rsidP="7C5B1E2F" w:rsidRDefault="7C5B1E2F" w14:paraId="6AC36614" w14:textId="5A9804A0">
      <w:pPr>
        <w:ind w:left="1260"/>
      </w:pPr>
      <w:r>
        <w:rPr>
          <w:noProof/>
        </w:rPr>
        <w:drawing>
          <wp:inline distT="0" distB="0" distL="0" distR="0" wp14:anchorId="61DD111D" wp14:editId="65447752">
            <wp:extent cx="4572000" cy="3962400"/>
            <wp:effectExtent l="0" t="0" r="0" b="0"/>
            <wp:docPr id="762675029" name="Imagen 76267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rsidR="1352249E" w:rsidP="1352249E" w:rsidRDefault="1352249E" w14:paraId="67D50698" w14:textId="6C7241FD">
      <w:pPr>
        <w:ind w:left="1260"/>
      </w:pPr>
      <w:r>
        <w:rPr>
          <w:noProof/>
        </w:rPr>
        <w:lastRenderedPageBreak/>
        <w:drawing>
          <wp:inline distT="0" distB="0" distL="0" distR="0" wp14:anchorId="30500835" wp14:editId="438DCFCF">
            <wp:extent cx="4572000" cy="3457575"/>
            <wp:effectExtent l="0" t="0" r="0" b="0"/>
            <wp:docPr id="1380285665" name="Imagen 138028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rsidR="7C5B1E2F" w:rsidP="7C5B1E2F" w:rsidRDefault="7C5B1E2F" w14:paraId="4FBB3E09" w14:textId="77777777">
      <w:pPr>
        <w:ind w:left="1260"/>
        <w:rPr>
          <w:color w:val="000000" w:themeColor="text1"/>
          <w:sz w:val="28"/>
          <w:szCs w:val="28"/>
          <w:lang w:val="es-MX"/>
        </w:rPr>
      </w:pPr>
    </w:p>
    <w:p w:rsidR="7C5B1E2F" w:rsidP="7C5B1E2F" w:rsidRDefault="1352249E" w14:paraId="72CB44BA" w14:textId="34F156B0">
      <w:pPr>
        <w:ind w:left="1260"/>
        <w:rPr>
          <w:color w:val="000000" w:themeColor="text1"/>
          <w:sz w:val="28"/>
          <w:szCs w:val="28"/>
          <w:lang w:val="es-MX"/>
        </w:rPr>
      </w:pPr>
      <w:r w:rsidRPr="1352249E">
        <w:rPr>
          <w:color w:val="000000" w:themeColor="text1"/>
          <w:sz w:val="28"/>
          <w:szCs w:val="28"/>
          <w:highlight w:val="green"/>
          <w:lang w:val="es-MX"/>
        </w:rPr>
        <w:t>5.9.3.1 Mantenimiento de organismo</w:t>
      </w:r>
    </w:p>
    <w:p w:rsidR="7C5B1E2F" w:rsidP="7C5B1E2F" w:rsidRDefault="7C5B1E2F" w14:paraId="051019C9" w14:textId="131A9D8C">
      <w:pPr>
        <w:ind w:left="1260"/>
        <w:rPr>
          <w:color w:val="000000" w:themeColor="text1"/>
          <w:sz w:val="28"/>
          <w:szCs w:val="28"/>
          <w:lang w:val="es-MX"/>
        </w:rPr>
      </w:pPr>
    </w:p>
    <w:p w:rsidR="7C5B1E2F" w:rsidP="7C5B1E2F" w:rsidRDefault="1352249E" w14:paraId="2BB4A3B7" w14:textId="35F1619E">
      <w:pPr>
        <w:ind w:left="1980"/>
        <w:rPr>
          <w:color w:val="000000" w:themeColor="text1"/>
          <w:sz w:val="28"/>
          <w:szCs w:val="28"/>
          <w:highlight w:val="cyan"/>
          <w:lang w:val="es-MX"/>
        </w:rPr>
      </w:pPr>
      <w:r w:rsidRPr="1352249E">
        <w:rPr>
          <w:color w:val="000000" w:themeColor="text1"/>
          <w:sz w:val="28"/>
          <w:szCs w:val="28"/>
          <w:highlight w:val="cyan"/>
          <w:lang w:val="es-MX"/>
        </w:rPr>
        <w:t>5.9.3.1.1 Origen de Datos</w:t>
      </w:r>
    </w:p>
    <w:p w:rsidR="7C5B1E2F" w:rsidP="7C5B1E2F" w:rsidRDefault="7C5B1E2F" w14:paraId="0C6461E8" w14:textId="77777777">
      <w:pPr>
        <w:ind w:left="1260"/>
        <w:rPr>
          <w:color w:val="000000" w:themeColor="text1"/>
          <w:sz w:val="28"/>
          <w:szCs w:val="28"/>
          <w:lang w:val="es-MX"/>
        </w:rPr>
      </w:pPr>
    </w:p>
    <w:p w:rsidR="7C5B1E2F" w:rsidP="7C5B1E2F" w:rsidRDefault="7C5B1E2F" w14:paraId="2E8815D5" w14:textId="2E5F0624">
      <w:pPr>
        <w:ind w:left="1260"/>
        <w:rPr>
          <w:color w:val="000000" w:themeColor="text1"/>
          <w:sz w:val="28"/>
          <w:szCs w:val="28"/>
          <w:lang w:val="es-MX"/>
        </w:rPr>
      </w:pPr>
      <w:r w:rsidRPr="7C5B1E2F">
        <w:rPr>
          <w:color w:val="000000" w:themeColor="text1"/>
          <w:sz w:val="28"/>
          <w:szCs w:val="28"/>
          <w:lang w:val="es-MX"/>
        </w:rPr>
        <w:t xml:space="preserve">No hay campos </w:t>
      </w:r>
    </w:p>
    <w:p w:rsidR="7C5B1E2F" w:rsidP="7C5B1E2F" w:rsidRDefault="7C5B1E2F" w14:paraId="4A866F59" w14:textId="77777777">
      <w:pPr>
        <w:ind w:left="1260"/>
        <w:rPr>
          <w:color w:val="000000" w:themeColor="text1"/>
          <w:sz w:val="28"/>
          <w:szCs w:val="28"/>
          <w:lang w:val="es-MX"/>
        </w:rPr>
      </w:pPr>
    </w:p>
    <w:p w:rsidR="7C5B1E2F" w:rsidP="7C5B1E2F" w:rsidRDefault="1352249E" w14:paraId="18E0FB3F" w14:textId="32390331">
      <w:pPr>
        <w:ind w:left="1980"/>
        <w:rPr>
          <w:color w:val="000000" w:themeColor="text1"/>
          <w:sz w:val="28"/>
          <w:szCs w:val="28"/>
          <w:lang w:val="es-MX"/>
        </w:rPr>
      </w:pPr>
      <w:r w:rsidRPr="1352249E">
        <w:rPr>
          <w:color w:val="000000" w:themeColor="text1"/>
          <w:sz w:val="28"/>
          <w:szCs w:val="28"/>
          <w:highlight w:val="cyan"/>
          <w:lang w:val="es-MX"/>
        </w:rPr>
        <w:t>5.9.3.1.2 Destino de los Datos (Información sensible)</w:t>
      </w:r>
    </w:p>
    <w:p w:rsidR="7C5B1E2F" w:rsidP="7C5B1E2F" w:rsidRDefault="7C5B1E2F" w14:paraId="76D3ACE2" w14:textId="131A9D8C">
      <w:pPr>
        <w:ind w:left="1260"/>
        <w:rPr>
          <w:color w:val="000000" w:themeColor="text1"/>
          <w:sz w:val="28"/>
          <w:szCs w:val="28"/>
          <w:lang w:val="es-MX"/>
        </w:rPr>
      </w:pPr>
    </w:p>
    <w:p w:rsidR="7C5B1E2F" w:rsidP="7C5B1E2F" w:rsidRDefault="7C5B1E2F" w14:paraId="02CD4DA7" w14:textId="6EFF0D4B">
      <w:pPr>
        <w:ind w:left="1260"/>
        <w:rPr>
          <w:color w:val="000000" w:themeColor="text1"/>
          <w:sz w:val="28"/>
          <w:szCs w:val="28"/>
          <w:lang w:val="es-MX"/>
        </w:rPr>
      </w:pPr>
      <w:r w:rsidRPr="7C5B1E2F">
        <w:rPr>
          <w:color w:val="000000" w:themeColor="text1"/>
          <w:sz w:val="28"/>
          <w:szCs w:val="28"/>
          <w:lang w:val="es-MX"/>
        </w:rPr>
        <w:t>No hay campos</w:t>
      </w:r>
    </w:p>
    <w:p w:rsidR="7C5B1E2F" w:rsidP="7C5B1E2F" w:rsidRDefault="7C5B1E2F" w14:paraId="10986D94" w14:textId="131A9D8C">
      <w:pPr>
        <w:ind w:left="1260"/>
        <w:rPr>
          <w:rFonts w:eastAsia="Calibri" w:cs="Arial"/>
          <w:color w:val="000000" w:themeColor="text1"/>
          <w:lang w:val="es-MX"/>
        </w:rPr>
      </w:pPr>
    </w:p>
    <w:p w:rsidR="7C5B1E2F" w:rsidP="7C5B1E2F" w:rsidRDefault="1352249E" w14:paraId="18D055E7" w14:textId="18873B8D">
      <w:pPr>
        <w:ind w:left="1980"/>
        <w:rPr>
          <w:color w:val="000000" w:themeColor="text1"/>
          <w:sz w:val="28"/>
          <w:szCs w:val="28"/>
          <w:lang w:val="es-MX"/>
        </w:rPr>
      </w:pPr>
      <w:r w:rsidRPr="1352249E">
        <w:rPr>
          <w:color w:val="000000" w:themeColor="text1"/>
          <w:sz w:val="28"/>
          <w:szCs w:val="28"/>
          <w:highlight w:val="cyan"/>
          <w:lang w:val="es-MX"/>
        </w:rPr>
        <w:t>5.9.3.1.3 Otras tablas Afectadas</w:t>
      </w:r>
    </w:p>
    <w:p w:rsidR="7C5B1E2F" w:rsidP="7C5B1E2F" w:rsidRDefault="7C5B1E2F" w14:paraId="670D3586" w14:textId="20622B60">
      <w:pPr>
        <w:ind w:left="1260"/>
        <w:rPr>
          <w:color w:val="000000" w:themeColor="text1"/>
          <w:sz w:val="28"/>
          <w:szCs w:val="28"/>
          <w:lang w:val="es-MX"/>
        </w:rPr>
      </w:pPr>
    </w:p>
    <w:p w:rsidR="7C5B1E2F" w:rsidP="7C5B1E2F" w:rsidRDefault="7C5B1E2F" w14:paraId="70621755" w14:textId="20622B60">
      <w:pPr>
        <w:ind w:left="1260"/>
        <w:rPr>
          <w:rFonts w:eastAsia="Calibri" w:cs="Arial"/>
          <w:color w:val="000000" w:themeColor="text1"/>
          <w:lang w:val="es-MX"/>
        </w:rPr>
      </w:pPr>
      <w:r w:rsidRPr="7C5B1E2F">
        <w:rPr>
          <w:rFonts w:eastAsia="Calibri" w:cs="Arial"/>
          <w:color w:val="000000" w:themeColor="text1"/>
          <w:lang w:val="es-MX"/>
        </w:rPr>
        <w:t xml:space="preserve">No hay </w:t>
      </w:r>
    </w:p>
    <w:p w:rsidR="7C5B1E2F" w:rsidP="7C5B1E2F" w:rsidRDefault="7C5B1E2F" w14:paraId="26C201CF" w14:textId="20622B60">
      <w:pPr>
        <w:ind w:left="1260"/>
        <w:rPr>
          <w:rFonts w:eastAsia="Calibri" w:cs="Arial"/>
          <w:color w:val="000000" w:themeColor="text1"/>
          <w:lang w:val="es-MX"/>
        </w:rPr>
      </w:pPr>
    </w:p>
    <w:p w:rsidR="7C5B1E2F" w:rsidP="7C5B1E2F" w:rsidRDefault="1352249E" w14:paraId="7682C23F" w14:textId="38DD2DB4">
      <w:pPr>
        <w:ind w:left="1980"/>
        <w:rPr>
          <w:color w:val="000000" w:themeColor="text1"/>
          <w:sz w:val="28"/>
          <w:szCs w:val="28"/>
          <w:highlight w:val="cyan"/>
          <w:lang w:val="es-MX"/>
        </w:rPr>
      </w:pPr>
      <w:r w:rsidRPr="1352249E">
        <w:rPr>
          <w:color w:val="000000" w:themeColor="text1"/>
          <w:sz w:val="28"/>
          <w:szCs w:val="28"/>
          <w:highlight w:val="cyan"/>
          <w:lang w:val="es-MX"/>
        </w:rPr>
        <w:t xml:space="preserve">5.9.3.1.4 </w:t>
      </w:r>
      <w:proofErr w:type="spellStart"/>
      <w:r w:rsidRPr="1352249E">
        <w:rPr>
          <w:color w:val="000000" w:themeColor="text1"/>
          <w:sz w:val="28"/>
          <w:szCs w:val="28"/>
          <w:highlight w:val="cyan"/>
          <w:lang w:val="es-MX"/>
        </w:rPr>
        <w:t>Grid</w:t>
      </w:r>
      <w:proofErr w:type="spellEnd"/>
    </w:p>
    <w:p w:rsidR="7C5B1E2F" w:rsidP="7C5B1E2F" w:rsidRDefault="7C5B1E2F" w14:paraId="1C0280A8" w14:textId="65AB72BB">
      <w:pPr>
        <w:ind w:left="1980"/>
        <w:rPr>
          <w:color w:val="000000" w:themeColor="text1"/>
          <w:sz w:val="28"/>
          <w:szCs w:val="28"/>
          <w:highlight w:val="cyan"/>
          <w:lang w:val="es-MX"/>
        </w:rPr>
      </w:pPr>
    </w:p>
    <w:p w:rsidR="7C5B1E2F" w:rsidP="7C5B1E2F" w:rsidRDefault="7C5B1E2F" w14:paraId="2D1EDA03" w14:textId="40676B66">
      <w:pPr>
        <w:ind w:left="1980"/>
        <w:rPr>
          <w:color w:val="000000" w:themeColor="text1"/>
          <w:sz w:val="28"/>
          <w:szCs w:val="28"/>
          <w:highlight w:val="cyan"/>
          <w:lang w:val="es-MX"/>
        </w:rPr>
      </w:pPr>
    </w:p>
    <w:tbl>
      <w:tblPr>
        <w:tblStyle w:val="Tablaconcuadrcula"/>
        <w:tblW w:w="0" w:type="auto"/>
        <w:tblLook w:val="04A0" w:firstRow="1" w:lastRow="0" w:firstColumn="1" w:lastColumn="0" w:noHBand="0" w:noVBand="1"/>
      </w:tblPr>
      <w:tblGrid>
        <w:gridCol w:w="2214"/>
        <w:gridCol w:w="2129"/>
        <w:gridCol w:w="4486"/>
      </w:tblGrid>
      <w:tr w:rsidR="7C5B1E2F" w:rsidTr="7C5B1E2F" w14:paraId="5084B688" w14:textId="77777777">
        <w:trPr>
          <w:trHeight w:val="300"/>
        </w:trPr>
        <w:tc>
          <w:tcPr>
            <w:tcW w:w="2214" w:type="dxa"/>
          </w:tcPr>
          <w:p w:rsidR="7C5B1E2F" w:rsidP="7C5B1E2F" w:rsidRDefault="7C5B1E2F" w14:paraId="7AE5E60A" w14:textId="744D449E">
            <w:pPr>
              <w:jc w:val="center"/>
              <w:rPr>
                <w:rFonts w:eastAsia="Calibri" w:cs="Arial"/>
                <w:b/>
                <w:bCs/>
                <w:color w:val="000000" w:themeColor="text1"/>
                <w:lang w:val="es-MX"/>
              </w:rPr>
            </w:pPr>
            <w:r w:rsidRPr="7C5B1E2F">
              <w:rPr>
                <w:rFonts w:eastAsia="Calibri" w:cs="Arial"/>
                <w:b/>
                <w:bCs/>
                <w:color w:val="000000" w:themeColor="text1"/>
                <w:lang w:val="es-MX"/>
              </w:rPr>
              <w:t>Campos</w:t>
            </w:r>
          </w:p>
        </w:tc>
        <w:tc>
          <w:tcPr>
            <w:tcW w:w="2129" w:type="dxa"/>
          </w:tcPr>
          <w:p w:rsidR="7C5B1E2F" w:rsidP="7C5B1E2F" w:rsidRDefault="7C5B1E2F" w14:paraId="26D51304" w14:textId="5CA8A779">
            <w:pPr>
              <w:jc w:val="center"/>
              <w:rPr>
                <w:rFonts w:eastAsia="Calibri" w:cs="Arial"/>
                <w:b/>
                <w:bCs/>
                <w:color w:val="000000" w:themeColor="text1"/>
                <w:lang w:val="es-MX"/>
              </w:rPr>
            </w:pPr>
            <w:r w:rsidRPr="7C5B1E2F">
              <w:rPr>
                <w:rFonts w:eastAsia="Calibri" w:cs="Arial"/>
                <w:b/>
                <w:bCs/>
                <w:color w:val="000000" w:themeColor="text1"/>
                <w:lang w:val="es-MX"/>
              </w:rPr>
              <w:t>Visible</w:t>
            </w:r>
          </w:p>
        </w:tc>
        <w:tc>
          <w:tcPr>
            <w:tcW w:w="4486" w:type="dxa"/>
          </w:tcPr>
          <w:p w:rsidR="7C5B1E2F" w:rsidP="7C5B1E2F" w:rsidRDefault="7C5B1E2F" w14:paraId="10A6E103" w14:textId="05040FE2">
            <w:pPr>
              <w:jc w:val="center"/>
              <w:rPr>
                <w:rFonts w:eastAsia="Calibri" w:cs="Arial"/>
                <w:b/>
                <w:bCs/>
                <w:color w:val="000000" w:themeColor="text1"/>
                <w:lang w:val="es-MX"/>
              </w:rPr>
            </w:pPr>
            <w:r w:rsidRPr="7C5B1E2F">
              <w:rPr>
                <w:rFonts w:eastAsia="Calibri" w:cs="Arial"/>
                <w:b/>
                <w:bCs/>
                <w:color w:val="000000" w:themeColor="text1"/>
                <w:lang w:val="es-MX"/>
              </w:rPr>
              <w:t>Descripción</w:t>
            </w:r>
          </w:p>
        </w:tc>
      </w:tr>
      <w:tr w:rsidR="7C5B1E2F" w:rsidTr="7C5B1E2F" w14:paraId="2508780C" w14:textId="77777777">
        <w:trPr>
          <w:trHeight w:val="300"/>
        </w:trPr>
        <w:tc>
          <w:tcPr>
            <w:tcW w:w="2214" w:type="dxa"/>
          </w:tcPr>
          <w:p w:rsidR="7C5B1E2F" w:rsidP="7C5B1E2F" w:rsidRDefault="7C5B1E2F" w14:paraId="6F4C9C48" w14:textId="02308B39">
            <w:pPr>
              <w:rPr>
                <w:rFonts w:eastAsia="Calibri" w:cs="Arial"/>
                <w:color w:val="000000" w:themeColor="text1"/>
                <w:lang w:val="es-MX"/>
              </w:rPr>
            </w:pPr>
            <w:r w:rsidRPr="7C5B1E2F">
              <w:rPr>
                <w:rFonts w:eastAsia="Calibri" w:cs="Arial"/>
                <w:color w:val="000000" w:themeColor="text1"/>
                <w:lang w:val="es-MX"/>
              </w:rPr>
              <w:t>Id de organismo</w:t>
            </w:r>
          </w:p>
        </w:tc>
        <w:tc>
          <w:tcPr>
            <w:tcW w:w="2129" w:type="dxa"/>
          </w:tcPr>
          <w:p w:rsidR="7C5B1E2F" w:rsidP="7C5B1E2F" w:rsidRDefault="7C5B1E2F" w14:paraId="014E44A3" w14:textId="45EC1D0D">
            <w:pPr>
              <w:rPr>
                <w:rFonts w:eastAsia="Calibri" w:cs="Arial"/>
                <w:color w:val="000000" w:themeColor="text1"/>
                <w:lang w:val="es-MX"/>
              </w:rPr>
            </w:pPr>
            <w:r w:rsidRPr="7C5B1E2F">
              <w:rPr>
                <w:rFonts w:eastAsia="Calibri" w:cs="Arial"/>
                <w:color w:val="000000" w:themeColor="text1"/>
                <w:lang w:val="es-MX"/>
              </w:rPr>
              <w:t>No</w:t>
            </w:r>
          </w:p>
        </w:tc>
        <w:tc>
          <w:tcPr>
            <w:tcW w:w="4486" w:type="dxa"/>
          </w:tcPr>
          <w:p w:rsidR="7C5B1E2F" w:rsidP="7C5B1E2F" w:rsidRDefault="7C5B1E2F" w14:paraId="48D9C415" w14:textId="1FC9DE4A">
            <w:pPr>
              <w:rPr>
                <w:rFonts w:eastAsia="Calibri" w:cs="Arial"/>
                <w:color w:val="000000" w:themeColor="text1"/>
                <w:sz w:val="28"/>
                <w:szCs w:val="28"/>
                <w:lang w:val="es-MX"/>
              </w:rPr>
            </w:pPr>
            <w:proofErr w:type="spellStart"/>
            <w:r w:rsidRPr="7C5B1E2F">
              <w:rPr>
                <w:color w:val="000000" w:themeColor="text1"/>
                <w:sz w:val="28"/>
                <w:szCs w:val="28"/>
                <w:lang w:val="es-MX"/>
              </w:rPr>
              <w:t>TA_Organismo.CI_ID</w:t>
            </w:r>
            <w:proofErr w:type="spellEnd"/>
          </w:p>
        </w:tc>
      </w:tr>
      <w:tr w:rsidR="7C5B1E2F" w:rsidTr="7C5B1E2F" w14:paraId="4FCEF4C9" w14:textId="77777777">
        <w:trPr>
          <w:trHeight w:val="300"/>
        </w:trPr>
        <w:tc>
          <w:tcPr>
            <w:tcW w:w="2214" w:type="dxa"/>
          </w:tcPr>
          <w:p w:rsidR="7C5B1E2F" w:rsidP="7C5B1E2F" w:rsidRDefault="7C5B1E2F" w14:paraId="57C0E53B" w14:textId="211CECE6">
            <w:pPr>
              <w:rPr>
                <w:rFonts w:eastAsia="Calibri" w:cs="Arial"/>
                <w:color w:val="000000" w:themeColor="text1"/>
                <w:lang w:val="es-MX"/>
              </w:rPr>
            </w:pPr>
            <w:r w:rsidRPr="7C5B1E2F">
              <w:rPr>
                <w:rFonts w:eastAsia="Calibri" w:cs="Arial"/>
                <w:color w:val="000000" w:themeColor="text1"/>
                <w:lang w:val="es-MX"/>
              </w:rPr>
              <w:t>Nombre</w:t>
            </w:r>
          </w:p>
        </w:tc>
        <w:tc>
          <w:tcPr>
            <w:tcW w:w="2129" w:type="dxa"/>
          </w:tcPr>
          <w:p w:rsidR="7C5B1E2F" w:rsidP="7C5B1E2F" w:rsidRDefault="7C5B1E2F" w14:paraId="57E4E78D" w14:textId="074B6CD0">
            <w:pPr>
              <w:rPr>
                <w:rFonts w:eastAsia="Calibri" w:cs="Arial"/>
                <w:color w:val="000000" w:themeColor="text1"/>
                <w:lang w:val="es-MX"/>
              </w:rPr>
            </w:pPr>
            <w:r w:rsidRPr="7C5B1E2F">
              <w:rPr>
                <w:rFonts w:eastAsia="Calibri" w:cs="Arial"/>
                <w:color w:val="000000" w:themeColor="text1"/>
                <w:lang w:val="es-MX"/>
              </w:rPr>
              <w:t>Si</w:t>
            </w:r>
          </w:p>
        </w:tc>
        <w:tc>
          <w:tcPr>
            <w:tcW w:w="4486" w:type="dxa"/>
          </w:tcPr>
          <w:p w:rsidR="7C5B1E2F" w:rsidP="7C5B1E2F" w:rsidRDefault="7C5B1E2F" w14:paraId="48F51539" w14:textId="6559FAE0">
            <w:pPr>
              <w:rPr>
                <w:rFonts w:eastAsia="Calibri" w:cs="Arial"/>
                <w:color w:val="000000" w:themeColor="text1"/>
                <w:sz w:val="28"/>
                <w:szCs w:val="28"/>
                <w:lang w:val="es-MX"/>
              </w:rPr>
            </w:pPr>
            <w:r w:rsidRPr="7C5B1E2F">
              <w:rPr>
                <w:color w:val="000000" w:themeColor="text1"/>
                <w:sz w:val="28"/>
                <w:szCs w:val="28"/>
                <w:lang w:val="es-MX"/>
              </w:rPr>
              <w:t xml:space="preserve">TA_ </w:t>
            </w:r>
            <w:proofErr w:type="spellStart"/>
            <w:r w:rsidRPr="7C5B1E2F">
              <w:rPr>
                <w:color w:val="000000" w:themeColor="text1"/>
                <w:sz w:val="28"/>
                <w:szCs w:val="28"/>
                <w:lang w:val="es-MX"/>
              </w:rPr>
              <w:t>Organismo.CV_Nombre</w:t>
            </w:r>
            <w:proofErr w:type="spellEnd"/>
          </w:p>
        </w:tc>
      </w:tr>
      <w:tr w:rsidR="7C5B1E2F" w:rsidTr="7C5B1E2F" w14:paraId="02B8798F" w14:textId="77777777">
        <w:trPr>
          <w:trHeight w:val="300"/>
        </w:trPr>
        <w:tc>
          <w:tcPr>
            <w:tcW w:w="2214" w:type="dxa"/>
          </w:tcPr>
          <w:p w:rsidR="7C5B1E2F" w:rsidP="7C5B1E2F" w:rsidRDefault="7C5B1E2F" w14:paraId="6DF6C38F" w14:textId="6FA9EBD3">
            <w:pPr>
              <w:rPr>
                <w:rFonts w:eastAsia="Times New Roman" w:cs="Times New Roman"/>
                <w:color w:val="000000" w:themeColor="text1"/>
                <w:lang w:val="es-MX"/>
              </w:rPr>
            </w:pPr>
            <w:r w:rsidRPr="7C5B1E2F">
              <w:rPr>
                <w:rFonts w:eastAsia="Times New Roman" w:cs="Times New Roman"/>
                <w:color w:val="000000" w:themeColor="text1"/>
                <w:lang w:val="es-ES"/>
              </w:rPr>
              <w:t>Rol</w:t>
            </w:r>
          </w:p>
        </w:tc>
        <w:tc>
          <w:tcPr>
            <w:tcW w:w="2129" w:type="dxa"/>
          </w:tcPr>
          <w:p w:rsidR="7C5B1E2F" w:rsidP="7C5B1E2F" w:rsidRDefault="7C5B1E2F" w14:paraId="14B92197" w14:textId="21E1FA10">
            <w:pPr>
              <w:rPr>
                <w:rFonts w:eastAsia="Calibri" w:cs="Arial"/>
                <w:color w:val="000000" w:themeColor="text1"/>
                <w:lang w:val="es-MX"/>
              </w:rPr>
            </w:pPr>
            <w:r w:rsidRPr="7C5B1E2F">
              <w:rPr>
                <w:rFonts w:eastAsia="Calibri" w:cs="Arial"/>
                <w:color w:val="000000" w:themeColor="text1"/>
                <w:lang w:val="es-MX"/>
              </w:rPr>
              <w:t>Si</w:t>
            </w:r>
          </w:p>
        </w:tc>
        <w:tc>
          <w:tcPr>
            <w:tcW w:w="4486" w:type="dxa"/>
          </w:tcPr>
          <w:p w:rsidR="7C5B1E2F" w:rsidP="7C5B1E2F" w:rsidRDefault="7C5B1E2F" w14:paraId="66B1B0D3" w14:textId="09BD569D">
            <w:pPr>
              <w:rPr>
                <w:rFonts w:eastAsia="Times New Roman" w:cs="Times New Roman"/>
                <w:color w:val="000000" w:themeColor="text1"/>
                <w:sz w:val="28"/>
                <w:szCs w:val="28"/>
                <w:lang w:val="es-MX"/>
              </w:rPr>
            </w:pPr>
            <w:r w:rsidRPr="7C5B1E2F">
              <w:rPr>
                <w:color w:val="000000" w:themeColor="text1"/>
                <w:sz w:val="28"/>
                <w:szCs w:val="28"/>
                <w:lang w:val="es-MX"/>
              </w:rPr>
              <w:t>TA_ Organismo.</w:t>
            </w:r>
            <w:proofErr w:type="spellStart"/>
            <w:r w:rsidRPr="7C5B1E2F">
              <w:rPr>
                <w:rFonts w:eastAsia="Times New Roman" w:cs="Times New Roman"/>
                <w:color w:val="000000" w:themeColor="text1"/>
                <w:sz w:val="28"/>
                <w:szCs w:val="28"/>
                <w:lang w:val="es-ES"/>
              </w:rPr>
              <w:t>CV_Rol</w:t>
            </w:r>
            <w:proofErr w:type="spellEnd"/>
          </w:p>
        </w:tc>
      </w:tr>
      <w:tr w:rsidR="7C5B1E2F" w:rsidTr="7C5B1E2F" w14:paraId="71F5F644" w14:textId="77777777">
        <w:trPr>
          <w:trHeight w:val="300"/>
        </w:trPr>
        <w:tc>
          <w:tcPr>
            <w:tcW w:w="2214" w:type="dxa"/>
          </w:tcPr>
          <w:p w:rsidR="7C5B1E2F" w:rsidP="7C5B1E2F" w:rsidRDefault="7C5B1E2F" w14:paraId="656C6C0C" w14:textId="349E109F">
            <w:pPr>
              <w:rPr>
                <w:rFonts w:eastAsia="Times New Roman" w:cs="Times New Roman"/>
                <w:color w:val="000000" w:themeColor="text1"/>
                <w:lang w:val="es-ES"/>
              </w:rPr>
            </w:pPr>
            <w:r w:rsidRPr="7C5B1E2F">
              <w:rPr>
                <w:rFonts w:eastAsia="Times New Roman" w:cs="Times New Roman"/>
                <w:color w:val="000000" w:themeColor="text1"/>
                <w:lang w:val="es-ES"/>
              </w:rPr>
              <w:t>Tipo Organismo</w:t>
            </w:r>
          </w:p>
        </w:tc>
        <w:tc>
          <w:tcPr>
            <w:tcW w:w="2129" w:type="dxa"/>
          </w:tcPr>
          <w:p w:rsidR="7C5B1E2F" w:rsidP="7C5B1E2F" w:rsidRDefault="7C5B1E2F" w14:paraId="0FB1141A" w14:textId="344044FA">
            <w:pPr>
              <w:rPr>
                <w:rFonts w:eastAsia="Calibri" w:cs="Arial"/>
                <w:color w:val="000000" w:themeColor="text1"/>
                <w:lang w:val="es-MX"/>
              </w:rPr>
            </w:pPr>
            <w:r w:rsidRPr="7C5B1E2F">
              <w:rPr>
                <w:rFonts w:eastAsia="Calibri" w:cs="Arial"/>
                <w:color w:val="000000" w:themeColor="text1"/>
                <w:lang w:val="es-MX"/>
              </w:rPr>
              <w:t>Si</w:t>
            </w:r>
          </w:p>
        </w:tc>
        <w:tc>
          <w:tcPr>
            <w:tcW w:w="4486" w:type="dxa"/>
          </w:tcPr>
          <w:p w:rsidR="7C5B1E2F" w:rsidP="7C5B1E2F" w:rsidRDefault="7C5B1E2F" w14:paraId="4656A27C" w14:textId="21DAE756">
            <w:pPr>
              <w:rPr>
                <w:rFonts w:eastAsia="Times New Roman" w:cs="Times New Roman"/>
                <w:color w:val="000000" w:themeColor="text1"/>
                <w:sz w:val="28"/>
                <w:szCs w:val="28"/>
                <w:lang w:val="es-MX"/>
              </w:rPr>
            </w:pPr>
            <w:proofErr w:type="spellStart"/>
            <w:r w:rsidRPr="7C5B1E2F">
              <w:rPr>
                <w:color w:val="000000" w:themeColor="text1"/>
                <w:sz w:val="28"/>
                <w:szCs w:val="28"/>
                <w:lang w:val="es-MX"/>
              </w:rPr>
              <w:t>TA_Organismo</w:t>
            </w:r>
            <w:proofErr w:type="spellEnd"/>
            <w:r w:rsidRPr="7C5B1E2F">
              <w:rPr>
                <w:color w:val="000000" w:themeColor="text1"/>
                <w:sz w:val="28"/>
                <w:szCs w:val="28"/>
                <w:lang w:val="es-MX"/>
              </w:rPr>
              <w:t>.</w:t>
            </w:r>
            <w:proofErr w:type="spellStart"/>
            <w:r w:rsidRPr="7C5B1E2F">
              <w:rPr>
                <w:rFonts w:eastAsia="Times New Roman" w:cs="Times New Roman"/>
                <w:color w:val="000000" w:themeColor="text1"/>
                <w:sz w:val="28"/>
                <w:szCs w:val="28"/>
                <w:lang w:val="es-ES"/>
              </w:rPr>
              <w:t>CV_Tipo_Organismo</w:t>
            </w:r>
            <w:proofErr w:type="spellEnd"/>
          </w:p>
        </w:tc>
      </w:tr>
      <w:tr w:rsidR="7C5B1E2F" w:rsidTr="7C5B1E2F" w14:paraId="50DC6DEC" w14:textId="77777777">
        <w:trPr>
          <w:trHeight w:val="300"/>
        </w:trPr>
        <w:tc>
          <w:tcPr>
            <w:tcW w:w="2214" w:type="dxa"/>
          </w:tcPr>
          <w:p w:rsidR="7C5B1E2F" w:rsidP="7C5B1E2F" w:rsidRDefault="7C5B1E2F" w14:paraId="021F5997" w14:textId="3C6796C4">
            <w:pPr>
              <w:rPr>
                <w:rFonts w:eastAsia="Times New Roman" w:cs="Times New Roman"/>
                <w:color w:val="000000" w:themeColor="text1"/>
                <w:lang w:val="es-ES"/>
              </w:rPr>
            </w:pPr>
            <w:r w:rsidRPr="7C5B1E2F">
              <w:rPr>
                <w:rFonts w:eastAsia="Times New Roman" w:cs="Times New Roman"/>
                <w:color w:val="000000" w:themeColor="text1"/>
                <w:lang w:val="es-ES"/>
              </w:rPr>
              <w:lastRenderedPageBreak/>
              <w:t>Nacionalidad</w:t>
            </w:r>
          </w:p>
        </w:tc>
        <w:tc>
          <w:tcPr>
            <w:tcW w:w="2129" w:type="dxa"/>
          </w:tcPr>
          <w:p w:rsidR="7C5B1E2F" w:rsidP="7C5B1E2F" w:rsidRDefault="7C5B1E2F" w14:paraId="39B28465" w14:textId="5DA38A6C">
            <w:pPr>
              <w:rPr>
                <w:rFonts w:eastAsia="Calibri" w:cs="Arial"/>
                <w:color w:val="000000" w:themeColor="text1"/>
                <w:lang w:val="es-MX"/>
              </w:rPr>
            </w:pPr>
            <w:r w:rsidRPr="7C5B1E2F">
              <w:rPr>
                <w:rFonts w:eastAsia="Calibri" w:cs="Arial"/>
                <w:color w:val="000000" w:themeColor="text1"/>
                <w:lang w:val="es-MX"/>
              </w:rPr>
              <w:t>Si</w:t>
            </w:r>
          </w:p>
        </w:tc>
        <w:tc>
          <w:tcPr>
            <w:tcW w:w="4486" w:type="dxa"/>
          </w:tcPr>
          <w:p w:rsidR="7C5B1E2F" w:rsidP="7C5B1E2F" w:rsidRDefault="7C5B1E2F" w14:paraId="378F1132" w14:textId="65620B81">
            <w:pPr>
              <w:rPr>
                <w:rFonts w:eastAsia="Times New Roman" w:cs="Times New Roman"/>
                <w:color w:val="000000" w:themeColor="text1"/>
                <w:sz w:val="28"/>
                <w:szCs w:val="28"/>
                <w:lang w:val="es-ES"/>
              </w:rPr>
            </w:pPr>
            <w:r w:rsidRPr="7C5B1E2F">
              <w:rPr>
                <w:color w:val="000000" w:themeColor="text1"/>
                <w:sz w:val="28"/>
                <w:szCs w:val="28"/>
                <w:lang w:val="es-MX"/>
              </w:rPr>
              <w:t>TA_Organismo.CV_</w:t>
            </w:r>
            <w:r w:rsidRPr="7C5B1E2F">
              <w:rPr>
                <w:rFonts w:eastAsia="Times New Roman" w:cs="Times New Roman"/>
                <w:color w:val="000000" w:themeColor="text1"/>
                <w:sz w:val="28"/>
                <w:szCs w:val="28"/>
                <w:lang w:val="es-ES"/>
              </w:rPr>
              <w:t>Nacionalidad</w:t>
            </w:r>
          </w:p>
        </w:tc>
      </w:tr>
      <w:tr w:rsidR="7C5B1E2F" w:rsidTr="7C5B1E2F" w14:paraId="54708AD4" w14:textId="77777777">
        <w:trPr>
          <w:trHeight w:val="300"/>
        </w:trPr>
        <w:tc>
          <w:tcPr>
            <w:tcW w:w="2214" w:type="dxa"/>
          </w:tcPr>
          <w:p w:rsidR="7C5B1E2F" w:rsidP="7C5B1E2F" w:rsidRDefault="7C5B1E2F" w14:paraId="0CA07B44" w14:textId="36BB418A">
            <w:pPr>
              <w:rPr>
                <w:rFonts w:eastAsia="Times New Roman" w:cs="Times New Roman"/>
                <w:color w:val="000000" w:themeColor="text1"/>
                <w:lang w:val="es-ES"/>
              </w:rPr>
            </w:pPr>
            <w:r w:rsidRPr="7C5B1E2F">
              <w:rPr>
                <w:rFonts w:eastAsia="Times New Roman" w:cs="Times New Roman"/>
                <w:color w:val="000000" w:themeColor="text1"/>
                <w:lang w:val="es-ES"/>
              </w:rPr>
              <w:t>Contacto</w:t>
            </w:r>
          </w:p>
        </w:tc>
        <w:tc>
          <w:tcPr>
            <w:tcW w:w="2129" w:type="dxa"/>
          </w:tcPr>
          <w:p w:rsidR="7C5B1E2F" w:rsidP="7C5B1E2F" w:rsidRDefault="7C5B1E2F" w14:paraId="12755CB1" w14:textId="5649748D">
            <w:pPr>
              <w:rPr>
                <w:rFonts w:eastAsia="Calibri" w:cs="Arial"/>
                <w:color w:val="000000" w:themeColor="text1"/>
                <w:lang w:val="es-MX"/>
              </w:rPr>
            </w:pPr>
            <w:r w:rsidRPr="7C5B1E2F">
              <w:rPr>
                <w:rFonts w:eastAsia="Calibri" w:cs="Arial"/>
                <w:color w:val="000000" w:themeColor="text1"/>
                <w:lang w:val="es-MX"/>
              </w:rPr>
              <w:t>Si</w:t>
            </w:r>
          </w:p>
        </w:tc>
        <w:tc>
          <w:tcPr>
            <w:tcW w:w="4486" w:type="dxa"/>
          </w:tcPr>
          <w:p w:rsidR="7C5B1E2F" w:rsidP="7C5B1E2F" w:rsidRDefault="7C5B1E2F" w14:paraId="59F296C6" w14:textId="6EDA9D4F">
            <w:pPr>
              <w:rPr>
                <w:color w:val="000000" w:themeColor="text1"/>
                <w:sz w:val="28"/>
                <w:szCs w:val="28"/>
                <w:lang w:val="es-MX"/>
              </w:rPr>
            </w:pPr>
            <w:proofErr w:type="spellStart"/>
            <w:r w:rsidRPr="7C5B1E2F">
              <w:rPr>
                <w:color w:val="000000" w:themeColor="text1"/>
                <w:sz w:val="28"/>
                <w:szCs w:val="28"/>
                <w:lang w:val="es-MX"/>
              </w:rPr>
              <w:t>TA_Organismo.CV_Contacto</w:t>
            </w:r>
            <w:proofErr w:type="spellEnd"/>
          </w:p>
        </w:tc>
      </w:tr>
      <w:tr w:rsidR="7C5B1E2F" w:rsidTr="7C5B1E2F" w14:paraId="07F7FFDC" w14:textId="77777777">
        <w:trPr>
          <w:trHeight w:val="300"/>
        </w:trPr>
        <w:tc>
          <w:tcPr>
            <w:tcW w:w="2214" w:type="dxa"/>
          </w:tcPr>
          <w:p w:rsidR="7C5B1E2F" w:rsidP="7C5B1E2F" w:rsidRDefault="7C5B1E2F" w14:paraId="5AD2644A" w14:textId="785B0E88">
            <w:pPr>
              <w:rPr>
                <w:rFonts w:eastAsia="Calibri" w:cs="Arial"/>
                <w:color w:val="000000" w:themeColor="text1"/>
                <w:lang w:val="es-MX"/>
              </w:rPr>
            </w:pPr>
            <w:r w:rsidRPr="7C5B1E2F">
              <w:rPr>
                <w:rFonts w:eastAsia="Calibri" w:cs="Arial"/>
                <w:color w:val="000000" w:themeColor="text1"/>
                <w:lang w:val="es-MX"/>
              </w:rPr>
              <w:t>Acciones</w:t>
            </w:r>
          </w:p>
        </w:tc>
        <w:tc>
          <w:tcPr>
            <w:tcW w:w="2129" w:type="dxa"/>
          </w:tcPr>
          <w:p w:rsidR="7C5B1E2F" w:rsidP="7C5B1E2F" w:rsidRDefault="7C5B1E2F" w14:paraId="2EEC0868" w14:textId="7EE7AEC5">
            <w:pPr>
              <w:rPr>
                <w:rFonts w:eastAsia="Calibri" w:cs="Arial"/>
                <w:color w:val="000000" w:themeColor="text1"/>
                <w:lang w:val="es-MX"/>
              </w:rPr>
            </w:pPr>
            <w:r w:rsidRPr="7C5B1E2F">
              <w:rPr>
                <w:rFonts w:eastAsia="Calibri" w:cs="Arial"/>
                <w:color w:val="000000" w:themeColor="text1"/>
                <w:lang w:val="es-MX"/>
              </w:rPr>
              <w:t>Si</w:t>
            </w:r>
          </w:p>
        </w:tc>
        <w:tc>
          <w:tcPr>
            <w:tcW w:w="4486" w:type="dxa"/>
          </w:tcPr>
          <w:p w:rsidR="7C5B1E2F" w:rsidP="7C5B1E2F" w:rsidRDefault="7C5B1E2F" w14:paraId="1DC79201" w14:textId="22E1D217">
            <w:pPr>
              <w:rPr>
                <w:rFonts w:eastAsia="Calibri" w:cs="Arial"/>
                <w:color w:val="000000" w:themeColor="text1"/>
                <w:lang w:val="es-MX"/>
              </w:rPr>
            </w:pPr>
            <w:r w:rsidRPr="7C5B1E2F">
              <w:rPr>
                <w:rFonts w:eastAsia="Calibri" w:cs="Arial"/>
                <w:color w:val="000000" w:themeColor="text1"/>
                <w:lang w:val="es-MX"/>
              </w:rPr>
              <w:t>Botón de actualizar va a la pantalla de actualizar</w:t>
            </w:r>
          </w:p>
          <w:p w:rsidR="7C5B1E2F" w:rsidP="7C5B1E2F" w:rsidRDefault="7C5B1E2F" w14:paraId="5D1ADF8A" w14:textId="77777777">
            <w:pPr>
              <w:rPr>
                <w:rFonts w:eastAsia="Calibri" w:cs="Arial"/>
                <w:color w:val="000000" w:themeColor="text1"/>
                <w:lang w:val="es-MX"/>
              </w:rPr>
            </w:pPr>
          </w:p>
          <w:p w:rsidR="7C5B1E2F" w:rsidP="7C5B1E2F" w:rsidRDefault="7C5B1E2F" w14:paraId="14A5B0C1" w14:textId="1B87BB45">
            <w:pPr>
              <w:rPr>
                <w:rFonts w:eastAsia="Calibri" w:cs="Arial"/>
                <w:color w:val="000000" w:themeColor="text1"/>
                <w:lang w:val="es-MX"/>
              </w:rPr>
            </w:pPr>
            <w:proofErr w:type="spellStart"/>
            <w:r w:rsidRPr="7C5B1E2F">
              <w:rPr>
                <w:rFonts w:eastAsia="Calibri" w:cs="Arial"/>
                <w:color w:val="000000" w:themeColor="text1"/>
                <w:lang w:val="es-MX"/>
              </w:rPr>
              <w:t>Bonton</w:t>
            </w:r>
            <w:proofErr w:type="spellEnd"/>
            <w:r w:rsidRPr="7C5B1E2F">
              <w:rPr>
                <w:rFonts w:eastAsia="Calibri" w:cs="Arial"/>
                <w:color w:val="000000" w:themeColor="text1"/>
                <w:lang w:val="es-MX"/>
              </w:rPr>
              <w:t xml:space="preserve"> de eliminar el perfil seleccionado</w:t>
            </w:r>
          </w:p>
        </w:tc>
      </w:tr>
    </w:tbl>
    <w:p w:rsidR="7C5B1E2F" w:rsidP="7C5B1E2F" w:rsidRDefault="7C5B1E2F" w14:paraId="6C9F57DE" w14:textId="20622B60">
      <w:pPr>
        <w:ind w:left="1260"/>
        <w:rPr>
          <w:rFonts w:eastAsia="Calibri" w:cs="Arial"/>
          <w:color w:val="000000" w:themeColor="text1"/>
          <w:lang w:val="es-MX"/>
        </w:rPr>
      </w:pPr>
    </w:p>
    <w:p w:rsidR="7C5B1E2F" w:rsidP="7C5B1E2F" w:rsidRDefault="1352249E" w14:paraId="210CE0E8" w14:textId="0208F603">
      <w:pPr>
        <w:ind w:left="1980"/>
        <w:rPr>
          <w:color w:val="000000" w:themeColor="text1"/>
          <w:sz w:val="28"/>
          <w:szCs w:val="28"/>
          <w:highlight w:val="cyan"/>
          <w:lang w:val="es-MX"/>
        </w:rPr>
      </w:pPr>
      <w:r w:rsidRPr="1352249E">
        <w:rPr>
          <w:color w:val="000000" w:themeColor="text1"/>
          <w:sz w:val="28"/>
          <w:szCs w:val="28"/>
          <w:highlight w:val="cyan"/>
          <w:lang w:val="es-MX"/>
        </w:rPr>
        <w:t>5.9.3.1.5 Detalle de la Implementación</w:t>
      </w:r>
    </w:p>
    <w:p w:rsidR="7C5B1E2F" w:rsidP="7C5B1E2F" w:rsidRDefault="7C5B1E2F" w14:paraId="55EAE87F" w14:textId="59AEBCB8">
      <w:pPr>
        <w:ind w:left="1710"/>
        <w:rPr>
          <w:color w:val="000000" w:themeColor="text1"/>
          <w:sz w:val="28"/>
          <w:szCs w:val="28"/>
          <w:lang w:val="es-MX"/>
        </w:rPr>
      </w:pPr>
    </w:p>
    <w:p w:rsidR="7C5B1E2F" w:rsidP="7C5B1E2F" w:rsidRDefault="1352249E" w14:paraId="6B526F5D" w14:textId="0586C72A">
      <w:pPr>
        <w:ind w:left="2790"/>
        <w:rPr>
          <w:color w:val="000000" w:themeColor="text1"/>
          <w:sz w:val="28"/>
          <w:szCs w:val="28"/>
          <w:lang w:val="es-MX"/>
        </w:rPr>
      </w:pPr>
      <w:r w:rsidRPr="1352249E">
        <w:rPr>
          <w:color w:val="000000" w:themeColor="text1"/>
          <w:sz w:val="28"/>
          <w:szCs w:val="28"/>
          <w:lang w:val="es-MX"/>
        </w:rPr>
        <w:t xml:space="preserve">5.9.3.1.5.1 Agregar </w:t>
      </w:r>
      <w:r w:rsidRPr="1352249E">
        <w:rPr>
          <w:color w:val="000000" w:themeColor="text1"/>
          <w:sz w:val="28"/>
          <w:szCs w:val="28"/>
          <w:highlight w:val="green"/>
          <w:lang w:val="es-MX"/>
        </w:rPr>
        <w:t>organismo</w:t>
      </w:r>
    </w:p>
    <w:p w:rsidR="7C5B1E2F" w:rsidP="7C5B1E2F" w:rsidRDefault="7C5B1E2F" w14:paraId="5E00B9BF" w14:textId="59AEBCB8">
      <w:pPr>
        <w:ind w:left="2790"/>
        <w:rPr>
          <w:color w:val="000000" w:themeColor="text1"/>
          <w:sz w:val="28"/>
          <w:szCs w:val="28"/>
          <w:lang w:val="es-MX"/>
        </w:rPr>
      </w:pPr>
    </w:p>
    <w:p w:rsidR="7C5B1E2F" w:rsidP="7C5B1E2F" w:rsidRDefault="7C5B1E2F" w14:paraId="1A64C771" w14:textId="5E93A738">
      <w:pPr>
        <w:ind w:left="2790"/>
        <w:rPr>
          <w:color w:val="000000" w:themeColor="text1"/>
          <w:sz w:val="28"/>
          <w:szCs w:val="28"/>
          <w:lang w:val="es-MX"/>
        </w:rPr>
      </w:pPr>
      <w:r w:rsidRPr="7C5B1E2F">
        <w:rPr>
          <w:color w:val="000000" w:themeColor="text1"/>
          <w:sz w:val="28"/>
          <w:szCs w:val="28"/>
          <w:lang w:val="es-MX"/>
        </w:rPr>
        <w:t xml:space="preserve">Ir a la pantalla de Agregar </w:t>
      </w:r>
      <w:r w:rsidRPr="7C5B1E2F">
        <w:rPr>
          <w:color w:val="000000" w:themeColor="text1"/>
          <w:sz w:val="28"/>
          <w:szCs w:val="28"/>
          <w:highlight w:val="green"/>
          <w:lang w:val="es-MX"/>
        </w:rPr>
        <w:t>organismo</w:t>
      </w:r>
    </w:p>
    <w:p w:rsidR="7C5B1E2F" w:rsidP="7C5B1E2F" w:rsidRDefault="7C5B1E2F" w14:paraId="06A8AB6F" w14:textId="59AEBCB8">
      <w:pPr>
        <w:ind w:left="1710"/>
        <w:rPr>
          <w:rFonts w:eastAsia="Calibri" w:cs="Arial"/>
          <w:color w:val="000000" w:themeColor="text1"/>
          <w:lang w:val="es-MX"/>
        </w:rPr>
      </w:pPr>
    </w:p>
    <w:p w:rsidR="7C5B1E2F" w:rsidP="7C5B1E2F" w:rsidRDefault="7C5B1E2F" w14:paraId="00FDB916" w14:textId="77777777">
      <w:pPr>
        <w:ind w:left="1710"/>
        <w:rPr>
          <w:rFonts w:eastAsia="Calibri" w:cs="Arial"/>
          <w:color w:val="000000" w:themeColor="text1"/>
          <w:lang w:val="es-MX"/>
        </w:rPr>
      </w:pPr>
    </w:p>
    <w:p w:rsidR="7C5B1E2F" w:rsidP="7C5B1E2F" w:rsidRDefault="7C5B1E2F" w14:paraId="024B7320" w14:textId="65E5C9CA">
      <w:pPr>
        <w:rPr>
          <w:rFonts w:eastAsia="Calibri" w:cs="Arial"/>
          <w:b/>
          <w:bCs/>
          <w:color w:val="000000" w:themeColor="text1"/>
          <w:lang w:val="es-MX"/>
        </w:rPr>
      </w:pPr>
    </w:p>
    <w:p w:rsidR="7C5B1E2F" w:rsidP="7C5B1E2F" w:rsidRDefault="1352249E" w14:paraId="7F9EA3A7" w14:textId="228E68CB">
      <w:pPr>
        <w:ind w:left="1260"/>
        <w:rPr>
          <w:color w:val="000000" w:themeColor="text1"/>
          <w:sz w:val="28"/>
          <w:szCs w:val="28"/>
          <w:lang w:val="es-MX"/>
        </w:rPr>
      </w:pPr>
      <w:r w:rsidRPr="1352249E">
        <w:rPr>
          <w:color w:val="000000" w:themeColor="text1"/>
          <w:sz w:val="28"/>
          <w:szCs w:val="28"/>
          <w:lang w:val="es-MX"/>
        </w:rPr>
        <w:t xml:space="preserve">5.9.3.1 Registro de </w:t>
      </w:r>
      <w:r w:rsidRPr="1352249E">
        <w:rPr>
          <w:color w:val="000000" w:themeColor="text1"/>
          <w:sz w:val="28"/>
          <w:szCs w:val="28"/>
          <w:highlight w:val="green"/>
          <w:lang w:val="es-MX"/>
        </w:rPr>
        <w:t>organismo</w:t>
      </w:r>
    </w:p>
    <w:p w:rsidR="7C5B1E2F" w:rsidP="7C5B1E2F" w:rsidRDefault="7C5B1E2F" w14:paraId="10E132F1" w14:textId="65E5C9CA">
      <w:pPr>
        <w:ind w:left="1260"/>
        <w:rPr>
          <w:color w:val="000000" w:themeColor="text1"/>
          <w:sz w:val="28"/>
          <w:szCs w:val="28"/>
          <w:lang w:val="es-MX"/>
        </w:rPr>
      </w:pPr>
    </w:p>
    <w:p w:rsidR="7C5B1E2F" w:rsidP="7C5B1E2F" w:rsidRDefault="1352249E" w14:paraId="37777816" w14:textId="55ADCBB4">
      <w:pPr>
        <w:ind w:left="2070"/>
        <w:rPr>
          <w:color w:val="000000" w:themeColor="text1"/>
          <w:sz w:val="28"/>
          <w:szCs w:val="28"/>
          <w:lang w:val="es-MX"/>
        </w:rPr>
      </w:pPr>
      <w:r w:rsidRPr="1352249E">
        <w:rPr>
          <w:color w:val="000000" w:themeColor="text1"/>
          <w:sz w:val="28"/>
          <w:szCs w:val="28"/>
          <w:lang w:val="es-MX"/>
        </w:rPr>
        <w:t>5.9.3.1.1 Origen de Datos</w:t>
      </w:r>
    </w:p>
    <w:p w:rsidR="7C5B1E2F" w:rsidP="7C5B1E2F" w:rsidRDefault="7C5B1E2F" w14:paraId="5869AACC" w14:textId="65E5C9CA">
      <w:pPr>
        <w:ind w:left="1260"/>
        <w:rPr>
          <w:color w:val="000000" w:themeColor="text1"/>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7C5B1E2F" w:rsidTr="7C5B1E2F" w14:paraId="0BE5EC2B" w14:textId="77777777">
        <w:trPr>
          <w:trHeight w:val="300"/>
        </w:trPr>
        <w:tc>
          <w:tcPr>
            <w:tcW w:w="4044" w:type="dxa"/>
          </w:tcPr>
          <w:p w:rsidR="7C5B1E2F" w:rsidP="7C5B1E2F" w:rsidRDefault="7C5B1E2F" w14:paraId="2B81429A" w14:textId="77777777">
            <w:pPr>
              <w:jc w:val="center"/>
              <w:rPr>
                <w:b/>
                <w:bCs/>
                <w:color w:val="000000" w:themeColor="text1"/>
                <w:sz w:val="28"/>
                <w:szCs w:val="28"/>
                <w:lang w:val="es-MX"/>
              </w:rPr>
            </w:pPr>
            <w:r w:rsidRPr="7C5B1E2F">
              <w:rPr>
                <w:b/>
                <w:bCs/>
                <w:color w:val="000000" w:themeColor="text1"/>
                <w:sz w:val="28"/>
                <w:szCs w:val="28"/>
                <w:lang w:val="es-MX"/>
              </w:rPr>
              <w:t>Campo</w:t>
            </w:r>
          </w:p>
        </w:tc>
        <w:tc>
          <w:tcPr>
            <w:tcW w:w="4046" w:type="dxa"/>
          </w:tcPr>
          <w:p w:rsidR="7C5B1E2F" w:rsidP="7C5B1E2F" w:rsidRDefault="7C5B1E2F" w14:paraId="232BC316" w14:textId="77777777">
            <w:pPr>
              <w:jc w:val="center"/>
              <w:rPr>
                <w:b/>
                <w:bCs/>
                <w:color w:val="000000" w:themeColor="text1"/>
                <w:sz w:val="28"/>
                <w:szCs w:val="28"/>
                <w:lang w:val="es-MX"/>
              </w:rPr>
            </w:pPr>
            <w:r w:rsidRPr="7C5B1E2F">
              <w:rPr>
                <w:b/>
                <w:bCs/>
                <w:color w:val="000000" w:themeColor="text1"/>
                <w:sz w:val="28"/>
                <w:szCs w:val="28"/>
                <w:lang w:val="es-MX"/>
              </w:rPr>
              <w:t>Origen</w:t>
            </w:r>
          </w:p>
        </w:tc>
      </w:tr>
      <w:tr w:rsidR="7C5B1E2F" w:rsidTr="7C5B1E2F" w14:paraId="6EC9ECFC" w14:textId="77777777">
        <w:trPr>
          <w:trHeight w:val="300"/>
        </w:trPr>
        <w:tc>
          <w:tcPr>
            <w:tcW w:w="4044" w:type="dxa"/>
          </w:tcPr>
          <w:p w:rsidR="7C5B1E2F" w:rsidP="7C5B1E2F" w:rsidRDefault="7C5B1E2F" w14:paraId="34FCCBD8" w14:textId="210E4E34">
            <w:pPr>
              <w:rPr>
                <w:color w:val="000000" w:themeColor="text1"/>
                <w:sz w:val="28"/>
                <w:szCs w:val="28"/>
                <w:lang w:val="es-MX"/>
              </w:rPr>
            </w:pPr>
            <w:r w:rsidRPr="7C5B1E2F">
              <w:rPr>
                <w:color w:val="000000" w:themeColor="text1"/>
                <w:sz w:val="28"/>
                <w:szCs w:val="28"/>
                <w:lang w:val="es-MX"/>
              </w:rPr>
              <w:t>Nombre del organismo</w:t>
            </w:r>
          </w:p>
        </w:tc>
        <w:tc>
          <w:tcPr>
            <w:tcW w:w="4046" w:type="dxa"/>
          </w:tcPr>
          <w:p w:rsidR="7C5B1E2F" w:rsidP="7C5B1E2F" w:rsidRDefault="7C5B1E2F" w14:paraId="15D72CCE" w14:textId="77777777">
            <w:pPr>
              <w:rPr>
                <w:color w:val="000000" w:themeColor="text1"/>
                <w:sz w:val="28"/>
                <w:szCs w:val="28"/>
                <w:lang w:val="es-MX"/>
              </w:rPr>
            </w:pPr>
            <w:r w:rsidRPr="7C5B1E2F">
              <w:rPr>
                <w:color w:val="000000" w:themeColor="text1"/>
                <w:sz w:val="28"/>
                <w:szCs w:val="28"/>
                <w:lang w:val="es-MX"/>
              </w:rPr>
              <w:t>Lo digita el Usuario</w:t>
            </w:r>
          </w:p>
        </w:tc>
      </w:tr>
      <w:tr w:rsidR="7C5B1E2F" w:rsidTr="7C5B1E2F" w14:paraId="39131FE6" w14:textId="77777777">
        <w:trPr>
          <w:trHeight w:val="300"/>
        </w:trPr>
        <w:tc>
          <w:tcPr>
            <w:tcW w:w="4044" w:type="dxa"/>
          </w:tcPr>
          <w:p w:rsidR="7C5B1E2F" w:rsidP="7C5B1E2F" w:rsidRDefault="7C5B1E2F" w14:paraId="534178E5" w14:textId="1A24BD8F">
            <w:pPr>
              <w:rPr>
                <w:color w:val="000000" w:themeColor="text1"/>
                <w:sz w:val="28"/>
                <w:szCs w:val="28"/>
                <w:lang w:val="es-MX"/>
              </w:rPr>
            </w:pPr>
            <w:r w:rsidRPr="7C5B1E2F">
              <w:rPr>
                <w:color w:val="000000" w:themeColor="text1"/>
                <w:sz w:val="28"/>
                <w:szCs w:val="28"/>
                <w:lang w:val="es-MX"/>
              </w:rPr>
              <w:t>Rol del usuario</w:t>
            </w:r>
          </w:p>
        </w:tc>
        <w:tc>
          <w:tcPr>
            <w:tcW w:w="4046" w:type="dxa"/>
          </w:tcPr>
          <w:p w:rsidR="7C5B1E2F" w:rsidP="7C5B1E2F" w:rsidRDefault="7C5B1E2F" w14:paraId="75E102F1" w14:textId="4C2168C5">
            <w:pPr>
              <w:rPr>
                <w:color w:val="000000" w:themeColor="text1"/>
                <w:sz w:val="28"/>
                <w:szCs w:val="28"/>
                <w:lang w:val="es-MX"/>
              </w:rPr>
            </w:pPr>
            <w:r w:rsidRPr="7C5B1E2F">
              <w:rPr>
                <w:color w:val="000000" w:themeColor="text1"/>
                <w:sz w:val="28"/>
                <w:szCs w:val="28"/>
                <w:lang w:val="es-MX"/>
              </w:rPr>
              <w:t>Lo digita el Usuario</w:t>
            </w:r>
          </w:p>
        </w:tc>
      </w:tr>
      <w:tr w:rsidR="7C5B1E2F" w:rsidTr="7C5B1E2F" w14:paraId="42E4FB4E" w14:textId="77777777">
        <w:trPr>
          <w:trHeight w:val="300"/>
        </w:trPr>
        <w:tc>
          <w:tcPr>
            <w:tcW w:w="4044" w:type="dxa"/>
          </w:tcPr>
          <w:p w:rsidR="7C5B1E2F" w:rsidP="7C5B1E2F" w:rsidRDefault="7C5B1E2F" w14:paraId="5545AFAA" w14:textId="60B9391C">
            <w:pPr>
              <w:rPr>
                <w:rFonts w:eastAsia="Times New Roman" w:cs="Times New Roman"/>
                <w:color w:val="000000" w:themeColor="text1"/>
                <w:sz w:val="32"/>
                <w:szCs w:val="32"/>
                <w:lang w:val="es-MX"/>
              </w:rPr>
            </w:pPr>
            <w:r w:rsidRPr="7C5B1E2F">
              <w:rPr>
                <w:rFonts w:eastAsia="Times New Roman" w:cs="Times New Roman"/>
                <w:color w:val="000000" w:themeColor="text1"/>
                <w:sz w:val="28"/>
                <w:szCs w:val="28"/>
                <w:lang w:val="es-ES"/>
              </w:rPr>
              <w:t>Tipo del organismo</w:t>
            </w:r>
          </w:p>
        </w:tc>
        <w:tc>
          <w:tcPr>
            <w:tcW w:w="4046" w:type="dxa"/>
          </w:tcPr>
          <w:p w:rsidR="7C5B1E2F" w:rsidP="7C5B1E2F" w:rsidRDefault="7C5B1E2F" w14:paraId="52BCCD7F" w14:textId="325A1DB3">
            <w:pPr>
              <w:rPr>
                <w:color w:val="000000" w:themeColor="text1"/>
                <w:sz w:val="28"/>
                <w:szCs w:val="28"/>
                <w:lang w:val="es-MX"/>
              </w:rPr>
            </w:pPr>
            <w:r w:rsidRPr="7C5B1E2F">
              <w:rPr>
                <w:color w:val="000000" w:themeColor="text1"/>
                <w:sz w:val="28"/>
                <w:szCs w:val="28"/>
                <w:lang w:val="es-MX"/>
              </w:rPr>
              <w:t>Lo selecciona el Usuario</w:t>
            </w:r>
          </w:p>
        </w:tc>
      </w:tr>
      <w:tr w:rsidR="7C5B1E2F" w:rsidTr="7C5B1E2F" w14:paraId="5918D007" w14:textId="77777777">
        <w:trPr>
          <w:trHeight w:val="300"/>
        </w:trPr>
        <w:tc>
          <w:tcPr>
            <w:tcW w:w="4044" w:type="dxa"/>
          </w:tcPr>
          <w:p w:rsidR="7C5B1E2F" w:rsidP="7C5B1E2F" w:rsidRDefault="7C5B1E2F" w14:paraId="57A81503" w14:textId="43549F72">
            <w:pPr>
              <w:rPr>
                <w:color w:val="000000" w:themeColor="text1"/>
                <w:sz w:val="28"/>
                <w:szCs w:val="28"/>
                <w:lang w:val="es-MX"/>
              </w:rPr>
            </w:pPr>
            <w:r w:rsidRPr="7C5B1E2F">
              <w:rPr>
                <w:color w:val="000000" w:themeColor="text1"/>
                <w:sz w:val="28"/>
                <w:szCs w:val="28"/>
                <w:lang w:val="es-MX"/>
              </w:rPr>
              <w:t>Nacionalidad del organismo</w:t>
            </w:r>
          </w:p>
        </w:tc>
        <w:tc>
          <w:tcPr>
            <w:tcW w:w="4046" w:type="dxa"/>
          </w:tcPr>
          <w:p w:rsidR="7C5B1E2F" w:rsidP="7C5B1E2F" w:rsidRDefault="7C5B1E2F" w14:paraId="57A0173E" w14:textId="7049925A">
            <w:pPr>
              <w:rPr>
                <w:color w:val="000000" w:themeColor="text1"/>
                <w:sz w:val="28"/>
                <w:szCs w:val="28"/>
                <w:lang w:val="es-MX"/>
              </w:rPr>
            </w:pPr>
            <w:r w:rsidRPr="7C5B1E2F">
              <w:rPr>
                <w:color w:val="000000" w:themeColor="text1"/>
                <w:sz w:val="28"/>
                <w:szCs w:val="28"/>
                <w:lang w:val="es-MX"/>
              </w:rPr>
              <w:t>Lo digita el Usuario</w:t>
            </w:r>
          </w:p>
        </w:tc>
      </w:tr>
      <w:tr w:rsidR="7C5B1E2F" w:rsidTr="7C5B1E2F" w14:paraId="5E45F86D" w14:textId="77777777">
        <w:trPr>
          <w:trHeight w:val="300"/>
        </w:trPr>
        <w:tc>
          <w:tcPr>
            <w:tcW w:w="4044" w:type="dxa"/>
          </w:tcPr>
          <w:p w:rsidR="7C5B1E2F" w:rsidP="7C5B1E2F" w:rsidRDefault="7C5B1E2F" w14:paraId="00EBD175" w14:textId="600D2D39">
            <w:pPr>
              <w:rPr>
                <w:color w:val="000000" w:themeColor="text1"/>
                <w:sz w:val="28"/>
                <w:szCs w:val="28"/>
                <w:lang w:val="es-MX"/>
              </w:rPr>
            </w:pPr>
            <w:r w:rsidRPr="7C5B1E2F">
              <w:rPr>
                <w:color w:val="000000" w:themeColor="text1"/>
                <w:sz w:val="28"/>
                <w:szCs w:val="28"/>
                <w:lang w:val="es-MX"/>
              </w:rPr>
              <w:t>Contacto del organismo</w:t>
            </w:r>
          </w:p>
        </w:tc>
        <w:tc>
          <w:tcPr>
            <w:tcW w:w="4046" w:type="dxa"/>
          </w:tcPr>
          <w:p w:rsidR="7C5B1E2F" w:rsidP="7C5B1E2F" w:rsidRDefault="7C5B1E2F" w14:paraId="0B4651BF" w14:textId="43BA8F75">
            <w:pPr>
              <w:rPr>
                <w:color w:val="000000" w:themeColor="text1"/>
                <w:sz w:val="28"/>
                <w:szCs w:val="28"/>
                <w:lang w:val="es-MX"/>
              </w:rPr>
            </w:pPr>
            <w:r w:rsidRPr="7C5B1E2F">
              <w:rPr>
                <w:color w:val="000000" w:themeColor="text1"/>
                <w:sz w:val="28"/>
                <w:szCs w:val="28"/>
                <w:lang w:val="es-MX"/>
              </w:rPr>
              <w:t>Lo digita el Usuario</w:t>
            </w:r>
          </w:p>
        </w:tc>
      </w:tr>
    </w:tbl>
    <w:p w:rsidR="7C5B1E2F" w:rsidP="7C5B1E2F" w:rsidRDefault="7C5B1E2F" w14:paraId="5EFB98B9" w14:textId="274CC0DF">
      <w:pPr>
        <w:ind w:left="1260"/>
        <w:rPr>
          <w:rFonts w:eastAsia="Calibri" w:cs="Arial"/>
          <w:color w:val="000000" w:themeColor="text1"/>
          <w:lang w:val="es-MX"/>
        </w:rPr>
      </w:pPr>
    </w:p>
    <w:p w:rsidR="7C5B1E2F" w:rsidP="7C5B1E2F" w:rsidRDefault="7C5B1E2F" w14:paraId="35CC5702" w14:textId="7C647B29">
      <w:pPr>
        <w:ind w:left="2070"/>
        <w:rPr>
          <w:color w:val="000000" w:themeColor="text1"/>
          <w:sz w:val="28"/>
          <w:szCs w:val="28"/>
          <w:lang w:val="es-MX"/>
        </w:rPr>
      </w:pPr>
      <w:r w:rsidRPr="7C5B1E2F">
        <w:rPr>
          <w:color w:val="000000" w:themeColor="text1"/>
          <w:sz w:val="28"/>
          <w:szCs w:val="28"/>
          <w:lang w:val="es-MX"/>
        </w:rPr>
        <w:t>5.8.3.1.2 Destino de los Datos (Información sensible)</w:t>
      </w:r>
    </w:p>
    <w:p w:rsidR="7C5B1E2F" w:rsidP="7C5B1E2F" w:rsidRDefault="7C5B1E2F" w14:paraId="6DB22B22" w14:textId="65E5C9CA">
      <w:pPr>
        <w:ind w:left="1260"/>
        <w:rPr>
          <w:color w:val="000000" w:themeColor="text1"/>
          <w:sz w:val="28"/>
          <w:szCs w:val="28"/>
          <w:lang w:val="es-MX"/>
        </w:rPr>
      </w:pPr>
    </w:p>
    <w:tbl>
      <w:tblPr>
        <w:tblStyle w:val="Tablaconcuadrcula"/>
        <w:tblW w:w="0" w:type="auto"/>
        <w:tblInd w:w="1260" w:type="dxa"/>
        <w:tblLook w:val="04A0" w:firstRow="1" w:lastRow="0" w:firstColumn="1" w:lastColumn="0" w:noHBand="0" w:noVBand="1"/>
      </w:tblPr>
      <w:tblGrid>
        <w:gridCol w:w="2101"/>
        <w:gridCol w:w="4486"/>
        <w:gridCol w:w="1503"/>
      </w:tblGrid>
      <w:tr w:rsidR="7C5B1E2F" w:rsidTr="7C5B1E2F" w14:paraId="638913B7" w14:textId="77777777">
        <w:trPr>
          <w:trHeight w:val="300"/>
        </w:trPr>
        <w:tc>
          <w:tcPr>
            <w:tcW w:w="2101" w:type="dxa"/>
          </w:tcPr>
          <w:p w:rsidR="7C5B1E2F" w:rsidP="7C5B1E2F" w:rsidRDefault="7C5B1E2F" w14:paraId="4E71E191" w14:textId="77777777">
            <w:pPr>
              <w:jc w:val="center"/>
              <w:rPr>
                <w:b/>
                <w:bCs/>
                <w:color w:val="000000" w:themeColor="text1"/>
                <w:sz w:val="28"/>
                <w:szCs w:val="28"/>
                <w:lang w:val="es-MX"/>
              </w:rPr>
            </w:pPr>
            <w:r w:rsidRPr="7C5B1E2F">
              <w:rPr>
                <w:b/>
                <w:bCs/>
                <w:color w:val="000000" w:themeColor="text1"/>
                <w:sz w:val="28"/>
                <w:szCs w:val="28"/>
                <w:lang w:val="es-MX"/>
              </w:rPr>
              <w:t>Campo</w:t>
            </w:r>
          </w:p>
        </w:tc>
        <w:tc>
          <w:tcPr>
            <w:tcW w:w="4486" w:type="dxa"/>
          </w:tcPr>
          <w:p w:rsidR="7C5B1E2F" w:rsidP="7C5B1E2F" w:rsidRDefault="7C5B1E2F" w14:paraId="5A6CECD2" w14:textId="77777777">
            <w:pPr>
              <w:jc w:val="center"/>
              <w:rPr>
                <w:b/>
                <w:bCs/>
                <w:color w:val="000000" w:themeColor="text1"/>
                <w:sz w:val="28"/>
                <w:szCs w:val="28"/>
                <w:lang w:val="es-MX"/>
              </w:rPr>
            </w:pPr>
            <w:r w:rsidRPr="7C5B1E2F">
              <w:rPr>
                <w:b/>
                <w:bCs/>
                <w:color w:val="000000" w:themeColor="text1"/>
                <w:sz w:val="28"/>
                <w:szCs w:val="28"/>
                <w:lang w:val="es-MX"/>
              </w:rPr>
              <w:t>Destino</w:t>
            </w:r>
          </w:p>
        </w:tc>
        <w:tc>
          <w:tcPr>
            <w:tcW w:w="1503" w:type="dxa"/>
          </w:tcPr>
          <w:p w:rsidR="7C5B1E2F" w:rsidP="7C5B1E2F" w:rsidRDefault="7C5B1E2F" w14:paraId="4B14381F" w14:textId="77777777">
            <w:pPr>
              <w:jc w:val="center"/>
              <w:rPr>
                <w:b/>
                <w:bCs/>
                <w:color w:val="000000" w:themeColor="text1"/>
                <w:sz w:val="28"/>
                <w:szCs w:val="28"/>
                <w:lang w:val="es-MX"/>
              </w:rPr>
            </w:pPr>
            <w:r w:rsidRPr="7C5B1E2F">
              <w:rPr>
                <w:b/>
                <w:bCs/>
                <w:color w:val="000000" w:themeColor="text1"/>
                <w:sz w:val="28"/>
                <w:szCs w:val="28"/>
                <w:lang w:val="es-MX"/>
              </w:rPr>
              <w:t>Dato sensible</w:t>
            </w:r>
          </w:p>
        </w:tc>
      </w:tr>
      <w:tr w:rsidR="7C5B1E2F" w:rsidTr="7C5B1E2F" w14:paraId="4D428091" w14:textId="77777777">
        <w:trPr>
          <w:trHeight w:val="300"/>
        </w:trPr>
        <w:tc>
          <w:tcPr>
            <w:tcW w:w="2101" w:type="dxa"/>
          </w:tcPr>
          <w:p w:rsidR="7C5B1E2F" w:rsidP="7C5B1E2F" w:rsidRDefault="7C5B1E2F" w14:paraId="5C83AF3C" w14:textId="61419A9A">
            <w:pPr>
              <w:rPr>
                <w:color w:val="000000" w:themeColor="text1"/>
                <w:sz w:val="28"/>
                <w:szCs w:val="28"/>
                <w:lang w:val="es-MX"/>
              </w:rPr>
            </w:pPr>
            <w:r w:rsidRPr="7C5B1E2F">
              <w:rPr>
                <w:color w:val="000000" w:themeColor="text1"/>
                <w:sz w:val="28"/>
                <w:szCs w:val="28"/>
                <w:lang w:val="es-MX"/>
              </w:rPr>
              <w:t>ID del Organismo</w:t>
            </w:r>
          </w:p>
        </w:tc>
        <w:tc>
          <w:tcPr>
            <w:tcW w:w="4486" w:type="dxa"/>
          </w:tcPr>
          <w:p w:rsidR="7C5B1E2F" w:rsidP="7C5B1E2F" w:rsidRDefault="7C5B1E2F" w14:paraId="70BF6A46" w14:textId="1FC9DE4A">
            <w:pPr>
              <w:rPr>
                <w:rFonts w:eastAsia="Calibri" w:cs="Arial"/>
                <w:color w:val="000000" w:themeColor="text1"/>
                <w:lang w:val="es-MX"/>
              </w:rPr>
            </w:pPr>
            <w:proofErr w:type="spellStart"/>
            <w:r w:rsidRPr="7C5B1E2F">
              <w:rPr>
                <w:color w:val="000000" w:themeColor="text1"/>
                <w:sz w:val="28"/>
                <w:szCs w:val="28"/>
                <w:lang w:val="es-MX"/>
              </w:rPr>
              <w:t>TA_Organismo.CI_ID</w:t>
            </w:r>
            <w:proofErr w:type="spellEnd"/>
          </w:p>
        </w:tc>
        <w:tc>
          <w:tcPr>
            <w:tcW w:w="1503" w:type="dxa"/>
          </w:tcPr>
          <w:p w:rsidR="7C5B1E2F" w:rsidP="7C5B1E2F" w:rsidRDefault="7C5B1E2F" w14:paraId="44F33CAD" w14:textId="6CD4C116">
            <w:pPr>
              <w:rPr>
                <w:color w:val="000000" w:themeColor="text1"/>
                <w:sz w:val="28"/>
                <w:szCs w:val="28"/>
                <w:lang w:val="es-MX"/>
              </w:rPr>
            </w:pPr>
            <w:r w:rsidRPr="7C5B1E2F">
              <w:rPr>
                <w:color w:val="000000" w:themeColor="text1"/>
                <w:sz w:val="28"/>
                <w:szCs w:val="28"/>
                <w:lang w:val="es-MX"/>
              </w:rPr>
              <w:t>No</w:t>
            </w:r>
          </w:p>
        </w:tc>
      </w:tr>
      <w:tr w:rsidR="7C5B1E2F" w:rsidTr="7C5B1E2F" w14:paraId="5CBAA8D5" w14:textId="77777777">
        <w:trPr>
          <w:trHeight w:val="300"/>
        </w:trPr>
        <w:tc>
          <w:tcPr>
            <w:tcW w:w="2101" w:type="dxa"/>
          </w:tcPr>
          <w:p w:rsidR="7C5B1E2F" w:rsidP="7C5B1E2F" w:rsidRDefault="7C5B1E2F" w14:paraId="16EFC548" w14:textId="70617266">
            <w:pPr>
              <w:rPr>
                <w:color w:val="000000" w:themeColor="text1"/>
                <w:sz w:val="28"/>
                <w:szCs w:val="28"/>
                <w:lang w:val="es-MX"/>
              </w:rPr>
            </w:pPr>
            <w:r w:rsidRPr="7C5B1E2F">
              <w:rPr>
                <w:color w:val="000000" w:themeColor="text1"/>
                <w:sz w:val="28"/>
                <w:szCs w:val="28"/>
                <w:lang w:val="es-MX"/>
              </w:rPr>
              <w:t>Nombre del Organismo</w:t>
            </w:r>
          </w:p>
        </w:tc>
        <w:tc>
          <w:tcPr>
            <w:tcW w:w="4486" w:type="dxa"/>
          </w:tcPr>
          <w:p w:rsidR="7C5B1E2F" w:rsidP="7C5B1E2F" w:rsidRDefault="7C5B1E2F" w14:paraId="47D42D8A" w14:textId="6559FAE0">
            <w:pPr>
              <w:rPr>
                <w:rFonts w:eastAsia="Calibri" w:cs="Arial"/>
                <w:color w:val="000000" w:themeColor="text1"/>
                <w:lang w:val="es-MX"/>
              </w:rPr>
            </w:pPr>
            <w:r w:rsidRPr="7C5B1E2F">
              <w:rPr>
                <w:color w:val="000000" w:themeColor="text1"/>
                <w:sz w:val="28"/>
                <w:szCs w:val="28"/>
                <w:lang w:val="es-MX"/>
              </w:rPr>
              <w:t xml:space="preserve">TA_ </w:t>
            </w:r>
            <w:proofErr w:type="spellStart"/>
            <w:r w:rsidRPr="7C5B1E2F">
              <w:rPr>
                <w:color w:val="000000" w:themeColor="text1"/>
                <w:sz w:val="28"/>
                <w:szCs w:val="28"/>
                <w:lang w:val="es-MX"/>
              </w:rPr>
              <w:t>Organismo.CV_Nombre</w:t>
            </w:r>
            <w:proofErr w:type="spellEnd"/>
          </w:p>
        </w:tc>
        <w:tc>
          <w:tcPr>
            <w:tcW w:w="1503" w:type="dxa"/>
          </w:tcPr>
          <w:p w:rsidR="7C5B1E2F" w:rsidP="7C5B1E2F" w:rsidRDefault="7C5B1E2F" w14:paraId="1F4EC6D7" w14:textId="63B7D094">
            <w:pPr>
              <w:rPr>
                <w:color w:val="000000" w:themeColor="text1"/>
                <w:sz w:val="28"/>
                <w:szCs w:val="28"/>
                <w:lang w:val="es-MX"/>
              </w:rPr>
            </w:pPr>
            <w:r w:rsidRPr="7C5B1E2F">
              <w:rPr>
                <w:color w:val="000000" w:themeColor="text1"/>
                <w:sz w:val="28"/>
                <w:szCs w:val="28"/>
                <w:lang w:val="es-MX"/>
              </w:rPr>
              <w:t>No</w:t>
            </w:r>
          </w:p>
        </w:tc>
      </w:tr>
      <w:tr w:rsidR="7C5B1E2F" w:rsidTr="7C5B1E2F" w14:paraId="3D2D8D00" w14:textId="77777777">
        <w:trPr>
          <w:trHeight w:val="300"/>
        </w:trPr>
        <w:tc>
          <w:tcPr>
            <w:tcW w:w="2101" w:type="dxa"/>
          </w:tcPr>
          <w:p w:rsidR="7C5B1E2F" w:rsidP="7C5B1E2F" w:rsidRDefault="7C5B1E2F" w14:paraId="6F71F3CD" w14:textId="59A105DD">
            <w:pPr>
              <w:rPr>
                <w:color w:val="000000" w:themeColor="text1"/>
                <w:sz w:val="28"/>
                <w:szCs w:val="28"/>
                <w:lang w:val="es-MX"/>
              </w:rPr>
            </w:pPr>
            <w:r w:rsidRPr="7C5B1E2F">
              <w:rPr>
                <w:color w:val="000000" w:themeColor="text1"/>
                <w:sz w:val="28"/>
                <w:szCs w:val="28"/>
                <w:lang w:val="es-MX"/>
              </w:rPr>
              <w:t>Rol del Usuario</w:t>
            </w:r>
          </w:p>
        </w:tc>
        <w:tc>
          <w:tcPr>
            <w:tcW w:w="4486" w:type="dxa"/>
          </w:tcPr>
          <w:p w:rsidR="7C5B1E2F" w:rsidP="7C5B1E2F" w:rsidRDefault="7C5B1E2F" w14:paraId="04B54F2C" w14:textId="09BD569D">
            <w:pPr>
              <w:rPr>
                <w:rFonts w:eastAsia="Times New Roman" w:cs="Times New Roman"/>
                <w:color w:val="000000" w:themeColor="text1"/>
                <w:sz w:val="28"/>
                <w:szCs w:val="28"/>
                <w:lang w:val="es-MX"/>
              </w:rPr>
            </w:pPr>
            <w:r w:rsidRPr="7C5B1E2F">
              <w:rPr>
                <w:color w:val="000000" w:themeColor="text1"/>
                <w:sz w:val="28"/>
                <w:szCs w:val="28"/>
                <w:lang w:val="es-MX"/>
              </w:rPr>
              <w:t>TA_ Organismo.</w:t>
            </w:r>
            <w:proofErr w:type="spellStart"/>
            <w:r w:rsidRPr="7C5B1E2F">
              <w:rPr>
                <w:rFonts w:eastAsia="Times New Roman" w:cs="Times New Roman"/>
                <w:color w:val="000000" w:themeColor="text1"/>
                <w:sz w:val="28"/>
                <w:szCs w:val="28"/>
                <w:lang w:val="es-ES"/>
              </w:rPr>
              <w:t>CV_Rol</w:t>
            </w:r>
            <w:proofErr w:type="spellEnd"/>
          </w:p>
        </w:tc>
        <w:tc>
          <w:tcPr>
            <w:tcW w:w="1503" w:type="dxa"/>
          </w:tcPr>
          <w:p w:rsidR="7C5B1E2F" w:rsidP="7C5B1E2F" w:rsidRDefault="7C5B1E2F" w14:paraId="0224DD0B" w14:textId="6D1B92B7">
            <w:pPr>
              <w:rPr>
                <w:color w:val="000000" w:themeColor="text1"/>
                <w:sz w:val="28"/>
                <w:szCs w:val="28"/>
                <w:lang w:val="es-MX"/>
              </w:rPr>
            </w:pPr>
            <w:r w:rsidRPr="7C5B1E2F">
              <w:rPr>
                <w:color w:val="000000" w:themeColor="text1"/>
                <w:sz w:val="28"/>
                <w:szCs w:val="28"/>
                <w:lang w:val="es-MX"/>
              </w:rPr>
              <w:t>Si</w:t>
            </w:r>
          </w:p>
        </w:tc>
      </w:tr>
      <w:tr w:rsidR="7C5B1E2F" w:rsidTr="7C5B1E2F" w14:paraId="0F9E1814" w14:textId="77777777">
        <w:trPr>
          <w:trHeight w:val="300"/>
        </w:trPr>
        <w:tc>
          <w:tcPr>
            <w:tcW w:w="2101" w:type="dxa"/>
          </w:tcPr>
          <w:p w:rsidR="7C5B1E2F" w:rsidP="7C5B1E2F" w:rsidRDefault="7C5B1E2F" w14:paraId="31270AE0" w14:textId="1FB5233F">
            <w:pPr>
              <w:rPr>
                <w:color w:val="000000" w:themeColor="text1"/>
                <w:sz w:val="28"/>
                <w:szCs w:val="28"/>
                <w:lang w:val="es-MX"/>
              </w:rPr>
            </w:pPr>
            <w:r w:rsidRPr="7C5B1E2F">
              <w:rPr>
                <w:color w:val="000000" w:themeColor="text1"/>
                <w:sz w:val="28"/>
                <w:szCs w:val="28"/>
                <w:lang w:val="es-MX"/>
              </w:rPr>
              <w:t>Tipo de Organismo</w:t>
            </w:r>
          </w:p>
        </w:tc>
        <w:tc>
          <w:tcPr>
            <w:tcW w:w="4486" w:type="dxa"/>
          </w:tcPr>
          <w:p w:rsidR="7C5B1E2F" w:rsidP="7C5B1E2F" w:rsidRDefault="7C5B1E2F" w14:paraId="17625393" w14:textId="21DAE756">
            <w:pPr>
              <w:rPr>
                <w:rFonts w:eastAsia="Times New Roman" w:cs="Times New Roman"/>
                <w:color w:val="000000" w:themeColor="text1"/>
                <w:sz w:val="28"/>
                <w:szCs w:val="28"/>
                <w:lang w:val="es-MX"/>
              </w:rPr>
            </w:pPr>
            <w:proofErr w:type="spellStart"/>
            <w:r w:rsidRPr="7C5B1E2F">
              <w:rPr>
                <w:color w:val="000000" w:themeColor="text1"/>
                <w:sz w:val="28"/>
                <w:szCs w:val="28"/>
                <w:lang w:val="es-MX"/>
              </w:rPr>
              <w:t>TA_Organismo</w:t>
            </w:r>
            <w:proofErr w:type="spellEnd"/>
            <w:r w:rsidRPr="7C5B1E2F">
              <w:rPr>
                <w:color w:val="000000" w:themeColor="text1"/>
                <w:sz w:val="28"/>
                <w:szCs w:val="28"/>
                <w:lang w:val="es-MX"/>
              </w:rPr>
              <w:t>.</w:t>
            </w:r>
            <w:proofErr w:type="spellStart"/>
            <w:r w:rsidRPr="7C5B1E2F">
              <w:rPr>
                <w:rFonts w:eastAsia="Times New Roman" w:cs="Times New Roman"/>
                <w:color w:val="000000" w:themeColor="text1"/>
                <w:sz w:val="28"/>
                <w:szCs w:val="28"/>
                <w:lang w:val="es-ES"/>
              </w:rPr>
              <w:t>CV_Tipo_Organismo</w:t>
            </w:r>
            <w:proofErr w:type="spellEnd"/>
          </w:p>
        </w:tc>
        <w:tc>
          <w:tcPr>
            <w:tcW w:w="1503" w:type="dxa"/>
          </w:tcPr>
          <w:p w:rsidR="7C5B1E2F" w:rsidP="7C5B1E2F" w:rsidRDefault="7C5B1E2F" w14:paraId="0AA02182" w14:textId="63B7D094">
            <w:pPr>
              <w:rPr>
                <w:color w:val="000000" w:themeColor="text1"/>
                <w:sz w:val="28"/>
                <w:szCs w:val="28"/>
                <w:lang w:val="es-MX"/>
              </w:rPr>
            </w:pPr>
            <w:r w:rsidRPr="7C5B1E2F">
              <w:rPr>
                <w:color w:val="000000" w:themeColor="text1"/>
                <w:sz w:val="28"/>
                <w:szCs w:val="28"/>
                <w:lang w:val="es-MX"/>
              </w:rPr>
              <w:t>No</w:t>
            </w:r>
          </w:p>
          <w:p w:rsidR="7C5B1E2F" w:rsidP="7C5B1E2F" w:rsidRDefault="7C5B1E2F" w14:paraId="5F2B2AE9" w14:textId="5D88E072">
            <w:pPr>
              <w:rPr>
                <w:color w:val="000000" w:themeColor="text1"/>
                <w:sz w:val="28"/>
                <w:szCs w:val="28"/>
                <w:lang w:val="es-MX"/>
              </w:rPr>
            </w:pPr>
          </w:p>
        </w:tc>
      </w:tr>
      <w:tr w:rsidR="7C5B1E2F" w:rsidTr="7C5B1E2F" w14:paraId="1F74BAF4" w14:textId="77777777">
        <w:trPr>
          <w:trHeight w:val="300"/>
        </w:trPr>
        <w:tc>
          <w:tcPr>
            <w:tcW w:w="2101" w:type="dxa"/>
          </w:tcPr>
          <w:p w:rsidR="7C5B1E2F" w:rsidP="7C5B1E2F" w:rsidRDefault="7C5B1E2F" w14:paraId="7050A244" w14:textId="0B7E7834">
            <w:pPr>
              <w:rPr>
                <w:color w:val="000000" w:themeColor="text1"/>
                <w:sz w:val="28"/>
                <w:szCs w:val="28"/>
                <w:lang w:val="es-MX"/>
              </w:rPr>
            </w:pPr>
            <w:r w:rsidRPr="7C5B1E2F">
              <w:rPr>
                <w:color w:val="000000" w:themeColor="text1"/>
                <w:sz w:val="28"/>
                <w:szCs w:val="28"/>
                <w:lang w:val="es-MX"/>
              </w:rPr>
              <w:t>Nacionalidad del Organismo</w:t>
            </w:r>
          </w:p>
        </w:tc>
        <w:tc>
          <w:tcPr>
            <w:tcW w:w="4486" w:type="dxa"/>
          </w:tcPr>
          <w:p w:rsidR="7C5B1E2F" w:rsidP="7C5B1E2F" w:rsidRDefault="7C5B1E2F" w14:paraId="7025E244" w14:textId="65620B81">
            <w:pPr>
              <w:rPr>
                <w:rFonts w:eastAsia="Times New Roman" w:cs="Times New Roman"/>
                <w:color w:val="000000" w:themeColor="text1"/>
                <w:sz w:val="28"/>
                <w:szCs w:val="28"/>
                <w:lang w:val="es-ES"/>
              </w:rPr>
            </w:pPr>
            <w:r w:rsidRPr="7C5B1E2F">
              <w:rPr>
                <w:color w:val="000000" w:themeColor="text1"/>
                <w:sz w:val="28"/>
                <w:szCs w:val="28"/>
                <w:lang w:val="es-MX"/>
              </w:rPr>
              <w:t>TA_Organismo.CV_</w:t>
            </w:r>
            <w:r w:rsidRPr="7C5B1E2F">
              <w:rPr>
                <w:rFonts w:eastAsia="Times New Roman" w:cs="Times New Roman"/>
                <w:color w:val="000000" w:themeColor="text1"/>
                <w:sz w:val="28"/>
                <w:szCs w:val="28"/>
                <w:lang w:val="es-ES"/>
              </w:rPr>
              <w:t>Nacionalidad</w:t>
            </w:r>
          </w:p>
        </w:tc>
        <w:tc>
          <w:tcPr>
            <w:tcW w:w="1503" w:type="dxa"/>
          </w:tcPr>
          <w:p w:rsidR="7C5B1E2F" w:rsidP="7C5B1E2F" w:rsidRDefault="7C5B1E2F" w14:paraId="3BD76F4F" w14:textId="63B7D094">
            <w:pPr>
              <w:rPr>
                <w:color w:val="000000" w:themeColor="text1"/>
                <w:sz w:val="28"/>
                <w:szCs w:val="28"/>
                <w:lang w:val="es-MX"/>
              </w:rPr>
            </w:pPr>
            <w:r w:rsidRPr="7C5B1E2F">
              <w:rPr>
                <w:color w:val="000000" w:themeColor="text1"/>
                <w:sz w:val="28"/>
                <w:szCs w:val="28"/>
                <w:lang w:val="es-MX"/>
              </w:rPr>
              <w:t>No</w:t>
            </w:r>
          </w:p>
          <w:p w:rsidR="7C5B1E2F" w:rsidP="7C5B1E2F" w:rsidRDefault="7C5B1E2F" w14:paraId="18F780C0" w14:textId="39E95C70">
            <w:pPr>
              <w:rPr>
                <w:color w:val="000000" w:themeColor="text1"/>
                <w:sz w:val="28"/>
                <w:szCs w:val="28"/>
                <w:lang w:val="es-MX"/>
              </w:rPr>
            </w:pPr>
          </w:p>
        </w:tc>
      </w:tr>
      <w:tr w:rsidR="7C5B1E2F" w:rsidTr="7C5B1E2F" w14:paraId="4CCACDA1" w14:textId="77777777">
        <w:trPr>
          <w:trHeight w:val="300"/>
        </w:trPr>
        <w:tc>
          <w:tcPr>
            <w:tcW w:w="2101" w:type="dxa"/>
          </w:tcPr>
          <w:p w:rsidR="7C5B1E2F" w:rsidP="7C5B1E2F" w:rsidRDefault="7C5B1E2F" w14:paraId="0E713CD9" w14:textId="0CFA0FFF">
            <w:pPr>
              <w:rPr>
                <w:color w:val="000000" w:themeColor="text1"/>
                <w:sz w:val="28"/>
                <w:szCs w:val="28"/>
                <w:lang w:val="es-MX"/>
              </w:rPr>
            </w:pPr>
            <w:r w:rsidRPr="7C5B1E2F">
              <w:rPr>
                <w:color w:val="000000" w:themeColor="text1"/>
                <w:sz w:val="28"/>
                <w:szCs w:val="28"/>
                <w:lang w:val="es-MX"/>
              </w:rPr>
              <w:lastRenderedPageBreak/>
              <w:t>Contacto del Organismo</w:t>
            </w:r>
          </w:p>
        </w:tc>
        <w:tc>
          <w:tcPr>
            <w:tcW w:w="4486" w:type="dxa"/>
          </w:tcPr>
          <w:p w:rsidR="7C5B1E2F" w:rsidP="7C5B1E2F" w:rsidRDefault="7C5B1E2F" w14:paraId="6704197A" w14:textId="6EDA9D4F">
            <w:pPr>
              <w:rPr>
                <w:color w:val="000000" w:themeColor="text1"/>
                <w:sz w:val="28"/>
                <w:szCs w:val="28"/>
                <w:lang w:val="es-MX"/>
              </w:rPr>
            </w:pPr>
            <w:proofErr w:type="spellStart"/>
            <w:r w:rsidRPr="7C5B1E2F">
              <w:rPr>
                <w:color w:val="000000" w:themeColor="text1"/>
                <w:sz w:val="28"/>
                <w:szCs w:val="28"/>
                <w:lang w:val="es-MX"/>
              </w:rPr>
              <w:t>TA_Organismo.CV_Contacto</w:t>
            </w:r>
            <w:proofErr w:type="spellEnd"/>
          </w:p>
        </w:tc>
        <w:tc>
          <w:tcPr>
            <w:tcW w:w="1503" w:type="dxa"/>
          </w:tcPr>
          <w:p w:rsidR="7C5B1E2F" w:rsidP="7C5B1E2F" w:rsidRDefault="7C5B1E2F" w14:paraId="0C2C7550" w14:textId="63B7D094">
            <w:pPr>
              <w:rPr>
                <w:color w:val="000000" w:themeColor="text1"/>
                <w:sz w:val="28"/>
                <w:szCs w:val="28"/>
                <w:lang w:val="es-MX"/>
              </w:rPr>
            </w:pPr>
            <w:r w:rsidRPr="7C5B1E2F">
              <w:rPr>
                <w:color w:val="000000" w:themeColor="text1"/>
                <w:sz w:val="28"/>
                <w:szCs w:val="28"/>
                <w:lang w:val="es-MX"/>
              </w:rPr>
              <w:t>No</w:t>
            </w:r>
          </w:p>
          <w:p w:rsidR="7C5B1E2F" w:rsidP="7C5B1E2F" w:rsidRDefault="7C5B1E2F" w14:paraId="44C3697A" w14:textId="083B9BD8">
            <w:pPr>
              <w:rPr>
                <w:color w:val="000000" w:themeColor="text1"/>
                <w:sz w:val="28"/>
                <w:szCs w:val="28"/>
                <w:lang w:val="es-MX"/>
              </w:rPr>
            </w:pPr>
          </w:p>
        </w:tc>
      </w:tr>
    </w:tbl>
    <w:p w:rsidR="7C5B1E2F" w:rsidP="7C5B1E2F" w:rsidRDefault="7C5B1E2F" w14:paraId="74518EFB" w14:textId="540635FA">
      <w:pPr>
        <w:ind w:left="1260"/>
        <w:rPr>
          <w:color w:val="000000" w:themeColor="text1"/>
          <w:sz w:val="28"/>
          <w:szCs w:val="28"/>
          <w:lang w:val="es-MX"/>
        </w:rPr>
      </w:pPr>
    </w:p>
    <w:p w:rsidR="7C5B1E2F" w:rsidP="7C5B1E2F" w:rsidRDefault="7C5B1E2F" w14:paraId="7A5ADE0F" w14:textId="65E5C9CA">
      <w:pPr>
        <w:ind w:left="1260"/>
        <w:rPr>
          <w:rFonts w:eastAsia="Calibri" w:cs="Arial"/>
          <w:color w:val="000000" w:themeColor="text1"/>
          <w:lang w:val="es-MX"/>
        </w:rPr>
      </w:pPr>
    </w:p>
    <w:p w:rsidR="7C5B1E2F" w:rsidP="7C5B1E2F" w:rsidRDefault="1352249E" w14:paraId="0BC826AD" w14:textId="4BEFC899">
      <w:pPr>
        <w:ind w:left="1260"/>
        <w:rPr>
          <w:color w:val="000000" w:themeColor="text1"/>
          <w:sz w:val="28"/>
          <w:szCs w:val="28"/>
          <w:lang w:val="es-MX"/>
        </w:rPr>
      </w:pPr>
      <w:r w:rsidRPr="1352249E">
        <w:rPr>
          <w:color w:val="000000" w:themeColor="text1"/>
          <w:sz w:val="28"/>
          <w:szCs w:val="28"/>
          <w:lang w:val="es-MX"/>
        </w:rPr>
        <w:t>5.9.3.1.3 Otras tablas Afectadas</w:t>
      </w:r>
    </w:p>
    <w:p w:rsidR="7C5B1E2F" w:rsidP="7C5B1E2F" w:rsidRDefault="7C5B1E2F" w14:paraId="708D3487" w14:textId="65E5C9CA">
      <w:pPr>
        <w:ind w:left="1260"/>
        <w:rPr>
          <w:color w:val="000000" w:themeColor="text1"/>
          <w:sz w:val="28"/>
          <w:szCs w:val="28"/>
          <w:lang w:val="es-MX"/>
        </w:rPr>
      </w:pPr>
    </w:p>
    <w:p w:rsidR="7C5B1E2F" w:rsidP="7C5B1E2F" w:rsidRDefault="7C5B1E2F" w14:paraId="6206423A" w14:textId="65E5C9CA">
      <w:pPr>
        <w:ind w:left="1260"/>
        <w:rPr>
          <w:rFonts w:eastAsia="Calibri" w:cs="Arial"/>
          <w:color w:val="000000" w:themeColor="text1"/>
          <w:lang w:val="es-MX"/>
        </w:rPr>
      </w:pPr>
      <w:r w:rsidRPr="7C5B1E2F">
        <w:rPr>
          <w:rFonts w:eastAsia="Calibri" w:cs="Arial"/>
          <w:color w:val="000000" w:themeColor="text1"/>
          <w:lang w:val="es-MX"/>
        </w:rPr>
        <w:t xml:space="preserve">No hay </w:t>
      </w:r>
    </w:p>
    <w:p w:rsidR="7C5B1E2F" w:rsidP="7C5B1E2F" w:rsidRDefault="7C5B1E2F" w14:paraId="4EAE98C2" w14:textId="65E5C9CA">
      <w:pPr>
        <w:ind w:left="1260"/>
        <w:rPr>
          <w:rFonts w:eastAsia="Calibri" w:cs="Arial"/>
          <w:color w:val="000000" w:themeColor="text1"/>
          <w:lang w:val="es-MX"/>
        </w:rPr>
      </w:pPr>
    </w:p>
    <w:p w:rsidR="7C5B1E2F" w:rsidP="7C5B1E2F" w:rsidRDefault="1352249E" w14:paraId="69205CE0" w14:textId="176B680E">
      <w:pPr>
        <w:ind w:left="1260"/>
        <w:rPr>
          <w:color w:val="000000" w:themeColor="text1"/>
          <w:sz w:val="28"/>
          <w:szCs w:val="28"/>
          <w:lang w:val="es-MX"/>
        </w:rPr>
      </w:pPr>
      <w:r w:rsidRPr="1352249E">
        <w:rPr>
          <w:color w:val="000000" w:themeColor="text1"/>
          <w:sz w:val="28"/>
          <w:szCs w:val="28"/>
          <w:lang w:val="es-MX"/>
        </w:rPr>
        <w:t xml:space="preserve">5.9.3.1.4 </w:t>
      </w:r>
      <w:proofErr w:type="spellStart"/>
      <w:r w:rsidRPr="1352249E">
        <w:rPr>
          <w:color w:val="000000" w:themeColor="text1"/>
          <w:sz w:val="28"/>
          <w:szCs w:val="28"/>
          <w:lang w:val="es-MX"/>
        </w:rPr>
        <w:t>Grid</w:t>
      </w:r>
      <w:proofErr w:type="spellEnd"/>
    </w:p>
    <w:p w:rsidR="7C5B1E2F" w:rsidP="7C5B1E2F" w:rsidRDefault="7C5B1E2F" w14:paraId="77D0C121" w14:textId="65E5C9CA">
      <w:pPr>
        <w:ind w:left="1260"/>
        <w:rPr>
          <w:color w:val="000000" w:themeColor="text1"/>
          <w:sz w:val="28"/>
          <w:szCs w:val="28"/>
          <w:lang w:val="es-MX"/>
        </w:rPr>
      </w:pPr>
    </w:p>
    <w:p w:rsidR="7C5B1E2F" w:rsidP="7C5B1E2F" w:rsidRDefault="7C5B1E2F" w14:paraId="5A2BAF96" w14:textId="65E5C9CA">
      <w:pPr>
        <w:ind w:left="1260"/>
        <w:rPr>
          <w:color w:val="000000" w:themeColor="text1"/>
          <w:sz w:val="28"/>
          <w:szCs w:val="28"/>
          <w:lang w:val="es-MX"/>
        </w:rPr>
      </w:pPr>
      <w:r w:rsidRPr="7C5B1E2F">
        <w:rPr>
          <w:color w:val="000000" w:themeColor="text1"/>
          <w:sz w:val="28"/>
          <w:szCs w:val="28"/>
          <w:lang w:val="es-MX"/>
        </w:rPr>
        <w:t xml:space="preserve">NO hay </w:t>
      </w:r>
      <w:proofErr w:type="spellStart"/>
      <w:r w:rsidRPr="7C5B1E2F">
        <w:rPr>
          <w:color w:val="000000" w:themeColor="text1"/>
          <w:sz w:val="28"/>
          <w:szCs w:val="28"/>
          <w:lang w:val="es-MX"/>
        </w:rPr>
        <w:t>Grid</w:t>
      </w:r>
      <w:proofErr w:type="spellEnd"/>
    </w:p>
    <w:p w:rsidR="7C5B1E2F" w:rsidP="7C5B1E2F" w:rsidRDefault="7C5B1E2F" w14:paraId="2BD73B2E" w14:textId="65E5C9CA">
      <w:pPr>
        <w:ind w:left="1260"/>
        <w:rPr>
          <w:rFonts w:eastAsia="Calibri" w:cs="Arial"/>
          <w:color w:val="000000" w:themeColor="text1"/>
          <w:lang w:val="es-MX"/>
        </w:rPr>
      </w:pPr>
    </w:p>
    <w:p w:rsidR="7C5B1E2F" w:rsidP="7C5B1E2F" w:rsidRDefault="1352249E" w14:paraId="0021343C" w14:textId="7C6C1D31">
      <w:pPr>
        <w:ind w:left="1260"/>
        <w:rPr>
          <w:color w:val="000000" w:themeColor="text1"/>
          <w:sz w:val="28"/>
          <w:szCs w:val="28"/>
          <w:lang w:val="es-MX"/>
        </w:rPr>
      </w:pPr>
      <w:r w:rsidRPr="1352249E">
        <w:rPr>
          <w:color w:val="000000" w:themeColor="text1"/>
          <w:sz w:val="28"/>
          <w:szCs w:val="28"/>
          <w:lang w:val="es-MX"/>
        </w:rPr>
        <w:t>5.9.3.1.5 Detalle de la Implementación</w:t>
      </w:r>
    </w:p>
    <w:p w:rsidR="7C5B1E2F" w:rsidP="7C5B1E2F" w:rsidRDefault="7C5B1E2F" w14:paraId="281B0AE2" w14:textId="65E5C9CA">
      <w:pPr>
        <w:ind w:left="1710"/>
        <w:rPr>
          <w:color w:val="000000" w:themeColor="text1"/>
          <w:sz w:val="28"/>
          <w:szCs w:val="28"/>
          <w:lang w:val="es-MX"/>
        </w:rPr>
      </w:pPr>
    </w:p>
    <w:p w:rsidR="7C5B1E2F" w:rsidP="7C5B1E2F" w:rsidRDefault="1352249E" w14:paraId="18AF7AD6" w14:textId="17C2BA96">
      <w:pPr>
        <w:ind w:left="1710"/>
        <w:rPr>
          <w:color w:val="000000" w:themeColor="text1"/>
          <w:sz w:val="28"/>
          <w:szCs w:val="28"/>
          <w:lang w:val="es-MX"/>
        </w:rPr>
      </w:pPr>
      <w:r w:rsidRPr="1352249E">
        <w:rPr>
          <w:color w:val="000000" w:themeColor="text1"/>
          <w:sz w:val="28"/>
          <w:szCs w:val="28"/>
          <w:lang w:val="es-MX"/>
        </w:rPr>
        <w:t>5.9.3.1.5.1 Nuevo</w:t>
      </w:r>
    </w:p>
    <w:p w:rsidR="7C5B1E2F" w:rsidP="7C5B1E2F" w:rsidRDefault="7C5B1E2F" w14:paraId="056F13ED" w14:textId="65E5C9CA">
      <w:pPr>
        <w:ind w:left="1710"/>
        <w:rPr>
          <w:color w:val="000000" w:themeColor="text1"/>
          <w:sz w:val="28"/>
          <w:szCs w:val="28"/>
          <w:lang w:val="es-MX"/>
        </w:rPr>
      </w:pPr>
    </w:p>
    <w:p w:rsidR="7C5B1E2F" w:rsidP="7C5B1E2F" w:rsidRDefault="7C5B1E2F" w14:paraId="3319B8C0" w14:textId="40E88259">
      <w:pPr>
        <w:ind w:left="1710"/>
        <w:rPr>
          <w:color w:val="000000" w:themeColor="text1"/>
          <w:sz w:val="28"/>
          <w:szCs w:val="28"/>
          <w:lang w:val="es-MX"/>
        </w:rPr>
      </w:pPr>
      <w:r w:rsidRPr="7C5B1E2F">
        <w:rPr>
          <w:color w:val="000000" w:themeColor="text1"/>
          <w:sz w:val="28"/>
          <w:szCs w:val="28"/>
          <w:lang w:val="es-MX"/>
        </w:rPr>
        <w:t>Explica que al presiona se validan y se guarda en base de datos y se guarda en bitácora la inflación sensible</w:t>
      </w:r>
    </w:p>
    <w:p w:rsidR="7C5B1E2F" w:rsidP="7C5B1E2F" w:rsidRDefault="7C5B1E2F" w14:paraId="546A6C28" w14:textId="65E5C9CA">
      <w:pPr>
        <w:rPr>
          <w:rFonts w:eastAsia="Calibri" w:cs="Arial"/>
          <w:b/>
          <w:bCs/>
          <w:color w:val="000000" w:themeColor="text1"/>
          <w:lang w:val="es-MX"/>
        </w:rPr>
      </w:pPr>
    </w:p>
    <w:p w:rsidR="7C5B1E2F" w:rsidP="7C5B1E2F" w:rsidRDefault="7C5B1E2F" w14:paraId="0BD2DD46" w14:textId="65E5C9CA">
      <w:pPr>
        <w:rPr>
          <w:rFonts w:eastAsia="Calibri" w:cs="Arial"/>
          <w:b/>
          <w:bCs/>
          <w:color w:val="000000" w:themeColor="text1"/>
          <w:lang w:val="es-MX"/>
        </w:rPr>
      </w:pPr>
    </w:p>
    <w:p w:rsidR="7C5B1E2F" w:rsidP="7C5B1E2F" w:rsidRDefault="1352249E" w14:paraId="3266519A" w14:textId="7A1A1D57">
      <w:pPr>
        <w:ind w:left="1260"/>
        <w:rPr>
          <w:color w:val="000000" w:themeColor="text1"/>
          <w:sz w:val="28"/>
          <w:szCs w:val="28"/>
          <w:lang w:val="es-MX"/>
        </w:rPr>
      </w:pPr>
      <w:r w:rsidRPr="1352249E">
        <w:rPr>
          <w:color w:val="000000" w:themeColor="text1"/>
          <w:sz w:val="28"/>
          <w:szCs w:val="28"/>
          <w:lang w:val="es-MX"/>
        </w:rPr>
        <w:t xml:space="preserve">5.9.3.1 Actualizar </w:t>
      </w:r>
      <w:r w:rsidRPr="1352249E">
        <w:rPr>
          <w:color w:val="000000" w:themeColor="text1"/>
          <w:sz w:val="28"/>
          <w:szCs w:val="28"/>
          <w:highlight w:val="green"/>
          <w:lang w:val="es-MX"/>
        </w:rPr>
        <w:t>organismo</w:t>
      </w:r>
    </w:p>
    <w:p w:rsidR="7C5B1E2F" w:rsidP="7C5B1E2F" w:rsidRDefault="7C5B1E2F" w14:paraId="5469CCA0" w14:textId="77777777">
      <w:pPr>
        <w:ind w:left="1260"/>
        <w:rPr>
          <w:color w:val="000000" w:themeColor="text1"/>
          <w:sz w:val="28"/>
          <w:szCs w:val="28"/>
          <w:lang w:val="es-MX"/>
        </w:rPr>
      </w:pPr>
    </w:p>
    <w:p w:rsidR="7C5B1E2F" w:rsidP="7C5B1E2F" w:rsidRDefault="1352249E" w14:paraId="3AD743D8" w14:textId="6F63F36E">
      <w:pPr>
        <w:ind w:left="1260"/>
        <w:rPr>
          <w:color w:val="000000" w:themeColor="text1"/>
          <w:sz w:val="28"/>
          <w:szCs w:val="28"/>
          <w:lang w:val="es-MX"/>
        </w:rPr>
      </w:pPr>
      <w:r w:rsidRPr="1352249E">
        <w:rPr>
          <w:color w:val="000000" w:themeColor="text1"/>
          <w:sz w:val="28"/>
          <w:szCs w:val="28"/>
          <w:lang w:val="es-MX"/>
        </w:rPr>
        <w:t>5.9.3.1.1 Origen de Datos</w:t>
      </w:r>
    </w:p>
    <w:p w:rsidR="7C5B1E2F" w:rsidP="7C5B1E2F" w:rsidRDefault="7C5B1E2F" w14:paraId="4F43054B" w14:textId="77777777">
      <w:pPr>
        <w:ind w:left="1260"/>
        <w:rPr>
          <w:color w:val="000000" w:themeColor="text1"/>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7C5B1E2F" w:rsidTr="7C5B1E2F" w14:paraId="31DFC415" w14:textId="77777777">
        <w:trPr>
          <w:trHeight w:val="300"/>
        </w:trPr>
        <w:tc>
          <w:tcPr>
            <w:tcW w:w="4044" w:type="dxa"/>
          </w:tcPr>
          <w:p w:rsidR="7C5B1E2F" w:rsidP="7C5B1E2F" w:rsidRDefault="7C5B1E2F" w14:paraId="39CA45C2" w14:textId="77777777">
            <w:pPr>
              <w:jc w:val="center"/>
              <w:rPr>
                <w:b/>
                <w:bCs/>
                <w:color w:val="000000" w:themeColor="text1"/>
                <w:sz w:val="28"/>
                <w:szCs w:val="28"/>
                <w:lang w:val="es-MX"/>
              </w:rPr>
            </w:pPr>
            <w:r w:rsidRPr="7C5B1E2F">
              <w:rPr>
                <w:b/>
                <w:bCs/>
                <w:color w:val="000000" w:themeColor="text1"/>
                <w:sz w:val="28"/>
                <w:szCs w:val="28"/>
                <w:lang w:val="es-MX"/>
              </w:rPr>
              <w:t>Campo</w:t>
            </w:r>
          </w:p>
        </w:tc>
        <w:tc>
          <w:tcPr>
            <w:tcW w:w="4046" w:type="dxa"/>
          </w:tcPr>
          <w:p w:rsidR="7C5B1E2F" w:rsidP="7C5B1E2F" w:rsidRDefault="7C5B1E2F" w14:paraId="15277ABC" w14:textId="77777777">
            <w:pPr>
              <w:jc w:val="center"/>
              <w:rPr>
                <w:b/>
                <w:bCs/>
                <w:color w:val="000000" w:themeColor="text1"/>
                <w:sz w:val="28"/>
                <w:szCs w:val="28"/>
                <w:lang w:val="es-MX"/>
              </w:rPr>
            </w:pPr>
            <w:r w:rsidRPr="7C5B1E2F">
              <w:rPr>
                <w:b/>
                <w:bCs/>
                <w:color w:val="000000" w:themeColor="text1"/>
                <w:sz w:val="28"/>
                <w:szCs w:val="28"/>
                <w:lang w:val="es-MX"/>
              </w:rPr>
              <w:t>Origen</w:t>
            </w:r>
          </w:p>
        </w:tc>
      </w:tr>
      <w:tr w:rsidR="7C5B1E2F" w:rsidTr="7C5B1E2F" w14:paraId="7383E379" w14:textId="77777777">
        <w:trPr>
          <w:trHeight w:val="300"/>
        </w:trPr>
        <w:tc>
          <w:tcPr>
            <w:tcW w:w="4044" w:type="dxa"/>
          </w:tcPr>
          <w:p w:rsidR="7C5B1E2F" w:rsidP="7C5B1E2F" w:rsidRDefault="7C5B1E2F" w14:paraId="46C183BE" w14:textId="210E4E34">
            <w:pPr>
              <w:rPr>
                <w:color w:val="000000" w:themeColor="text1"/>
                <w:sz w:val="28"/>
                <w:szCs w:val="28"/>
                <w:lang w:val="es-MX"/>
              </w:rPr>
            </w:pPr>
            <w:r w:rsidRPr="7C5B1E2F">
              <w:rPr>
                <w:color w:val="000000" w:themeColor="text1"/>
                <w:sz w:val="28"/>
                <w:szCs w:val="28"/>
                <w:lang w:val="es-MX"/>
              </w:rPr>
              <w:t>Nombre del organismo</w:t>
            </w:r>
          </w:p>
        </w:tc>
        <w:tc>
          <w:tcPr>
            <w:tcW w:w="4046" w:type="dxa"/>
          </w:tcPr>
          <w:p w:rsidR="7C5B1E2F" w:rsidP="7C5B1E2F" w:rsidRDefault="7C5B1E2F" w14:paraId="261395AC" w14:textId="77777777">
            <w:pPr>
              <w:rPr>
                <w:color w:val="000000" w:themeColor="text1"/>
                <w:sz w:val="28"/>
                <w:szCs w:val="28"/>
                <w:lang w:val="es-MX"/>
              </w:rPr>
            </w:pPr>
            <w:r w:rsidRPr="7C5B1E2F">
              <w:rPr>
                <w:color w:val="000000" w:themeColor="text1"/>
                <w:sz w:val="28"/>
                <w:szCs w:val="28"/>
                <w:lang w:val="es-MX"/>
              </w:rPr>
              <w:t>Lo digita el Usuario</w:t>
            </w:r>
          </w:p>
        </w:tc>
      </w:tr>
      <w:tr w:rsidR="7C5B1E2F" w:rsidTr="7C5B1E2F" w14:paraId="137C6CE9" w14:textId="77777777">
        <w:trPr>
          <w:trHeight w:val="300"/>
        </w:trPr>
        <w:tc>
          <w:tcPr>
            <w:tcW w:w="4044" w:type="dxa"/>
          </w:tcPr>
          <w:p w:rsidR="7C5B1E2F" w:rsidP="7C5B1E2F" w:rsidRDefault="7C5B1E2F" w14:paraId="68BDB1C3" w14:textId="1A24BD8F">
            <w:pPr>
              <w:rPr>
                <w:color w:val="000000" w:themeColor="text1"/>
                <w:sz w:val="28"/>
                <w:szCs w:val="28"/>
                <w:lang w:val="es-MX"/>
              </w:rPr>
            </w:pPr>
            <w:r w:rsidRPr="7C5B1E2F">
              <w:rPr>
                <w:color w:val="000000" w:themeColor="text1"/>
                <w:sz w:val="28"/>
                <w:szCs w:val="28"/>
                <w:lang w:val="es-MX"/>
              </w:rPr>
              <w:t>Rol del usuario</w:t>
            </w:r>
          </w:p>
        </w:tc>
        <w:tc>
          <w:tcPr>
            <w:tcW w:w="4046" w:type="dxa"/>
          </w:tcPr>
          <w:p w:rsidR="7C5B1E2F" w:rsidP="7C5B1E2F" w:rsidRDefault="7C5B1E2F" w14:paraId="007D677B" w14:textId="4C2168C5">
            <w:pPr>
              <w:rPr>
                <w:color w:val="000000" w:themeColor="text1"/>
                <w:sz w:val="28"/>
                <w:szCs w:val="28"/>
                <w:lang w:val="es-MX"/>
              </w:rPr>
            </w:pPr>
            <w:r w:rsidRPr="7C5B1E2F">
              <w:rPr>
                <w:color w:val="000000" w:themeColor="text1"/>
                <w:sz w:val="28"/>
                <w:szCs w:val="28"/>
                <w:lang w:val="es-MX"/>
              </w:rPr>
              <w:t>Lo digita el Usuario</w:t>
            </w:r>
          </w:p>
        </w:tc>
      </w:tr>
      <w:tr w:rsidR="7C5B1E2F" w:rsidTr="7C5B1E2F" w14:paraId="481F406E" w14:textId="77777777">
        <w:trPr>
          <w:trHeight w:val="300"/>
        </w:trPr>
        <w:tc>
          <w:tcPr>
            <w:tcW w:w="4044" w:type="dxa"/>
          </w:tcPr>
          <w:p w:rsidR="7C5B1E2F" w:rsidP="7C5B1E2F" w:rsidRDefault="7C5B1E2F" w14:paraId="39D81E7D" w14:textId="60B9391C">
            <w:pPr>
              <w:rPr>
                <w:rFonts w:eastAsia="Times New Roman" w:cs="Times New Roman"/>
                <w:color w:val="000000" w:themeColor="text1"/>
                <w:sz w:val="32"/>
                <w:szCs w:val="32"/>
                <w:lang w:val="es-MX"/>
              </w:rPr>
            </w:pPr>
            <w:r w:rsidRPr="7C5B1E2F">
              <w:rPr>
                <w:rFonts w:eastAsia="Times New Roman" w:cs="Times New Roman"/>
                <w:color w:val="000000" w:themeColor="text1"/>
                <w:sz w:val="28"/>
                <w:szCs w:val="28"/>
                <w:lang w:val="es-ES"/>
              </w:rPr>
              <w:t>Tipo del organismo</w:t>
            </w:r>
          </w:p>
        </w:tc>
        <w:tc>
          <w:tcPr>
            <w:tcW w:w="4046" w:type="dxa"/>
          </w:tcPr>
          <w:p w:rsidR="7C5B1E2F" w:rsidP="7C5B1E2F" w:rsidRDefault="7C5B1E2F" w14:paraId="31796AE3" w14:textId="325A1DB3">
            <w:pPr>
              <w:rPr>
                <w:color w:val="000000" w:themeColor="text1"/>
                <w:sz w:val="28"/>
                <w:szCs w:val="28"/>
                <w:lang w:val="es-MX"/>
              </w:rPr>
            </w:pPr>
            <w:r w:rsidRPr="7C5B1E2F">
              <w:rPr>
                <w:color w:val="000000" w:themeColor="text1"/>
                <w:sz w:val="28"/>
                <w:szCs w:val="28"/>
                <w:lang w:val="es-MX"/>
              </w:rPr>
              <w:t>Lo selecciona el Usuario</w:t>
            </w:r>
          </w:p>
        </w:tc>
      </w:tr>
      <w:tr w:rsidR="7C5B1E2F" w:rsidTr="7C5B1E2F" w14:paraId="75873B23" w14:textId="77777777">
        <w:trPr>
          <w:trHeight w:val="300"/>
        </w:trPr>
        <w:tc>
          <w:tcPr>
            <w:tcW w:w="4044" w:type="dxa"/>
          </w:tcPr>
          <w:p w:rsidR="7C5B1E2F" w:rsidP="7C5B1E2F" w:rsidRDefault="7C5B1E2F" w14:paraId="70B7E7AB" w14:textId="43549F72">
            <w:pPr>
              <w:rPr>
                <w:color w:val="000000" w:themeColor="text1"/>
                <w:sz w:val="28"/>
                <w:szCs w:val="28"/>
                <w:lang w:val="es-MX"/>
              </w:rPr>
            </w:pPr>
            <w:r w:rsidRPr="7C5B1E2F">
              <w:rPr>
                <w:color w:val="000000" w:themeColor="text1"/>
                <w:sz w:val="28"/>
                <w:szCs w:val="28"/>
                <w:lang w:val="es-MX"/>
              </w:rPr>
              <w:t>Nacionalidad del organismo</w:t>
            </w:r>
          </w:p>
        </w:tc>
        <w:tc>
          <w:tcPr>
            <w:tcW w:w="4046" w:type="dxa"/>
          </w:tcPr>
          <w:p w:rsidR="7C5B1E2F" w:rsidP="7C5B1E2F" w:rsidRDefault="7C5B1E2F" w14:paraId="05E913AB" w14:textId="7049925A">
            <w:pPr>
              <w:rPr>
                <w:color w:val="000000" w:themeColor="text1"/>
                <w:sz w:val="28"/>
                <w:szCs w:val="28"/>
                <w:lang w:val="es-MX"/>
              </w:rPr>
            </w:pPr>
            <w:r w:rsidRPr="7C5B1E2F">
              <w:rPr>
                <w:color w:val="000000" w:themeColor="text1"/>
                <w:sz w:val="28"/>
                <w:szCs w:val="28"/>
                <w:lang w:val="es-MX"/>
              </w:rPr>
              <w:t>Lo digita el Usuario</w:t>
            </w:r>
          </w:p>
        </w:tc>
      </w:tr>
      <w:tr w:rsidR="7C5B1E2F" w:rsidTr="7C5B1E2F" w14:paraId="57D074A8" w14:textId="77777777">
        <w:trPr>
          <w:trHeight w:val="300"/>
        </w:trPr>
        <w:tc>
          <w:tcPr>
            <w:tcW w:w="4044" w:type="dxa"/>
          </w:tcPr>
          <w:p w:rsidR="7C5B1E2F" w:rsidP="7C5B1E2F" w:rsidRDefault="7C5B1E2F" w14:paraId="3947593A" w14:textId="600D2D39">
            <w:pPr>
              <w:rPr>
                <w:color w:val="000000" w:themeColor="text1"/>
                <w:sz w:val="28"/>
                <w:szCs w:val="28"/>
                <w:lang w:val="es-MX"/>
              </w:rPr>
            </w:pPr>
            <w:r w:rsidRPr="7C5B1E2F">
              <w:rPr>
                <w:color w:val="000000" w:themeColor="text1"/>
                <w:sz w:val="28"/>
                <w:szCs w:val="28"/>
                <w:lang w:val="es-MX"/>
              </w:rPr>
              <w:t>Contacto del organismo</w:t>
            </w:r>
          </w:p>
        </w:tc>
        <w:tc>
          <w:tcPr>
            <w:tcW w:w="4046" w:type="dxa"/>
          </w:tcPr>
          <w:p w:rsidR="7C5B1E2F" w:rsidP="7C5B1E2F" w:rsidRDefault="7C5B1E2F" w14:paraId="10EDEF02" w14:textId="43BA8F75">
            <w:pPr>
              <w:rPr>
                <w:color w:val="000000" w:themeColor="text1"/>
                <w:sz w:val="28"/>
                <w:szCs w:val="28"/>
                <w:lang w:val="es-MX"/>
              </w:rPr>
            </w:pPr>
            <w:r w:rsidRPr="7C5B1E2F">
              <w:rPr>
                <w:color w:val="000000" w:themeColor="text1"/>
                <w:sz w:val="28"/>
                <w:szCs w:val="28"/>
                <w:lang w:val="es-MX"/>
              </w:rPr>
              <w:t>Lo digita el Usuario</w:t>
            </w:r>
          </w:p>
        </w:tc>
      </w:tr>
    </w:tbl>
    <w:p w:rsidR="7C5B1E2F" w:rsidP="7C5B1E2F" w:rsidRDefault="7C5B1E2F" w14:paraId="630F5322" w14:textId="77777777">
      <w:pPr>
        <w:ind w:left="1260"/>
        <w:rPr>
          <w:rFonts w:eastAsia="Calibri" w:cs="Arial"/>
          <w:color w:val="000000" w:themeColor="text1"/>
          <w:lang w:val="es-MX"/>
        </w:rPr>
      </w:pPr>
    </w:p>
    <w:p w:rsidR="7C5B1E2F" w:rsidP="7C5B1E2F" w:rsidRDefault="1352249E" w14:paraId="69D9926F" w14:textId="480E477A">
      <w:pPr>
        <w:ind w:left="1260"/>
        <w:rPr>
          <w:color w:val="000000" w:themeColor="text1"/>
          <w:sz w:val="28"/>
          <w:szCs w:val="28"/>
          <w:lang w:val="es-MX"/>
        </w:rPr>
      </w:pPr>
      <w:r w:rsidRPr="1352249E">
        <w:rPr>
          <w:color w:val="000000" w:themeColor="text1"/>
          <w:sz w:val="28"/>
          <w:szCs w:val="28"/>
          <w:lang w:val="es-MX"/>
        </w:rPr>
        <w:t>5.9.3.1.2 Destino de los Datos (Información sensible)</w:t>
      </w:r>
    </w:p>
    <w:p w:rsidR="7C5B1E2F" w:rsidP="7C5B1E2F" w:rsidRDefault="7C5B1E2F" w14:paraId="110299E2" w14:textId="77777777">
      <w:pPr>
        <w:ind w:left="1260"/>
        <w:rPr>
          <w:color w:val="000000" w:themeColor="text1"/>
          <w:sz w:val="28"/>
          <w:szCs w:val="28"/>
          <w:lang w:val="es-MX"/>
        </w:rPr>
      </w:pPr>
    </w:p>
    <w:tbl>
      <w:tblPr>
        <w:tblStyle w:val="Tablaconcuadrcula"/>
        <w:tblW w:w="0" w:type="auto"/>
        <w:tblInd w:w="1260" w:type="dxa"/>
        <w:tblLook w:val="04A0" w:firstRow="1" w:lastRow="0" w:firstColumn="1" w:lastColumn="0" w:noHBand="0" w:noVBand="1"/>
      </w:tblPr>
      <w:tblGrid>
        <w:gridCol w:w="2101"/>
        <w:gridCol w:w="4486"/>
        <w:gridCol w:w="1503"/>
      </w:tblGrid>
      <w:tr w:rsidR="7C5B1E2F" w:rsidTr="7C5B1E2F" w14:paraId="049869A9" w14:textId="77777777">
        <w:trPr>
          <w:trHeight w:val="300"/>
        </w:trPr>
        <w:tc>
          <w:tcPr>
            <w:tcW w:w="2101" w:type="dxa"/>
          </w:tcPr>
          <w:p w:rsidR="7C5B1E2F" w:rsidP="7C5B1E2F" w:rsidRDefault="7C5B1E2F" w14:paraId="042B9FAD" w14:textId="77777777">
            <w:pPr>
              <w:jc w:val="center"/>
              <w:rPr>
                <w:b/>
                <w:bCs/>
                <w:color w:val="000000" w:themeColor="text1"/>
                <w:sz w:val="28"/>
                <w:szCs w:val="28"/>
                <w:lang w:val="es-MX"/>
              </w:rPr>
            </w:pPr>
            <w:r w:rsidRPr="7C5B1E2F">
              <w:rPr>
                <w:b/>
                <w:bCs/>
                <w:color w:val="000000" w:themeColor="text1"/>
                <w:sz w:val="28"/>
                <w:szCs w:val="28"/>
                <w:lang w:val="es-MX"/>
              </w:rPr>
              <w:t>Campo</w:t>
            </w:r>
          </w:p>
        </w:tc>
        <w:tc>
          <w:tcPr>
            <w:tcW w:w="4486" w:type="dxa"/>
          </w:tcPr>
          <w:p w:rsidR="7C5B1E2F" w:rsidP="7C5B1E2F" w:rsidRDefault="7C5B1E2F" w14:paraId="4301A55E" w14:textId="77777777">
            <w:pPr>
              <w:jc w:val="center"/>
              <w:rPr>
                <w:b/>
                <w:bCs/>
                <w:color w:val="000000" w:themeColor="text1"/>
                <w:sz w:val="28"/>
                <w:szCs w:val="28"/>
                <w:lang w:val="es-MX"/>
              </w:rPr>
            </w:pPr>
            <w:r w:rsidRPr="7C5B1E2F">
              <w:rPr>
                <w:b/>
                <w:bCs/>
                <w:color w:val="000000" w:themeColor="text1"/>
                <w:sz w:val="28"/>
                <w:szCs w:val="28"/>
                <w:lang w:val="es-MX"/>
              </w:rPr>
              <w:t>Destino</w:t>
            </w:r>
          </w:p>
        </w:tc>
        <w:tc>
          <w:tcPr>
            <w:tcW w:w="1503" w:type="dxa"/>
          </w:tcPr>
          <w:p w:rsidR="7C5B1E2F" w:rsidP="7C5B1E2F" w:rsidRDefault="7C5B1E2F" w14:paraId="3D0C9F9C" w14:textId="77777777">
            <w:pPr>
              <w:jc w:val="center"/>
              <w:rPr>
                <w:b/>
                <w:bCs/>
                <w:color w:val="000000" w:themeColor="text1"/>
                <w:sz w:val="28"/>
                <w:szCs w:val="28"/>
                <w:lang w:val="es-MX"/>
              </w:rPr>
            </w:pPr>
            <w:r w:rsidRPr="7C5B1E2F">
              <w:rPr>
                <w:b/>
                <w:bCs/>
                <w:color w:val="000000" w:themeColor="text1"/>
                <w:sz w:val="28"/>
                <w:szCs w:val="28"/>
                <w:lang w:val="es-MX"/>
              </w:rPr>
              <w:t>Dato sensible</w:t>
            </w:r>
          </w:p>
        </w:tc>
      </w:tr>
      <w:tr w:rsidR="7C5B1E2F" w:rsidTr="7C5B1E2F" w14:paraId="00142040" w14:textId="77777777">
        <w:trPr>
          <w:trHeight w:val="300"/>
        </w:trPr>
        <w:tc>
          <w:tcPr>
            <w:tcW w:w="2101" w:type="dxa"/>
          </w:tcPr>
          <w:p w:rsidR="7C5B1E2F" w:rsidP="7C5B1E2F" w:rsidRDefault="7C5B1E2F" w14:paraId="4E2023F9" w14:textId="61419A9A">
            <w:pPr>
              <w:rPr>
                <w:color w:val="000000" w:themeColor="text1"/>
                <w:sz w:val="28"/>
                <w:szCs w:val="28"/>
                <w:lang w:val="es-MX"/>
              </w:rPr>
            </w:pPr>
            <w:r w:rsidRPr="7C5B1E2F">
              <w:rPr>
                <w:color w:val="000000" w:themeColor="text1"/>
                <w:sz w:val="28"/>
                <w:szCs w:val="28"/>
                <w:lang w:val="es-MX"/>
              </w:rPr>
              <w:t>ID del Organismo</w:t>
            </w:r>
          </w:p>
        </w:tc>
        <w:tc>
          <w:tcPr>
            <w:tcW w:w="4486" w:type="dxa"/>
          </w:tcPr>
          <w:p w:rsidR="7C5B1E2F" w:rsidP="7C5B1E2F" w:rsidRDefault="7C5B1E2F" w14:paraId="45A2DEC1" w14:textId="1FC9DE4A">
            <w:pPr>
              <w:rPr>
                <w:rFonts w:eastAsia="Calibri" w:cs="Arial"/>
                <w:color w:val="000000" w:themeColor="text1"/>
                <w:lang w:val="es-MX"/>
              </w:rPr>
            </w:pPr>
            <w:proofErr w:type="spellStart"/>
            <w:r w:rsidRPr="7C5B1E2F">
              <w:rPr>
                <w:color w:val="000000" w:themeColor="text1"/>
                <w:sz w:val="28"/>
                <w:szCs w:val="28"/>
                <w:lang w:val="es-MX"/>
              </w:rPr>
              <w:t>TA_Organismo.CI_ID</w:t>
            </w:r>
            <w:proofErr w:type="spellEnd"/>
          </w:p>
        </w:tc>
        <w:tc>
          <w:tcPr>
            <w:tcW w:w="1503" w:type="dxa"/>
          </w:tcPr>
          <w:p w:rsidR="7C5B1E2F" w:rsidP="7C5B1E2F" w:rsidRDefault="7C5B1E2F" w14:paraId="4E4D0A3D" w14:textId="6CD4C116">
            <w:pPr>
              <w:rPr>
                <w:color w:val="000000" w:themeColor="text1"/>
                <w:sz w:val="28"/>
                <w:szCs w:val="28"/>
                <w:lang w:val="es-MX"/>
              </w:rPr>
            </w:pPr>
            <w:r w:rsidRPr="7C5B1E2F">
              <w:rPr>
                <w:color w:val="000000" w:themeColor="text1"/>
                <w:sz w:val="28"/>
                <w:szCs w:val="28"/>
                <w:lang w:val="es-MX"/>
              </w:rPr>
              <w:t>No</w:t>
            </w:r>
          </w:p>
        </w:tc>
      </w:tr>
      <w:tr w:rsidR="7C5B1E2F" w:rsidTr="7C5B1E2F" w14:paraId="110D786F" w14:textId="77777777">
        <w:trPr>
          <w:trHeight w:val="300"/>
        </w:trPr>
        <w:tc>
          <w:tcPr>
            <w:tcW w:w="2101" w:type="dxa"/>
          </w:tcPr>
          <w:p w:rsidR="7C5B1E2F" w:rsidP="7C5B1E2F" w:rsidRDefault="7C5B1E2F" w14:paraId="6BD0E3AB" w14:textId="70617266">
            <w:pPr>
              <w:rPr>
                <w:color w:val="000000" w:themeColor="text1"/>
                <w:sz w:val="28"/>
                <w:szCs w:val="28"/>
                <w:lang w:val="es-MX"/>
              </w:rPr>
            </w:pPr>
            <w:r w:rsidRPr="7C5B1E2F">
              <w:rPr>
                <w:color w:val="000000" w:themeColor="text1"/>
                <w:sz w:val="28"/>
                <w:szCs w:val="28"/>
                <w:lang w:val="es-MX"/>
              </w:rPr>
              <w:t>Nombre del Organismo</w:t>
            </w:r>
          </w:p>
        </w:tc>
        <w:tc>
          <w:tcPr>
            <w:tcW w:w="4486" w:type="dxa"/>
          </w:tcPr>
          <w:p w:rsidR="7C5B1E2F" w:rsidP="7C5B1E2F" w:rsidRDefault="7C5B1E2F" w14:paraId="5A85EC2B" w14:textId="6559FAE0">
            <w:pPr>
              <w:rPr>
                <w:rFonts w:eastAsia="Calibri" w:cs="Arial"/>
                <w:color w:val="000000" w:themeColor="text1"/>
                <w:lang w:val="es-MX"/>
              </w:rPr>
            </w:pPr>
            <w:r w:rsidRPr="7C5B1E2F">
              <w:rPr>
                <w:color w:val="000000" w:themeColor="text1"/>
                <w:sz w:val="28"/>
                <w:szCs w:val="28"/>
                <w:lang w:val="es-MX"/>
              </w:rPr>
              <w:t xml:space="preserve">TA_ </w:t>
            </w:r>
            <w:proofErr w:type="spellStart"/>
            <w:r w:rsidRPr="7C5B1E2F">
              <w:rPr>
                <w:color w:val="000000" w:themeColor="text1"/>
                <w:sz w:val="28"/>
                <w:szCs w:val="28"/>
                <w:lang w:val="es-MX"/>
              </w:rPr>
              <w:t>Organismo.CV_Nombre</w:t>
            </w:r>
            <w:proofErr w:type="spellEnd"/>
          </w:p>
        </w:tc>
        <w:tc>
          <w:tcPr>
            <w:tcW w:w="1503" w:type="dxa"/>
          </w:tcPr>
          <w:p w:rsidR="7C5B1E2F" w:rsidP="7C5B1E2F" w:rsidRDefault="7C5B1E2F" w14:paraId="61C14403" w14:textId="63B7D094">
            <w:pPr>
              <w:rPr>
                <w:color w:val="000000" w:themeColor="text1"/>
                <w:sz w:val="28"/>
                <w:szCs w:val="28"/>
                <w:lang w:val="es-MX"/>
              </w:rPr>
            </w:pPr>
            <w:r w:rsidRPr="7C5B1E2F">
              <w:rPr>
                <w:color w:val="000000" w:themeColor="text1"/>
                <w:sz w:val="28"/>
                <w:szCs w:val="28"/>
                <w:lang w:val="es-MX"/>
              </w:rPr>
              <w:t>No</w:t>
            </w:r>
          </w:p>
        </w:tc>
      </w:tr>
      <w:tr w:rsidR="7C5B1E2F" w:rsidTr="7C5B1E2F" w14:paraId="11DCD0A3" w14:textId="77777777">
        <w:trPr>
          <w:trHeight w:val="300"/>
        </w:trPr>
        <w:tc>
          <w:tcPr>
            <w:tcW w:w="2101" w:type="dxa"/>
          </w:tcPr>
          <w:p w:rsidR="7C5B1E2F" w:rsidP="7C5B1E2F" w:rsidRDefault="7C5B1E2F" w14:paraId="0653306A" w14:textId="59A105DD">
            <w:pPr>
              <w:rPr>
                <w:color w:val="000000" w:themeColor="text1"/>
                <w:sz w:val="28"/>
                <w:szCs w:val="28"/>
                <w:lang w:val="es-MX"/>
              </w:rPr>
            </w:pPr>
            <w:r w:rsidRPr="7C5B1E2F">
              <w:rPr>
                <w:color w:val="000000" w:themeColor="text1"/>
                <w:sz w:val="28"/>
                <w:szCs w:val="28"/>
                <w:lang w:val="es-MX"/>
              </w:rPr>
              <w:t>Rol del Usuario</w:t>
            </w:r>
          </w:p>
        </w:tc>
        <w:tc>
          <w:tcPr>
            <w:tcW w:w="4486" w:type="dxa"/>
          </w:tcPr>
          <w:p w:rsidR="7C5B1E2F" w:rsidP="7C5B1E2F" w:rsidRDefault="7C5B1E2F" w14:paraId="55A912D6" w14:textId="09BD569D">
            <w:pPr>
              <w:rPr>
                <w:rFonts w:eastAsia="Times New Roman" w:cs="Times New Roman"/>
                <w:color w:val="000000" w:themeColor="text1"/>
                <w:sz w:val="28"/>
                <w:szCs w:val="28"/>
                <w:lang w:val="es-MX"/>
              </w:rPr>
            </w:pPr>
            <w:r w:rsidRPr="7C5B1E2F">
              <w:rPr>
                <w:color w:val="000000" w:themeColor="text1"/>
                <w:sz w:val="28"/>
                <w:szCs w:val="28"/>
                <w:lang w:val="es-MX"/>
              </w:rPr>
              <w:t>TA_ Organismo.</w:t>
            </w:r>
            <w:proofErr w:type="spellStart"/>
            <w:r w:rsidRPr="7C5B1E2F">
              <w:rPr>
                <w:rFonts w:eastAsia="Times New Roman" w:cs="Times New Roman"/>
                <w:color w:val="000000" w:themeColor="text1"/>
                <w:sz w:val="28"/>
                <w:szCs w:val="28"/>
                <w:lang w:val="es-ES"/>
              </w:rPr>
              <w:t>CV_Rol</w:t>
            </w:r>
            <w:proofErr w:type="spellEnd"/>
          </w:p>
        </w:tc>
        <w:tc>
          <w:tcPr>
            <w:tcW w:w="1503" w:type="dxa"/>
          </w:tcPr>
          <w:p w:rsidR="7C5B1E2F" w:rsidP="7C5B1E2F" w:rsidRDefault="7C5B1E2F" w14:paraId="24BC2C7A" w14:textId="6D1B92B7">
            <w:pPr>
              <w:rPr>
                <w:color w:val="000000" w:themeColor="text1"/>
                <w:sz w:val="28"/>
                <w:szCs w:val="28"/>
                <w:lang w:val="es-MX"/>
              </w:rPr>
            </w:pPr>
            <w:r w:rsidRPr="7C5B1E2F">
              <w:rPr>
                <w:color w:val="000000" w:themeColor="text1"/>
                <w:sz w:val="28"/>
                <w:szCs w:val="28"/>
                <w:lang w:val="es-MX"/>
              </w:rPr>
              <w:t>Si</w:t>
            </w:r>
          </w:p>
        </w:tc>
      </w:tr>
      <w:tr w:rsidR="7C5B1E2F" w:rsidTr="7C5B1E2F" w14:paraId="74A342B2" w14:textId="77777777">
        <w:trPr>
          <w:trHeight w:val="300"/>
        </w:trPr>
        <w:tc>
          <w:tcPr>
            <w:tcW w:w="2101" w:type="dxa"/>
          </w:tcPr>
          <w:p w:rsidR="7C5B1E2F" w:rsidP="7C5B1E2F" w:rsidRDefault="7C5B1E2F" w14:paraId="507071B9" w14:textId="1FB5233F">
            <w:pPr>
              <w:rPr>
                <w:color w:val="000000" w:themeColor="text1"/>
                <w:sz w:val="28"/>
                <w:szCs w:val="28"/>
                <w:lang w:val="es-MX"/>
              </w:rPr>
            </w:pPr>
            <w:r w:rsidRPr="7C5B1E2F">
              <w:rPr>
                <w:color w:val="000000" w:themeColor="text1"/>
                <w:sz w:val="28"/>
                <w:szCs w:val="28"/>
                <w:lang w:val="es-MX"/>
              </w:rPr>
              <w:lastRenderedPageBreak/>
              <w:t>Tipo de Organismo</w:t>
            </w:r>
          </w:p>
        </w:tc>
        <w:tc>
          <w:tcPr>
            <w:tcW w:w="4486" w:type="dxa"/>
          </w:tcPr>
          <w:p w:rsidR="7C5B1E2F" w:rsidP="7C5B1E2F" w:rsidRDefault="7C5B1E2F" w14:paraId="4EA86F23" w14:textId="21DAE756">
            <w:pPr>
              <w:rPr>
                <w:rFonts w:eastAsia="Times New Roman" w:cs="Times New Roman"/>
                <w:color w:val="000000" w:themeColor="text1"/>
                <w:sz w:val="28"/>
                <w:szCs w:val="28"/>
                <w:lang w:val="es-MX"/>
              </w:rPr>
            </w:pPr>
            <w:proofErr w:type="spellStart"/>
            <w:r w:rsidRPr="7C5B1E2F">
              <w:rPr>
                <w:color w:val="000000" w:themeColor="text1"/>
                <w:sz w:val="28"/>
                <w:szCs w:val="28"/>
                <w:lang w:val="es-MX"/>
              </w:rPr>
              <w:t>TA_Organismo</w:t>
            </w:r>
            <w:proofErr w:type="spellEnd"/>
            <w:r w:rsidRPr="7C5B1E2F">
              <w:rPr>
                <w:color w:val="000000" w:themeColor="text1"/>
                <w:sz w:val="28"/>
                <w:szCs w:val="28"/>
                <w:lang w:val="es-MX"/>
              </w:rPr>
              <w:t>.</w:t>
            </w:r>
            <w:proofErr w:type="spellStart"/>
            <w:r w:rsidRPr="7C5B1E2F">
              <w:rPr>
                <w:rFonts w:eastAsia="Times New Roman" w:cs="Times New Roman"/>
                <w:color w:val="000000" w:themeColor="text1"/>
                <w:sz w:val="28"/>
                <w:szCs w:val="28"/>
                <w:lang w:val="es-ES"/>
              </w:rPr>
              <w:t>CV_Tipo_Organismo</w:t>
            </w:r>
            <w:proofErr w:type="spellEnd"/>
          </w:p>
        </w:tc>
        <w:tc>
          <w:tcPr>
            <w:tcW w:w="1503" w:type="dxa"/>
          </w:tcPr>
          <w:p w:rsidR="7C5B1E2F" w:rsidP="7C5B1E2F" w:rsidRDefault="7C5B1E2F" w14:paraId="5917F23A" w14:textId="63B7D094">
            <w:pPr>
              <w:rPr>
                <w:color w:val="000000" w:themeColor="text1"/>
                <w:sz w:val="28"/>
                <w:szCs w:val="28"/>
                <w:lang w:val="es-MX"/>
              </w:rPr>
            </w:pPr>
            <w:r w:rsidRPr="7C5B1E2F">
              <w:rPr>
                <w:color w:val="000000" w:themeColor="text1"/>
                <w:sz w:val="28"/>
                <w:szCs w:val="28"/>
                <w:lang w:val="es-MX"/>
              </w:rPr>
              <w:t>No</w:t>
            </w:r>
          </w:p>
          <w:p w:rsidR="7C5B1E2F" w:rsidP="7C5B1E2F" w:rsidRDefault="7C5B1E2F" w14:paraId="01F3A73B" w14:textId="5D88E072">
            <w:pPr>
              <w:rPr>
                <w:color w:val="000000" w:themeColor="text1"/>
                <w:sz w:val="28"/>
                <w:szCs w:val="28"/>
                <w:lang w:val="es-MX"/>
              </w:rPr>
            </w:pPr>
          </w:p>
        </w:tc>
      </w:tr>
      <w:tr w:rsidR="7C5B1E2F" w:rsidTr="7C5B1E2F" w14:paraId="0530B9E2" w14:textId="77777777">
        <w:trPr>
          <w:trHeight w:val="300"/>
        </w:trPr>
        <w:tc>
          <w:tcPr>
            <w:tcW w:w="2101" w:type="dxa"/>
          </w:tcPr>
          <w:p w:rsidR="7C5B1E2F" w:rsidP="7C5B1E2F" w:rsidRDefault="7C5B1E2F" w14:paraId="2F15B13B" w14:textId="0B7E7834">
            <w:pPr>
              <w:rPr>
                <w:color w:val="000000" w:themeColor="text1"/>
                <w:sz w:val="28"/>
                <w:szCs w:val="28"/>
                <w:lang w:val="es-MX"/>
              </w:rPr>
            </w:pPr>
            <w:r w:rsidRPr="7C5B1E2F">
              <w:rPr>
                <w:color w:val="000000" w:themeColor="text1"/>
                <w:sz w:val="28"/>
                <w:szCs w:val="28"/>
                <w:lang w:val="es-MX"/>
              </w:rPr>
              <w:t>Nacionalidad del Organismo</w:t>
            </w:r>
          </w:p>
        </w:tc>
        <w:tc>
          <w:tcPr>
            <w:tcW w:w="4486" w:type="dxa"/>
          </w:tcPr>
          <w:p w:rsidR="7C5B1E2F" w:rsidP="7C5B1E2F" w:rsidRDefault="7C5B1E2F" w14:paraId="4918CB0C" w14:textId="65620B81">
            <w:pPr>
              <w:rPr>
                <w:rFonts w:eastAsia="Times New Roman" w:cs="Times New Roman"/>
                <w:color w:val="000000" w:themeColor="text1"/>
                <w:sz w:val="28"/>
                <w:szCs w:val="28"/>
                <w:lang w:val="es-ES"/>
              </w:rPr>
            </w:pPr>
            <w:r w:rsidRPr="7C5B1E2F">
              <w:rPr>
                <w:color w:val="000000" w:themeColor="text1"/>
                <w:sz w:val="28"/>
                <w:szCs w:val="28"/>
                <w:lang w:val="es-MX"/>
              </w:rPr>
              <w:t>TA_Organismo.CV_</w:t>
            </w:r>
            <w:r w:rsidRPr="7C5B1E2F">
              <w:rPr>
                <w:rFonts w:eastAsia="Times New Roman" w:cs="Times New Roman"/>
                <w:color w:val="000000" w:themeColor="text1"/>
                <w:sz w:val="28"/>
                <w:szCs w:val="28"/>
                <w:lang w:val="es-ES"/>
              </w:rPr>
              <w:t>Nacionalidad</w:t>
            </w:r>
          </w:p>
        </w:tc>
        <w:tc>
          <w:tcPr>
            <w:tcW w:w="1503" w:type="dxa"/>
          </w:tcPr>
          <w:p w:rsidR="7C5B1E2F" w:rsidP="7C5B1E2F" w:rsidRDefault="7C5B1E2F" w14:paraId="6388DAC1" w14:textId="63B7D094">
            <w:pPr>
              <w:rPr>
                <w:color w:val="000000" w:themeColor="text1"/>
                <w:sz w:val="28"/>
                <w:szCs w:val="28"/>
                <w:lang w:val="es-MX"/>
              </w:rPr>
            </w:pPr>
            <w:r w:rsidRPr="7C5B1E2F">
              <w:rPr>
                <w:color w:val="000000" w:themeColor="text1"/>
                <w:sz w:val="28"/>
                <w:szCs w:val="28"/>
                <w:lang w:val="es-MX"/>
              </w:rPr>
              <w:t>No</w:t>
            </w:r>
          </w:p>
          <w:p w:rsidR="7C5B1E2F" w:rsidP="7C5B1E2F" w:rsidRDefault="7C5B1E2F" w14:paraId="41D6E156" w14:textId="39E95C70">
            <w:pPr>
              <w:rPr>
                <w:color w:val="000000" w:themeColor="text1"/>
                <w:sz w:val="28"/>
                <w:szCs w:val="28"/>
                <w:lang w:val="es-MX"/>
              </w:rPr>
            </w:pPr>
          </w:p>
        </w:tc>
      </w:tr>
      <w:tr w:rsidR="7C5B1E2F" w:rsidTr="7C5B1E2F" w14:paraId="387CB6A2" w14:textId="77777777">
        <w:trPr>
          <w:trHeight w:val="300"/>
        </w:trPr>
        <w:tc>
          <w:tcPr>
            <w:tcW w:w="2101" w:type="dxa"/>
          </w:tcPr>
          <w:p w:rsidR="7C5B1E2F" w:rsidP="7C5B1E2F" w:rsidRDefault="7C5B1E2F" w14:paraId="6859B71C" w14:textId="0CFA0FFF">
            <w:pPr>
              <w:rPr>
                <w:color w:val="000000" w:themeColor="text1"/>
                <w:sz w:val="28"/>
                <w:szCs w:val="28"/>
                <w:lang w:val="es-MX"/>
              </w:rPr>
            </w:pPr>
            <w:r w:rsidRPr="7C5B1E2F">
              <w:rPr>
                <w:color w:val="000000" w:themeColor="text1"/>
                <w:sz w:val="28"/>
                <w:szCs w:val="28"/>
                <w:lang w:val="es-MX"/>
              </w:rPr>
              <w:t>Contacto del Organismo</w:t>
            </w:r>
          </w:p>
        </w:tc>
        <w:tc>
          <w:tcPr>
            <w:tcW w:w="4486" w:type="dxa"/>
          </w:tcPr>
          <w:p w:rsidR="7C5B1E2F" w:rsidP="7C5B1E2F" w:rsidRDefault="7C5B1E2F" w14:paraId="4D99A8F0" w14:textId="6EDA9D4F">
            <w:pPr>
              <w:rPr>
                <w:color w:val="000000" w:themeColor="text1"/>
                <w:sz w:val="28"/>
                <w:szCs w:val="28"/>
                <w:lang w:val="es-MX"/>
              </w:rPr>
            </w:pPr>
            <w:proofErr w:type="spellStart"/>
            <w:r w:rsidRPr="7C5B1E2F">
              <w:rPr>
                <w:color w:val="000000" w:themeColor="text1"/>
                <w:sz w:val="28"/>
                <w:szCs w:val="28"/>
                <w:lang w:val="es-MX"/>
              </w:rPr>
              <w:t>TA_Organismo.CV_Contacto</w:t>
            </w:r>
            <w:proofErr w:type="spellEnd"/>
          </w:p>
        </w:tc>
        <w:tc>
          <w:tcPr>
            <w:tcW w:w="1503" w:type="dxa"/>
          </w:tcPr>
          <w:p w:rsidR="7C5B1E2F" w:rsidP="7C5B1E2F" w:rsidRDefault="7C5B1E2F" w14:paraId="559EB402" w14:textId="63B7D094">
            <w:pPr>
              <w:rPr>
                <w:color w:val="000000" w:themeColor="text1"/>
                <w:sz w:val="28"/>
                <w:szCs w:val="28"/>
                <w:lang w:val="es-MX"/>
              </w:rPr>
            </w:pPr>
            <w:r w:rsidRPr="7C5B1E2F">
              <w:rPr>
                <w:color w:val="000000" w:themeColor="text1"/>
                <w:sz w:val="28"/>
                <w:szCs w:val="28"/>
                <w:lang w:val="es-MX"/>
              </w:rPr>
              <w:t>No</w:t>
            </w:r>
          </w:p>
          <w:p w:rsidR="7C5B1E2F" w:rsidP="7C5B1E2F" w:rsidRDefault="7C5B1E2F" w14:paraId="6DB42E75" w14:textId="083B9BD8">
            <w:pPr>
              <w:rPr>
                <w:color w:val="000000" w:themeColor="text1"/>
                <w:sz w:val="28"/>
                <w:szCs w:val="28"/>
                <w:lang w:val="es-MX"/>
              </w:rPr>
            </w:pPr>
          </w:p>
        </w:tc>
      </w:tr>
    </w:tbl>
    <w:p w:rsidR="7C5B1E2F" w:rsidP="7C5B1E2F" w:rsidRDefault="7C5B1E2F" w14:paraId="5B273328" w14:textId="77777777">
      <w:pPr>
        <w:ind w:left="1260"/>
        <w:rPr>
          <w:color w:val="000000" w:themeColor="text1"/>
          <w:sz w:val="28"/>
          <w:szCs w:val="28"/>
          <w:lang w:val="es-MX"/>
        </w:rPr>
      </w:pPr>
    </w:p>
    <w:p w:rsidR="7C5B1E2F" w:rsidP="7C5B1E2F" w:rsidRDefault="7C5B1E2F" w14:paraId="2899C613" w14:textId="77777777">
      <w:pPr>
        <w:ind w:left="1260"/>
        <w:rPr>
          <w:rFonts w:eastAsia="Calibri" w:cs="Arial"/>
          <w:color w:val="000000" w:themeColor="text1"/>
          <w:lang w:val="es-MX"/>
        </w:rPr>
      </w:pPr>
    </w:p>
    <w:p w:rsidR="7C5B1E2F" w:rsidP="7C5B1E2F" w:rsidRDefault="1352249E" w14:paraId="5CC5188F" w14:textId="3B6B3828">
      <w:pPr>
        <w:ind w:left="1260"/>
        <w:rPr>
          <w:color w:val="000000" w:themeColor="text1"/>
          <w:sz w:val="28"/>
          <w:szCs w:val="28"/>
          <w:lang w:val="es-MX"/>
        </w:rPr>
      </w:pPr>
      <w:r w:rsidRPr="1352249E">
        <w:rPr>
          <w:color w:val="000000" w:themeColor="text1"/>
          <w:sz w:val="28"/>
          <w:szCs w:val="28"/>
          <w:lang w:val="es-MX"/>
        </w:rPr>
        <w:t>5.9.3.1.3 Otras tablas Afectadas</w:t>
      </w:r>
    </w:p>
    <w:p w:rsidR="7C5B1E2F" w:rsidP="7C5B1E2F" w:rsidRDefault="7C5B1E2F" w14:paraId="13D46C0D" w14:textId="77777777">
      <w:pPr>
        <w:ind w:left="1260"/>
        <w:rPr>
          <w:color w:val="000000" w:themeColor="text1"/>
          <w:sz w:val="28"/>
          <w:szCs w:val="28"/>
          <w:lang w:val="es-MX"/>
        </w:rPr>
      </w:pPr>
    </w:p>
    <w:p w:rsidR="7C5B1E2F" w:rsidP="7C5B1E2F" w:rsidRDefault="7C5B1E2F" w14:paraId="4472C6B4" w14:textId="77777777">
      <w:pPr>
        <w:ind w:left="1260"/>
        <w:rPr>
          <w:rFonts w:eastAsia="Calibri" w:cs="Arial"/>
          <w:color w:val="000000" w:themeColor="text1"/>
          <w:lang w:val="es-MX"/>
        </w:rPr>
      </w:pPr>
      <w:r w:rsidRPr="7C5B1E2F">
        <w:rPr>
          <w:rFonts w:eastAsia="Calibri" w:cs="Arial"/>
          <w:color w:val="000000" w:themeColor="text1"/>
          <w:lang w:val="es-MX"/>
        </w:rPr>
        <w:t xml:space="preserve">No hay </w:t>
      </w:r>
    </w:p>
    <w:p w:rsidR="7C5B1E2F" w:rsidP="7C5B1E2F" w:rsidRDefault="7C5B1E2F" w14:paraId="219B9FDD" w14:textId="77777777">
      <w:pPr>
        <w:ind w:left="1260"/>
        <w:rPr>
          <w:rFonts w:eastAsia="Calibri" w:cs="Arial"/>
          <w:color w:val="000000" w:themeColor="text1"/>
          <w:lang w:val="es-MX"/>
        </w:rPr>
      </w:pPr>
    </w:p>
    <w:p w:rsidR="7C5B1E2F" w:rsidP="7C5B1E2F" w:rsidRDefault="1352249E" w14:paraId="1BFCF9DD" w14:textId="377AC48B">
      <w:pPr>
        <w:ind w:left="1260"/>
        <w:rPr>
          <w:color w:val="000000" w:themeColor="text1"/>
          <w:sz w:val="28"/>
          <w:szCs w:val="28"/>
          <w:lang w:val="es-MX"/>
        </w:rPr>
      </w:pPr>
      <w:r w:rsidRPr="1352249E">
        <w:rPr>
          <w:color w:val="000000" w:themeColor="text1"/>
          <w:sz w:val="28"/>
          <w:szCs w:val="28"/>
          <w:lang w:val="es-MX"/>
        </w:rPr>
        <w:t xml:space="preserve">5.9.3.1.4 </w:t>
      </w:r>
      <w:proofErr w:type="spellStart"/>
      <w:r w:rsidRPr="1352249E">
        <w:rPr>
          <w:color w:val="000000" w:themeColor="text1"/>
          <w:sz w:val="28"/>
          <w:szCs w:val="28"/>
          <w:lang w:val="es-MX"/>
        </w:rPr>
        <w:t>Grid</w:t>
      </w:r>
      <w:proofErr w:type="spellEnd"/>
    </w:p>
    <w:p w:rsidR="7C5B1E2F" w:rsidP="7C5B1E2F" w:rsidRDefault="7C5B1E2F" w14:paraId="5F97ACF5" w14:textId="77777777">
      <w:pPr>
        <w:ind w:left="1260"/>
        <w:rPr>
          <w:color w:val="000000" w:themeColor="text1"/>
          <w:sz w:val="28"/>
          <w:szCs w:val="28"/>
          <w:lang w:val="es-MX"/>
        </w:rPr>
      </w:pPr>
    </w:p>
    <w:p w:rsidR="7C5B1E2F" w:rsidP="7C5B1E2F" w:rsidRDefault="7C5B1E2F" w14:paraId="4E47A605" w14:textId="77777777">
      <w:pPr>
        <w:ind w:left="1260"/>
        <w:rPr>
          <w:color w:val="000000" w:themeColor="text1"/>
          <w:sz w:val="28"/>
          <w:szCs w:val="28"/>
          <w:lang w:val="es-MX"/>
        </w:rPr>
      </w:pPr>
      <w:r w:rsidRPr="7C5B1E2F">
        <w:rPr>
          <w:color w:val="000000" w:themeColor="text1"/>
          <w:sz w:val="28"/>
          <w:szCs w:val="28"/>
          <w:lang w:val="es-MX"/>
        </w:rPr>
        <w:t xml:space="preserve">NO hay </w:t>
      </w:r>
      <w:proofErr w:type="spellStart"/>
      <w:r w:rsidRPr="7C5B1E2F">
        <w:rPr>
          <w:color w:val="000000" w:themeColor="text1"/>
          <w:sz w:val="28"/>
          <w:szCs w:val="28"/>
          <w:lang w:val="es-MX"/>
        </w:rPr>
        <w:t>Grid</w:t>
      </w:r>
      <w:proofErr w:type="spellEnd"/>
    </w:p>
    <w:p w:rsidR="7C5B1E2F" w:rsidP="7C5B1E2F" w:rsidRDefault="7C5B1E2F" w14:paraId="5FB27C59" w14:textId="77777777">
      <w:pPr>
        <w:ind w:left="1260"/>
        <w:rPr>
          <w:rFonts w:eastAsia="Calibri" w:cs="Arial"/>
          <w:color w:val="000000" w:themeColor="text1"/>
          <w:lang w:val="es-MX"/>
        </w:rPr>
      </w:pPr>
    </w:p>
    <w:p w:rsidR="7C5B1E2F" w:rsidP="7C5B1E2F" w:rsidRDefault="1352249E" w14:paraId="6E2A124A" w14:textId="0C6E4DDD">
      <w:pPr>
        <w:ind w:left="1260"/>
        <w:rPr>
          <w:color w:val="000000" w:themeColor="text1"/>
          <w:sz w:val="28"/>
          <w:szCs w:val="28"/>
          <w:lang w:val="es-MX"/>
        </w:rPr>
      </w:pPr>
      <w:r w:rsidRPr="1352249E">
        <w:rPr>
          <w:color w:val="000000" w:themeColor="text1"/>
          <w:sz w:val="28"/>
          <w:szCs w:val="28"/>
          <w:lang w:val="es-MX"/>
        </w:rPr>
        <w:t>5.9.3.1.5 Detalle de la Implementación</w:t>
      </w:r>
    </w:p>
    <w:p w:rsidR="7C5B1E2F" w:rsidP="7C5B1E2F" w:rsidRDefault="7C5B1E2F" w14:paraId="44FB6E76" w14:textId="77777777">
      <w:pPr>
        <w:ind w:left="1710"/>
        <w:rPr>
          <w:color w:val="000000" w:themeColor="text1"/>
          <w:sz w:val="28"/>
          <w:szCs w:val="28"/>
          <w:lang w:val="es-MX"/>
        </w:rPr>
      </w:pPr>
    </w:p>
    <w:p w:rsidR="7C5B1E2F" w:rsidP="7C5B1E2F" w:rsidRDefault="1352249E" w14:paraId="5FE477C3" w14:textId="23B04F76">
      <w:pPr>
        <w:ind w:left="1710"/>
        <w:rPr>
          <w:color w:val="000000" w:themeColor="text1"/>
          <w:sz w:val="28"/>
          <w:szCs w:val="28"/>
          <w:lang w:val="es-MX"/>
        </w:rPr>
      </w:pPr>
      <w:r w:rsidRPr="1352249E">
        <w:rPr>
          <w:color w:val="000000" w:themeColor="text1"/>
          <w:sz w:val="28"/>
          <w:szCs w:val="28"/>
          <w:lang w:val="es-MX"/>
        </w:rPr>
        <w:t>5.9.3.1.5.1 Actualizar datos</w:t>
      </w:r>
    </w:p>
    <w:p w:rsidR="7C5B1E2F" w:rsidP="7C5B1E2F" w:rsidRDefault="7C5B1E2F" w14:paraId="302BE5D0" w14:textId="77777777">
      <w:pPr>
        <w:ind w:left="1710"/>
        <w:rPr>
          <w:color w:val="000000" w:themeColor="text1"/>
          <w:sz w:val="28"/>
          <w:szCs w:val="28"/>
          <w:lang w:val="es-MX"/>
        </w:rPr>
      </w:pPr>
    </w:p>
    <w:p w:rsidR="7C5B1E2F" w:rsidP="7C5B1E2F" w:rsidRDefault="4E415AD5" w14:paraId="12AF9304" w14:textId="79166AA3">
      <w:pPr>
        <w:ind w:left="1710"/>
        <w:rPr>
          <w:color w:val="000000" w:themeColor="text1"/>
          <w:sz w:val="28"/>
          <w:szCs w:val="28"/>
          <w:lang w:val="es-MX"/>
        </w:rPr>
      </w:pPr>
      <w:r w:rsidRPr="4E415AD5">
        <w:rPr>
          <w:color w:val="000000" w:themeColor="text1"/>
          <w:sz w:val="28"/>
          <w:szCs w:val="28"/>
          <w:lang w:val="es-MX"/>
        </w:rPr>
        <w:t>Explica que al presiona se validan y se actualizan en base de datos y se guarda en bitácora la información sensible</w:t>
      </w:r>
    </w:p>
    <w:p w:rsidR="4E415AD5" w:rsidP="1F0684EE" w:rsidRDefault="4E415AD5" w14:paraId="4D83F068" w14:textId="6A059F4B">
      <w:pPr>
        <w:ind w:left="1710"/>
        <w:rPr>
          <w:color w:val="000000" w:themeColor="text1"/>
          <w:sz w:val="28"/>
          <w:szCs w:val="28"/>
          <w:lang w:val="es-MX"/>
        </w:rPr>
      </w:pPr>
    </w:p>
    <w:p w:rsidR="4E415AD5" w:rsidP="4E415AD5" w:rsidRDefault="4E415AD5" w14:paraId="5E708A39" w14:textId="0BD5FA15">
      <w:pPr>
        <w:ind w:left="1710"/>
        <w:rPr>
          <w:color w:val="000000" w:themeColor="text1"/>
          <w:sz w:val="28"/>
          <w:szCs w:val="28"/>
          <w:lang w:val="es-MX"/>
        </w:rPr>
      </w:pPr>
    </w:p>
    <w:p w:rsidR="7C5B1E2F" w:rsidP="7C5B1E2F" w:rsidRDefault="7C5B1E2F" w14:paraId="295AFD31" w14:textId="77777777">
      <w:pPr>
        <w:rPr>
          <w:rFonts w:eastAsia="Calibri" w:cs="Arial"/>
          <w:b/>
          <w:bCs/>
          <w:color w:val="000000" w:themeColor="text1"/>
          <w:lang w:val="es-MX"/>
        </w:rPr>
      </w:pPr>
    </w:p>
    <w:p w:rsidR="7C5B1E2F" w:rsidP="7C5B1E2F" w:rsidRDefault="7C5B1E2F" w14:paraId="471509BC" w14:textId="1AD607EE">
      <w:pPr>
        <w:rPr>
          <w:lang w:val="es-MX"/>
        </w:rPr>
      </w:pPr>
    </w:p>
    <w:p w:rsidR="58DC71F1" w:rsidP="48661098" w:rsidRDefault="4E415AD5" w14:paraId="4024D5E4" w14:textId="2CA1F3D8">
      <w:pPr>
        <w:pStyle w:val="Ttulo2"/>
        <w:rPr>
          <w:b/>
          <w:bCs/>
          <w:color w:val="000000" w:themeColor="text1"/>
          <w:lang w:val="es-MX"/>
        </w:rPr>
      </w:pPr>
      <w:bookmarkStart w:name="_Toc135464731" w:id="71"/>
      <w:r w:rsidRPr="4E415AD5">
        <w:rPr>
          <w:b/>
          <w:bCs/>
          <w:color w:val="000000" w:themeColor="text1"/>
        </w:rPr>
        <w:t xml:space="preserve">5.10 Funcionalidad de Mantenimiento de Proceso </w:t>
      </w:r>
      <w:r w:rsidRPr="4E415AD5">
        <w:rPr>
          <w:b/>
          <w:bCs/>
          <w:color w:val="000000" w:themeColor="text1"/>
          <w:lang w:val="es-MX"/>
        </w:rPr>
        <w:t>(RF-10)</w:t>
      </w:r>
      <w:bookmarkEnd w:id="71"/>
    </w:p>
    <w:p w:rsidR="58DC71F1" w:rsidP="48661098" w:rsidRDefault="4E415AD5" w14:paraId="3D985276" w14:textId="061DF6C1">
      <w:pPr>
        <w:pStyle w:val="Ttulo2"/>
        <w:rPr>
          <w:b/>
          <w:bCs/>
          <w:color w:val="000000" w:themeColor="text1"/>
          <w:lang w:val="es-MX"/>
        </w:rPr>
      </w:pPr>
      <w:bookmarkStart w:name="_Toc135464732" w:id="72"/>
      <w:r w:rsidRPr="4E415AD5">
        <w:rPr>
          <w:b/>
          <w:bCs/>
          <w:color w:val="000000" w:themeColor="text1"/>
        </w:rPr>
        <w:t xml:space="preserve">5.11 Funcionalidad de Mantenimiento de relación con la victima </w:t>
      </w:r>
      <w:r w:rsidRPr="4E415AD5">
        <w:rPr>
          <w:b/>
          <w:bCs/>
          <w:color w:val="000000" w:themeColor="text1"/>
          <w:lang w:val="es-MX"/>
        </w:rPr>
        <w:t>(RF-11)</w:t>
      </w:r>
      <w:bookmarkEnd w:id="72"/>
    </w:p>
    <w:p w:rsidR="4E415AD5" w:rsidP="4E415AD5" w:rsidRDefault="4E415AD5" w14:paraId="3FCB9DDD" w14:textId="12034E0B">
      <w:pPr>
        <w:rPr>
          <w:lang w:val="es-MX"/>
        </w:rPr>
      </w:pPr>
    </w:p>
    <w:p w:rsidR="4E415AD5" w:rsidP="4E415AD5" w:rsidRDefault="4E415AD5" w14:paraId="368D6052" w14:textId="22F6B753">
      <w:pPr>
        <w:rPr>
          <w:lang w:val="es-MX"/>
        </w:rPr>
      </w:pPr>
    </w:p>
    <w:p w:rsidR="4E415AD5" w:rsidP="4E415AD5" w:rsidRDefault="4E415AD5" w14:paraId="15DBFBA6" w14:textId="390136DD">
      <w:pPr>
        <w:rPr>
          <w:lang w:val="es-MX"/>
        </w:rPr>
      </w:pPr>
    </w:p>
    <w:p w:rsidR="4E415AD5" w:rsidP="4E415AD5" w:rsidRDefault="4E415AD5" w14:paraId="73973582" w14:textId="379C5550">
      <w:pPr>
        <w:rPr>
          <w:lang w:val="es-MX"/>
        </w:rPr>
      </w:pPr>
    </w:p>
    <w:p w:rsidR="4E415AD5" w:rsidP="4E415AD5" w:rsidRDefault="4E415AD5" w14:paraId="62BB91D9" w14:textId="231E2D1F">
      <w:pPr>
        <w:rPr>
          <w:lang w:val="es-MX"/>
        </w:rPr>
      </w:pPr>
    </w:p>
    <w:p w:rsidR="4E415AD5" w:rsidP="4E415AD5" w:rsidRDefault="4E415AD5" w14:paraId="184984B7" w14:textId="1BE5279B">
      <w:pPr>
        <w:rPr>
          <w:lang w:val="es-MX"/>
        </w:rPr>
      </w:pPr>
    </w:p>
    <w:p w:rsidR="58DC71F1" w:rsidP="48661098" w:rsidRDefault="4E415AD5" w14:paraId="184C0B56" w14:textId="07DB1601">
      <w:pPr>
        <w:pStyle w:val="Ttulo2"/>
        <w:rPr>
          <w:b/>
          <w:bCs/>
          <w:color w:val="000000" w:themeColor="text1"/>
          <w:lang w:val="es-MX"/>
        </w:rPr>
      </w:pPr>
      <w:bookmarkStart w:name="_Toc135464733" w:id="73"/>
      <w:r w:rsidRPr="4E415AD5">
        <w:rPr>
          <w:b/>
          <w:bCs/>
          <w:color w:val="000000" w:themeColor="text1"/>
        </w:rPr>
        <w:t xml:space="preserve">5.12 Funcionalidad de Mantenimiento de Identidad de </w:t>
      </w:r>
      <w:proofErr w:type="gramStart"/>
      <w:r w:rsidRPr="4E415AD5">
        <w:rPr>
          <w:b/>
          <w:bCs/>
          <w:color w:val="000000" w:themeColor="text1"/>
        </w:rPr>
        <w:t xml:space="preserve">Género  </w:t>
      </w:r>
      <w:r w:rsidRPr="4E415AD5">
        <w:rPr>
          <w:b/>
          <w:bCs/>
          <w:color w:val="000000" w:themeColor="text1"/>
          <w:lang w:val="es-MX"/>
        </w:rPr>
        <w:t>(</w:t>
      </w:r>
      <w:proofErr w:type="gramEnd"/>
      <w:r w:rsidRPr="4E415AD5">
        <w:rPr>
          <w:b/>
          <w:bCs/>
          <w:color w:val="000000" w:themeColor="text1"/>
          <w:lang w:val="es-MX"/>
        </w:rPr>
        <w:t>RF-12)</w:t>
      </w:r>
      <w:bookmarkEnd w:id="73"/>
    </w:p>
    <w:p w:rsidR="4E415AD5" w:rsidP="4E415AD5" w:rsidRDefault="4E415AD5" w14:paraId="4ECD7948" w14:textId="7005F130">
      <w:pPr>
        <w:rPr>
          <w:lang w:val="es-MX"/>
        </w:rPr>
      </w:pPr>
    </w:p>
    <w:p w:rsidR="4E415AD5" w:rsidP="4E415AD5" w:rsidRDefault="4E415AD5" w14:paraId="19F4B20C" w14:textId="14AB2F16">
      <w:pPr>
        <w:rPr>
          <w:rFonts w:eastAsia="Calibri" w:cs="Arial"/>
          <w:color w:val="000000" w:themeColor="text1"/>
          <w:lang w:val="es-MX"/>
        </w:rPr>
      </w:pPr>
      <w:r>
        <w:rPr>
          <w:noProof/>
        </w:rPr>
        <w:lastRenderedPageBreak/>
        <w:drawing>
          <wp:inline distT="0" distB="0" distL="0" distR="0" wp14:anchorId="1EC7CC2B" wp14:editId="53F8DC94">
            <wp:extent cx="5948410" cy="5606826"/>
            <wp:effectExtent l="0" t="0" r="0" b="0"/>
            <wp:docPr id="1837383362" name="Imagen 183738336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383362"/>
                    <pic:cNvPicPr/>
                  </pic:nvPicPr>
                  <pic:blipFill>
                    <a:blip r:embed="rId43">
                      <a:extLst>
                        <a:ext uri="{28A0092B-C50C-407E-A947-70E740481C1C}">
                          <a14:useLocalDpi xmlns:a14="http://schemas.microsoft.com/office/drawing/2010/main" val="0"/>
                        </a:ext>
                      </a:extLst>
                    </a:blip>
                    <a:srcRect l="17083" t="5392" r="5416" b="5392"/>
                    <a:stretch>
                      <a:fillRect/>
                    </a:stretch>
                  </pic:blipFill>
                  <pic:spPr>
                    <a:xfrm>
                      <a:off x="0" y="0"/>
                      <a:ext cx="5948410" cy="5606826"/>
                    </a:xfrm>
                    <a:prstGeom prst="rect">
                      <a:avLst/>
                    </a:prstGeom>
                  </pic:spPr>
                </pic:pic>
              </a:graphicData>
            </a:graphic>
          </wp:inline>
        </w:drawing>
      </w:r>
    </w:p>
    <w:p w:rsidR="4E415AD5" w:rsidP="4E415AD5" w:rsidRDefault="4E415AD5" w14:paraId="1556B4C0" w14:textId="5A1858F3">
      <w:pPr>
        <w:rPr>
          <w:rFonts w:eastAsia="Calibri" w:cs="Arial"/>
          <w:color w:val="000000" w:themeColor="text1"/>
          <w:lang w:val="es-MX"/>
        </w:rPr>
      </w:pPr>
    </w:p>
    <w:p w:rsidR="4E415AD5" w:rsidP="4E415AD5" w:rsidRDefault="4E415AD5" w14:paraId="621E2714" w14:textId="31BC0444">
      <w:pPr>
        <w:rPr>
          <w:rFonts w:eastAsia="Times New Roman" w:cs="Times New Roman"/>
          <w:color w:val="000000" w:themeColor="text1"/>
        </w:rPr>
      </w:pPr>
      <w:r w:rsidRPr="4E415AD5">
        <w:rPr>
          <w:rFonts w:eastAsia="Times New Roman" w:cs="Times New Roman"/>
          <w:color w:val="000000" w:themeColor="text1"/>
        </w:rPr>
        <w:t xml:space="preserve">Interfaz número 11: Este módulo se encarga de agregar, actualizar, mostrar y eliminar las </w:t>
      </w:r>
      <w:proofErr w:type="spellStart"/>
      <w:r w:rsidRPr="4E415AD5">
        <w:rPr>
          <w:rFonts w:eastAsia="Times New Roman" w:cs="Times New Roman"/>
          <w:color w:val="000000" w:themeColor="text1"/>
        </w:rPr>
        <w:t>identidaes</w:t>
      </w:r>
      <w:proofErr w:type="spellEnd"/>
      <w:r w:rsidRPr="4E415AD5">
        <w:rPr>
          <w:rFonts w:eastAsia="Times New Roman" w:cs="Times New Roman"/>
          <w:color w:val="000000" w:themeColor="text1"/>
        </w:rPr>
        <w:t xml:space="preserve"> de </w:t>
      </w:r>
      <w:proofErr w:type="spellStart"/>
      <w:r w:rsidRPr="4E415AD5">
        <w:rPr>
          <w:rFonts w:eastAsia="Times New Roman" w:cs="Times New Roman"/>
          <w:color w:val="000000" w:themeColor="text1"/>
        </w:rPr>
        <w:t>generos</w:t>
      </w:r>
      <w:proofErr w:type="spellEnd"/>
      <w:r w:rsidRPr="4E415AD5">
        <w:rPr>
          <w:rFonts w:eastAsia="Times New Roman" w:cs="Times New Roman"/>
          <w:color w:val="000000" w:themeColor="text1"/>
        </w:rPr>
        <w:t xml:space="preserve"> de las personas y su país de origen</w:t>
      </w:r>
    </w:p>
    <w:p w:rsidR="4E415AD5" w:rsidP="4E415AD5" w:rsidRDefault="4E415AD5" w14:paraId="40C077D9" w14:textId="4F0B4D14">
      <w:pPr>
        <w:ind w:left="1260"/>
        <w:rPr>
          <w:sz w:val="28"/>
          <w:szCs w:val="28"/>
          <w:lang w:val="es-MX"/>
        </w:rPr>
      </w:pPr>
    </w:p>
    <w:p w:rsidR="4E415AD5" w:rsidP="4E415AD5" w:rsidRDefault="4E415AD5" w14:paraId="3FD0B6E6" w14:textId="7E87BD00">
      <w:pPr>
        <w:ind w:left="1260"/>
        <w:rPr>
          <w:sz w:val="28"/>
          <w:szCs w:val="28"/>
          <w:lang w:val="es-MX"/>
        </w:rPr>
      </w:pPr>
    </w:p>
    <w:p w:rsidR="4E415AD5" w:rsidP="4E415AD5" w:rsidRDefault="4E415AD5" w14:paraId="0250F1F6" w14:textId="7D5BCC6B">
      <w:pPr>
        <w:ind w:left="1260"/>
        <w:rPr>
          <w:sz w:val="28"/>
          <w:szCs w:val="28"/>
          <w:lang w:val="es-MX"/>
        </w:rPr>
      </w:pPr>
      <w:r w:rsidRPr="4E415AD5">
        <w:rPr>
          <w:sz w:val="28"/>
          <w:szCs w:val="28"/>
          <w:lang w:val="es-MX"/>
        </w:rPr>
        <w:t>5.7.3.1 Mantenimiento de Genero</w:t>
      </w:r>
    </w:p>
    <w:p w:rsidR="4E415AD5" w:rsidP="4E415AD5" w:rsidRDefault="4E415AD5" w14:paraId="4A1A4A23" w14:textId="661FD10F">
      <w:pPr>
        <w:ind w:left="1260"/>
        <w:rPr>
          <w:sz w:val="28"/>
          <w:szCs w:val="28"/>
          <w:lang w:val="es-MX"/>
        </w:rPr>
      </w:pPr>
    </w:p>
    <w:p w:rsidR="4E415AD5" w:rsidP="4E415AD5" w:rsidRDefault="4E415AD5" w14:paraId="355BFA19" w14:textId="594BCE7E">
      <w:pPr>
        <w:ind w:left="1980"/>
        <w:rPr>
          <w:sz w:val="28"/>
          <w:szCs w:val="28"/>
          <w:lang w:val="es-MX"/>
        </w:rPr>
      </w:pPr>
      <w:r w:rsidRPr="4E415AD5">
        <w:rPr>
          <w:sz w:val="28"/>
          <w:szCs w:val="28"/>
          <w:lang w:val="es-MX"/>
        </w:rPr>
        <w:t>5.7.3.1.1 Origen de Datos</w:t>
      </w:r>
    </w:p>
    <w:p w:rsidR="4E415AD5" w:rsidP="4E415AD5" w:rsidRDefault="4E415AD5" w14:paraId="12871F25" w14:textId="3CAEA796">
      <w:pPr>
        <w:ind w:left="1260"/>
        <w:rPr>
          <w:sz w:val="28"/>
          <w:szCs w:val="28"/>
          <w:lang w:val="es-MX"/>
        </w:rPr>
      </w:pPr>
    </w:p>
    <w:p w:rsidR="4E415AD5" w:rsidP="4E415AD5" w:rsidRDefault="4E415AD5" w14:paraId="2E936324" w14:textId="3E4AC527">
      <w:pPr>
        <w:ind w:left="1260"/>
        <w:rPr>
          <w:sz w:val="28"/>
          <w:szCs w:val="28"/>
          <w:lang w:val="es-MX"/>
        </w:rPr>
      </w:pPr>
      <w:r w:rsidRPr="4E415AD5">
        <w:rPr>
          <w:sz w:val="28"/>
          <w:szCs w:val="28"/>
          <w:lang w:val="es-MX"/>
        </w:rPr>
        <w:t>No hay campos</w:t>
      </w:r>
    </w:p>
    <w:p w:rsidR="4E415AD5" w:rsidP="4E415AD5" w:rsidRDefault="4E415AD5" w14:paraId="55188755" w14:textId="55FC916F">
      <w:pPr>
        <w:ind w:left="1260"/>
        <w:rPr>
          <w:sz w:val="28"/>
          <w:szCs w:val="28"/>
          <w:lang w:val="es-MX"/>
        </w:rPr>
      </w:pPr>
    </w:p>
    <w:p w:rsidR="4E415AD5" w:rsidP="4E415AD5" w:rsidRDefault="4E415AD5" w14:paraId="021B8C68" w14:textId="672DDE98">
      <w:pPr>
        <w:ind w:left="1416"/>
        <w:rPr>
          <w:sz w:val="28"/>
          <w:szCs w:val="28"/>
          <w:lang w:val="es-MX"/>
        </w:rPr>
      </w:pPr>
      <w:r w:rsidRPr="4E415AD5">
        <w:rPr>
          <w:sz w:val="28"/>
          <w:szCs w:val="28"/>
          <w:lang w:val="es-MX"/>
        </w:rPr>
        <w:t>5.7.3.1.2 Destino de los Datos (Información sensible)</w:t>
      </w:r>
    </w:p>
    <w:p w:rsidR="4E415AD5" w:rsidP="4E415AD5" w:rsidRDefault="4E415AD5" w14:paraId="40E56C30" w14:textId="526BC3D4">
      <w:pPr>
        <w:ind w:left="1260"/>
        <w:rPr>
          <w:sz w:val="28"/>
          <w:szCs w:val="28"/>
          <w:lang w:val="es-MX"/>
        </w:rPr>
      </w:pPr>
    </w:p>
    <w:p w:rsidR="4E415AD5" w:rsidP="4E415AD5" w:rsidRDefault="4E415AD5" w14:paraId="4D070DEF" w14:textId="5642CAD4">
      <w:pPr>
        <w:ind w:left="1260"/>
        <w:rPr>
          <w:sz w:val="28"/>
          <w:szCs w:val="28"/>
          <w:lang w:val="es-MX"/>
        </w:rPr>
      </w:pPr>
      <w:r w:rsidRPr="4E415AD5">
        <w:rPr>
          <w:sz w:val="28"/>
          <w:szCs w:val="28"/>
          <w:lang w:val="es-MX"/>
        </w:rPr>
        <w:lastRenderedPageBreak/>
        <w:t>No hay campos</w:t>
      </w:r>
    </w:p>
    <w:p w:rsidR="4E415AD5" w:rsidP="4E415AD5" w:rsidRDefault="4E415AD5" w14:paraId="57D198B4" w14:textId="580CABB8">
      <w:pPr>
        <w:ind w:left="1260"/>
        <w:rPr>
          <w:rFonts w:eastAsia="Calibri" w:cs="Arial"/>
          <w:lang w:val="es-MX"/>
        </w:rPr>
      </w:pPr>
    </w:p>
    <w:p w:rsidR="4E415AD5" w:rsidP="4E415AD5" w:rsidRDefault="4E415AD5" w14:paraId="35EDFF08" w14:textId="27E734F5">
      <w:pPr>
        <w:ind w:left="1980"/>
        <w:rPr>
          <w:sz w:val="28"/>
          <w:szCs w:val="28"/>
          <w:lang w:val="es-MX"/>
        </w:rPr>
      </w:pPr>
      <w:r w:rsidRPr="4E415AD5">
        <w:rPr>
          <w:sz w:val="28"/>
          <w:szCs w:val="28"/>
          <w:lang w:val="es-MX"/>
        </w:rPr>
        <w:t>5.7.3.1.3 Otras tablas Afectadas</w:t>
      </w:r>
    </w:p>
    <w:p w:rsidR="4E415AD5" w:rsidP="4E415AD5" w:rsidRDefault="4E415AD5" w14:paraId="3FC2984A" w14:textId="2B3F184E">
      <w:pPr>
        <w:ind w:left="1980"/>
        <w:rPr>
          <w:sz w:val="28"/>
          <w:szCs w:val="28"/>
          <w:lang w:val="es-MX"/>
        </w:rPr>
      </w:pPr>
    </w:p>
    <w:p w:rsidR="4E415AD5" w:rsidP="4E415AD5" w:rsidRDefault="4E415AD5" w14:paraId="4E8E13CE" w14:textId="2CD43CCA">
      <w:pPr>
        <w:ind w:left="1260"/>
        <w:rPr>
          <w:sz w:val="28"/>
          <w:szCs w:val="28"/>
          <w:lang w:val="es-MX"/>
        </w:rPr>
      </w:pPr>
    </w:p>
    <w:p w:rsidR="4E415AD5" w:rsidP="4E415AD5" w:rsidRDefault="4E415AD5" w14:paraId="3C0F8768" w14:textId="1A7F0F4F">
      <w:pPr>
        <w:ind w:left="1260"/>
        <w:rPr>
          <w:rFonts w:eastAsia="Calibri" w:cs="Arial"/>
          <w:lang w:val="es-MX"/>
        </w:rPr>
      </w:pPr>
      <w:r w:rsidRPr="4E415AD5">
        <w:rPr>
          <w:rFonts w:eastAsia="Calibri" w:cs="Arial"/>
          <w:lang w:val="es-MX"/>
        </w:rPr>
        <w:t xml:space="preserve">No hay </w:t>
      </w:r>
    </w:p>
    <w:p w:rsidR="4E415AD5" w:rsidP="4E415AD5" w:rsidRDefault="4E415AD5" w14:paraId="02E7BCEE" w14:textId="1EE68251">
      <w:pPr>
        <w:ind w:left="1260"/>
        <w:rPr>
          <w:rFonts w:eastAsia="Calibri" w:cs="Arial"/>
          <w:lang w:val="es-MX"/>
        </w:rPr>
      </w:pPr>
    </w:p>
    <w:p w:rsidR="4E415AD5" w:rsidP="4E415AD5" w:rsidRDefault="4E415AD5" w14:paraId="5A6E09D4" w14:textId="7A5CDBA1">
      <w:pPr>
        <w:ind w:left="1980"/>
        <w:rPr>
          <w:sz w:val="28"/>
          <w:szCs w:val="28"/>
          <w:lang w:val="es-MX"/>
        </w:rPr>
      </w:pPr>
      <w:r w:rsidRPr="4E415AD5">
        <w:rPr>
          <w:sz w:val="28"/>
          <w:szCs w:val="28"/>
          <w:lang w:val="es-MX"/>
        </w:rPr>
        <w:t xml:space="preserve">5.7.3.1.4 </w:t>
      </w:r>
      <w:proofErr w:type="spellStart"/>
      <w:r w:rsidRPr="4E415AD5">
        <w:rPr>
          <w:sz w:val="28"/>
          <w:szCs w:val="28"/>
          <w:lang w:val="es-MX"/>
        </w:rPr>
        <w:t>Grid</w:t>
      </w:r>
      <w:proofErr w:type="spellEnd"/>
    </w:p>
    <w:p w:rsidR="4E415AD5" w:rsidP="4E415AD5" w:rsidRDefault="4E415AD5" w14:paraId="1699C5EE" w14:textId="7658F336">
      <w:pPr>
        <w:ind w:left="1980"/>
        <w:rPr>
          <w:sz w:val="28"/>
          <w:szCs w:val="28"/>
          <w:highlight w:val="cyan"/>
          <w:lang w:val="es-MX"/>
        </w:rPr>
      </w:pPr>
    </w:p>
    <w:p w:rsidR="4E415AD5" w:rsidP="4E415AD5" w:rsidRDefault="4E415AD5" w14:paraId="3EAF1046" w14:textId="088D651B">
      <w:pPr>
        <w:ind w:left="1980"/>
        <w:rPr>
          <w:sz w:val="28"/>
          <w:szCs w:val="28"/>
          <w:highlight w:val="cyan"/>
          <w:lang w:val="es-MX"/>
        </w:rPr>
      </w:pPr>
    </w:p>
    <w:tbl>
      <w:tblPr>
        <w:tblStyle w:val="Tablaconcuadrcula"/>
        <w:tblW w:w="0" w:type="auto"/>
        <w:tblLook w:val="04A0" w:firstRow="1" w:lastRow="0" w:firstColumn="1" w:lastColumn="0" w:noHBand="0" w:noVBand="1"/>
      </w:tblPr>
      <w:tblGrid>
        <w:gridCol w:w="2337"/>
        <w:gridCol w:w="2337"/>
        <w:gridCol w:w="3781"/>
      </w:tblGrid>
      <w:tr w:rsidR="4E415AD5" w:rsidTr="4E415AD5" w14:paraId="39EFF677" w14:textId="77777777">
        <w:trPr>
          <w:trHeight w:val="300"/>
        </w:trPr>
        <w:tc>
          <w:tcPr>
            <w:tcW w:w="2337" w:type="dxa"/>
          </w:tcPr>
          <w:p w:rsidR="4E415AD5" w:rsidP="4E415AD5" w:rsidRDefault="4E415AD5" w14:paraId="2AA33F51" w14:textId="744D449E">
            <w:pPr>
              <w:jc w:val="center"/>
              <w:rPr>
                <w:rFonts w:eastAsia="Calibri" w:cs="Arial"/>
                <w:b/>
                <w:bCs/>
                <w:lang w:val="es-MX"/>
              </w:rPr>
            </w:pPr>
            <w:r w:rsidRPr="4E415AD5">
              <w:rPr>
                <w:rFonts w:eastAsia="Calibri" w:cs="Arial"/>
                <w:b/>
                <w:bCs/>
                <w:lang w:val="es-MX"/>
              </w:rPr>
              <w:t>Campos</w:t>
            </w:r>
          </w:p>
        </w:tc>
        <w:tc>
          <w:tcPr>
            <w:tcW w:w="2337" w:type="dxa"/>
          </w:tcPr>
          <w:p w:rsidR="4E415AD5" w:rsidP="4E415AD5" w:rsidRDefault="4E415AD5" w14:paraId="006F523C" w14:textId="5CA8A779">
            <w:pPr>
              <w:jc w:val="center"/>
              <w:rPr>
                <w:rFonts w:eastAsia="Calibri" w:cs="Arial"/>
                <w:b/>
                <w:bCs/>
                <w:lang w:val="es-MX"/>
              </w:rPr>
            </w:pPr>
            <w:r w:rsidRPr="4E415AD5">
              <w:rPr>
                <w:rFonts w:eastAsia="Calibri" w:cs="Arial"/>
                <w:b/>
                <w:bCs/>
                <w:lang w:val="es-MX"/>
              </w:rPr>
              <w:t>Visible</w:t>
            </w:r>
          </w:p>
        </w:tc>
        <w:tc>
          <w:tcPr>
            <w:tcW w:w="3781" w:type="dxa"/>
          </w:tcPr>
          <w:p w:rsidR="4E415AD5" w:rsidP="4E415AD5" w:rsidRDefault="4E415AD5" w14:paraId="4A5DA88E" w14:textId="05040FE2">
            <w:pPr>
              <w:jc w:val="center"/>
              <w:rPr>
                <w:rFonts w:eastAsia="Calibri" w:cs="Arial"/>
                <w:b/>
                <w:bCs/>
                <w:lang w:val="es-MX"/>
              </w:rPr>
            </w:pPr>
            <w:r w:rsidRPr="4E415AD5">
              <w:rPr>
                <w:rFonts w:eastAsia="Calibri" w:cs="Arial"/>
                <w:b/>
                <w:bCs/>
                <w:lang w:val="es-MX"/>
              </w:rPr>
              <w:t>Descripción</w:t>
            </w:r>
          </w:p>
        </w:tc>
      </w:tr>
      <w:tr w:rsidR="4E415AD5" w:rsidTr="4E415AD5" w14:paraId="5A66A0AC" w14:textId="77777777">
        <w:trPr>
          <w:trHeight w:val="300"/>
        </w:trPr>
        <w:tc>
          <w:tcPr>
            <w:tcW w:w="2337" w:type="dxa"/>
          </w:tcPr>
          <w:p w:rsidR="4E415AD5" w:rsidP="4E415AD5" w:rsidRDefault="4E415AD5" w14:paraId="4C4B8A29" w14:textId="5E0B8C31">
            <w:pPr>
              <w:rPr>
                <w:rFonts w:eastAsia="Calibri" w:cs="Arial"/>
                <w:lang w:val="es-MX"/>
              </w:rPr>
            </w:pPr>
            <w:r w:rsidRPr="4E415AD5">
              <w:rPr>
                <w:rFonts w:eastAsia="Calibri" w:cs="Arial"/>
                <w:lang w:val="es-MX"/>
              </w:rPr>
              <w:t>Id</w:t>
            </w:r>
          </w:p>
        </w:tc>
        <w:tc>
          <w:tcPr>
            <w:tcW w:w="2337" w:type="dxa"/>
          </w:tcPr>
          <w:p w:rsidR="4E415AD5" w:rsidP="4E415AD5" w:rsidRDefault="4E415AD5" w14:paraId="7BDC926D" w14:textId="388F0827">
            <w:pPr>
              <w:rPr>
                <w:rFonts w:eastAsia="Calibri" w:cs="Arial"/>
                <w:lang w:val="es-MX"/>
              </w:rPr>
            </w:pPr>
            <w:r w:rsidRPr="4E415AD5">
              <w:rPr>
                <w:rFonts w:eastAsia="Calibri" w:cs="Arial"/>
                <w:lang w:val="es-MX"/>
              </w:rPr>
              <w:t>No</w:t>
            </w:r>
          </w:p>
        </w:tc>
        <w:tc>
          <w:tcPr>
            <w:tcW w:w="3781" w:type="dxa"/>
          </w:tcPr>
          <w:p w:rsidR="4E415AD5" w:rsidP="4E415AD5" w:rsidRDefault="4E415AD5" w14:paraId="06C5A9C4" w14:textId="44ADB7AD">
            <w:pPr>
              <w:rPr>
                <w:rFonts w:eastAsia="Calibri" w:cs="Arial"/>
                <w:lang w:val="es-MX"/>
              </w:rPr>
            </w:pPr>
            <w:proofErr w:type="spellStart"/>
            <w:r w:rsidRPr="4E415AD5">
              <w:rPr>
                <w:sz w:val="28"/>
                <w:szCs w:val="28"/>
                <w:lang w:val="es-MX"/>
              </w:rPr>
              <w:t>identidadGenero.ci_id</w:t>
            </w:r>
            <w:proofErr w:type="spellEnd"/>
          </w:p>
        </w:tc>
      </w:tr>
      <w:tr w:rsidR="4E415AD5" w:rsidTr="4E415AD5" w14:paraId="6FEF9805" w14:textId="77777777">
        <w:trPr>
          <w:trHeight w:val="300"/>
        </w:trPr>
        <w:tc>
          <w:tcPr>
            <w:tcW w:w="2337" w:type="dxa"/>
          </w:tcPr>
          <w:p w:rsidR="4E415AD5" w:rsidRDefault="4E415AD5" w14:paraId="4DEA5F28" w14:textId="7D982370">
            <w:r w:rsidRPr="4E415AD5">
              <w:rPr>
                <w:rFonts w:eastAsia="Calibri" w:cs="Arial"/>
                <w:lang w:val="es-MX"/>
              </w:rPr>
              <w:t>cedula</w:t>
            </w:r>
          </w:p>
        </w:tc>
        <w:tc>
          <w:tcPr>
            <w:tcW w:w="2337" w:type="dxa"/>
          </w:tcPr>
          <w:p w:rsidR="4E415AD5" w:rsidP="4E415AD5" w:rsidRDefault="4E415AD5" w14:paraId="38B6CDF9" w14:textId="0FE8E470">
            <w:pPr>
              <w:rPr>
                <w:rFonts w:eastAsia="Calibri" w:cs="Arial"/>
                <w:lang w:val="es-MX"/>
              </w:rPr>
            </w:pPr>
            <w:r w:rsidRPr="4E415AD5">
              <w:rPr>
                <w:rFonts w:eastAsia="Calibri" w:cs="Arial"/>
                <w:lang w:val="es-MX"/>
              </w:rPr>
              <w:t>Si</w:t>
            </w:r>
          </w:p>
        </w:tc>
        <w:tc>
          <w:tcPr>
            <w:tcW w:w="3781" w:type="dxa"/>
          </w:tcPr>
          <w:p w:rsidR="4E415AD5" w:rsidP="4E415AD5" w:rsidRDefault="4E415AD5" w14:paraId="6C449ACC" w14:textId="1ADF1A5A">
            <w:pPr>
              <w:rPr>
                <w:sz w:val="28"/>
                <w:szCs w:val="28"/>
                <w:lang w:val="es-MX"/>
              </w:rPr>
            </w:pPr>
            <w:proofErr w:type="spellStart"/>
            <w:r w:rsidRPr="4E415AD5">
              <w:rPr>
                <w:sz w:val="28"/>
                <w:szCs w:val="28"/>
                <w:lang w:val="es-MX"/>
              </w:rPr>
              <w:t>identidadGenero</w:t>
            </w:r>
            <w:proofErr w:type="spellEnd"/>
            <w:r w:rsidRPr="4E415AD5">
              <w:rPr>
                <w:sz w:val="28"/>
                <w:szCs w:val="28"/>
                <w:lang w:val="es-MX"/>
              </w:rPr>
              <w:t>. cedula</w:t>
            </w:r>
          </w:p>
        </w:tc>
      </w:tr>
      <w:tr w:rsidR="4E415AD5" w:rsidTr="4E415AD5" w14:paraId="420CD1B4" w14:textId="77777777">
        <w:trPr>
          <w:trHeight w:val="300"/>
        </w:trPr>
        <w:tc>
          <w:tcPr>
            <w:tcW w:w="2337" w:type="dxa"/>
          </w:tcPr>
          <w:p w:rsidR="4E415AD5" w:rsidP="4E415AD5" w:rsidRDefault="4E415AD5" w14:paraId="41671872" w14:textId="3E4DBB53">
            <w:pPr>
              <w:rPr>
                <w:rFonts w:eastAsia="Calibri" w:cs="Arial"/>
                <w:lang w:val="es-MX"/>
              </w:rPr>
            </w:pPr>
            <w:r w:rsidRPr="4E415AD5">
              <w:rPr>
                <w:rFonts w:eastAsia="Calibri" w:cs="Arial"/>
                <w:lang w:val="es-MX"/>
              </w:rPr>
              <w:t>Género</w:t>
            </w:r>
          </w:p>
        </w:tc>
        <w:tc>
          <w:tcPr>
            <w:tcW w:w="2337" w:type="dxa"/>
          </w:tcPr>
          <w:p w:rsidR="4E415AD5" w:rsidP="4E415AD5" w:rsidRDefault="4E415AD5" w14:paraId="57BBA404" w14:textId="2D987607">
            <w:pPr>
              <w:rPr>
                <w:rFonts w:eastAsia="Calibri" w:cs="Arial"/>
                <w:lang w:val="es-MX"/>
              </w:rPr>
            </w:pPr>
            <w:r w:rsidRPr="4E415AD5">
              <w:rPr>
                <w:rFonts w:eastAsia="Calibri" w:cs="Arial"/>
                <w:lang w:val="es-MX"/>
              </w:rPr>
              <w:t>Si</w:t>
            </w:r>
          </w:p>
        </w:tc>
        <w:tc>
          <w:tcPr>
            <w:tcW w:w="3781" w:type="dxa"/>
          </w:tcPr>
          <w:p w:rsidR="4E415AD5" w:rsidP="4E415AD5" w:rsidRDefault="4E415AD5" w14:paraId="45D7BAFA" w14:textId="0BBB29C2">
            <w:pPr>
              <w:rPr>
                <w:sz w:val="28"/>
                <w:szCs w:val="28"/>
                <w:lang w:val="es-MX"/>
              </w:rPr>
            </w:pPr>
            <w:proofErr w:type="spellStart"/>
            <w:r w:rsidRPr="4E415AD5">
              <w:rPr>
                <w:sz w:val="28"/>
                <w:szCs w:val="28"/>
                <w:lang w:val="es-MX"/>
              </w:rPr>
              <w:t>identidadGenero.cv_genero</w:t>
            </w:r>
            <w:proofErr w:type="spellEnd"/>
          </w:p>
        </w:tc>
      </w:tr>
      <w:tr w:rsidR="4E415AD5" w:rsidTr="4E415AD5" w14:paraId="6BE6924F" w14:textId="77777777">
        <w:trPr>
          <w:trHeight w:val="300"/>
        </w:trPr>
        <w:tc>
          <w:tcPr>
            <w:tcW w:w="2337" w:type="dxa"/>
          </w:tcPr>
          <w:p w:rsidR="4E415AD5" w:rsidP="4E415AD5" w:rsidRDefault="4E415AD5" w14:paraId="3AA5DEB6" w14:textId="412474EB">
            <w:pPr>
              <w:rPr>
                <w:rFonts w:eastAsia="Calibri" w:cs="Arial"/>
                <w:lang w:val="es-MX"/>
              </w:rPr>
            </w:pPr>
            <w:proofErr w:type="spellStart"/>
            <w:r w:rsidRPr="4E415AD5">
              <w:rPr>
                <w:rFonts w:eastAsia="Calibri" w:cs="Arial"/>
                <w:lang w:val="es-MX"/>
              </w:rPr>
              <w:t>codigoPais</w:t>
            </w:r>
            <w:proofErr w:type="spellEnd"/>
          </w:p>
        </w:tc>
        <w:tc>
          <w:tcPr>
            <w:tcW w:w="2337" w:type="dxa"/>
          </w:tcPr>
          <w:p w:rsidR="4E415AD5" w:rsidP="4E415AD5" w:rsidRDefault="4E415AD5" w14:paraId="67B940D0" w14:textId="5CB76A61">
            <w:pPr>
              <w:rPr>
                <w:rFonts w:eastAsia="Calibri" w:cs="Arial"/>
                <w:lang w:val="es-MX"/>
              </w:rPr>
            </w:pPr>
            <w:r w:rsidRPr="4E415AD5">
              <w:rPr>
                <w:rFonts w:eastAsia="Calibri" w:cs="Arial"/>
                <w:lang w:val="es-MX"/>
              </w:rPr>
              <w:t>Si</w:t>
            </w:r>
          </w:p>
        </w:tc>
        <w:tc>
          <w:tcPr>
            <w:tcW w:w="3781" w:type="dxa"/>
          </w:tcPr>
          <w:p w:rsidR="4E415AD5" w:rsidP="4E415AD5" w:rsidRDefault="4E415AD5" w14:paraId="42D51C13" w14:textId="4A04C4C8">
            <w:pPr>
              <w:rPr>
                <w:sz w:val="28"/>
                <w:szCs w:val="28"/>
                <w:lang w:val="es-MX"/>
              </w:rPr>
            </w:pPr>
            <w:proofErr w:type="spellStart"/>
            <w:r w:rsidRPr="4E415AD5">
              <w:rPr>
                <w:sz w:val="28"/>
                <w:szCs w:val="28"/>
                <w:lang w:val="es-MX"/>
              </w:rPr>
              <w:t>identidadGenero</w:t>
            </w:r>
            <w:proofErr w:type="spellEnd"/>
            <w:r w:rsidRPr="4E415AD5">
              <w:rPr>
                <w:sz w:val="28"/>
                <w:szCs w:val="28"/>
                <w:lang w:val="es-MX"/>
              </w:rPr>
              <w:t>.</w:t>
            </w:r>
            <w:r w:rsidRPr="4E415AD5">
              <w:rPr>
                <w:rFonts w:eastAsia="Calibri" w:cs="Arial"/>
                <w:lang w:val="es-MX"/>
              </w:rPr>
              <w:t xml:space="preserve"> </w:t>
            </w:r>
            <w:proofErr w:type="spellStart"/>
            <w:r w:rsidRPr="4E415AD5">
              <w:rPr>
                <w:rFonts w:eastAsia="Calibri" w:cs="Arial"/>
                <w:lang w:val="es-MX"/>
              </w:rPr>
              <w:t>codigoPais</w:t>
            </w:r>
            <w:proofErr w:type="spellEnd"/>
            <w:r w:rsidRPr="4E415AD5">
              <w:rPr>
                <w:sz w:val="28"/>
                <w:szCs w:val="28"/>
                <w:lang w:val="es-MX"/>
              </w:rPr>
              <w:t xml:space="preserve"> </w:t>
            </w:r>
          </w:p>
        </w:tc>
      </w:tr>
    </w:tbl>
    <w:p w:rsidR="4E415AD5" w:rsidRDefault="4E415AD5" w14:paraId="3327C0CB" w14:textId="484CE679"/>
    <w:p w:rsidR="4E415AD5" w:rsidP="4E415AD5" w:rsidRDefault="4E415AD5" w14:paraId="7EBFD9F2" w14:textId="036BE7FC">
      <w:pPr>
        <w:ind w:left="1260"/>
        <w:rPr>
          <w:rFonts w:eastAsia="Calibri" w:cs="Arial"/>
          <w:lang w:val="es-MX"/>
        </w:rPr>
      </w:pPr>
    </w:p>
    <w:p w:rsidR="4E415AD5" w:rsidP="4E415AD5" w:rsidRDefault="4E415AD5" w14:paraId="306D2FE3" w14:textId="3866B24D">
      <w:pPr>
        <w:ind w:left="1980"/>
        <w:rPr>
          <w:sz w:val="28"/>
          <w:szCs w:val="28"/>
          <w:lang w:val="es-MX"/>
        </w:rPr>
      </w:pPr>
      <w:r w:rsidRPr="4E415AD5">
        <w:rPr>
          <w:sz w:val="28"/>
          <w:szCs w:val="28"/>
          <w:lang w:val="es-MX"/>
        </w:rPr>
        <w:t>5.7.3.1.5 Detalle de la Implementación</w:t>
      </w:r>
    </w:p>
    <w:p w:rsidR="4E415AD5" w:rsidP="4E415AD5" w:rsidRDefault="4E415AD5" w14:paraId="067E080D" w14:textId="402C7364">
      <w:pPr>
        <w:ind w:left="1710"/>
        <w:rPr>
          <w:sz w:val="28"/>
          <w:szCs w:val="28"/>
          <w:lang w:val="es-MX"/>
        </w:rPr>
      </w:pPr>
    </w:p>
    <w:p w:rsidR="4E415AD5" w:rsidP="4E415AD5" w:rsidRDefault="4E415AD5" w14:paraId="1B19250C" w14:textId="77A97BE9">
      <w:pPr>
        <w:ind w:left="2790"/>
        <w:rPr>
          <w:sz w:val="28"/>
          <w:szCs w:val="28"/>
          <w:lang w:val="es-MX"/>
        </w:rPr>
      </w:pPr>
      <w:r w:rsidRPr="4E415AD5">
        <w:rPr>
          <w:sz w:val="28"/>
          <w:szCs w:val="28"/>
          <w:lang w:val="es-MX"/>
        </w:rPr>
        <w:t>5.7.3.1.5.1 Agregar identidad Usuario</w:t>
      </w:r>
    </w:p>
    <w:p w:rsidR="4E415AD5" w:rsidP="4E415AD5" w:rsidRDefault="4E415AD5" w14:paraId="6CBBA737" w14:textId="748BF0B6">
      <w:pPr>
        <w:ind w:left="2790"/>
        <w:rPr>
          <w:sz w:val="28"/>
          <w:szCs w:val="28"/>
          <w:lang w:val="es-MX"/>
        </w:rPr>
      </w:pPr>
    </w:p>
    <w:p w:rsidR="4E415AD5" w:rsidP="4E415AD5" w:rsidRDefault="4E415AD5" w14:paraId="1FB69009" w14:textId="1F69DC2A">
      <w:pPr>
        <w:ind w:left="2790"/>
        <w:rPr>
          <w:sz w:val="28"/>
          <w:szCs w:val="28"/>
          <w:lang w:val="es-MX"/>
        </w:rPr>
      </w:pPr>
      <w:r w:rsidRPr="4E415AD5">
        <w:rPr>
          <w:sz w:val="28"/>
          <w:szCs w:val="28"/>
          <w:lang w:val="es-MX"/>
        </w:rPr>
        <w:t>Ir a la pantalla de Agregar Imputado</w:t>
      </w:r>
    </w:p>
    <w:p w:rsidR="4E415AD5" w:rsidP="4E415AD5" w:rsidRDefault="4E415AD5" w14:paraId="2F625717" w14:textId="299997AE">
      <w:pPr>
        <w:ind w:left="1710"/>
        <w:rPr>
          <w:rFonts w:eastAsia="Calibri" w:cs="Arial"/>
          <w:lang w:val="es-MX"/>
        </w:rPr>
      </w:pPr>
    </w:p>
    <w:p w:rsidR="4E415AD5" w:rsidP="4E415AD5" w:rsidRDefault="4E415AD5" w14:paraId="11FF40E2" w14:textId="25A98010">
      <w:pPr>
        <w:ind w:left="1710"/>
        <w:rPr>
          <w:rFonts w:eastAsia="Calibri" w:cs="Arial"/>
          <w:lang w:val="es-MX"/>
        </w:rPr>
      </w:pPr>
    </w:p>
    <w:p w:rsidR="4E415AD5" w:rsidP="4E415AD5" w:rsidRDefault="4E415AD5" w14:paraId="1F5F4C46" w14:textId="2DDF7344">
      <w:pPr>
        <w:rPr>
          <w:rFonts w:eastAsia="Calibri" w:cs="Arial"/>
          <w:b/>
          <w:bCs/>
          <w:lang w:val="es-MX"/>
        </w:rPr>
      </w:pPr>
    </w:p>
    <w:p w:rsidR="4E415AD5" w:rsidP="4E415AD5" w:rsidRDefault="4E415AD5" w14:paraId="7C8CC298" w14:textId="7C4B17EF">
      <w:pPr>
        <w:ind w:left="1260"/>
        <w:rPr>
          <w:sz w:val="28"/>
          <w:szCs w:val="28"/>
          <w:lang w:val="es-MX"/>
        </w:rPr>
      </w:pPr>
      <w:r w:rsidRPr="4E415AD5">
        <w:rPr>
          <w:sz w:val="28"/>
          <w:szCs w:val="28"/>
          <w:lang w:val="es-MX"/>
        </w:rPr>
        <w:t>5.7.3.1 Registro de Identidad Genero</w:t>
      </w:r>
    </w:p>
    <w:p w:rsidR="4E415AD5" w:rsidP="4E415AD5" w:rsidRDefault="4E415AD5" w14:paraId="7AC53D81" w14:textId="4D81D99E">
      <w:pPr>
        <w:ind w:left="1260"/>
        <w:rPr>
          <w:sz w:val="28"/>
          <w:szCs w:val="28"/>
          <w:lang w:val="es-MX"/>
        </w:rPr>
      </w:pPr>
    </w:p>
    <w:p w:rsidR="4E415AD5" w:rsidP="4E415AD5" w:rsidRDefault="4E415AD5" w14:paraId="091E8407" w14:textId="2F44F8B8">
      <w:pPr>
        <w:ind w:left="2070"/>
        <w:rPr>
          <w:sz w:val="28"/>
          <w:szCs w:val="28"/>
          <w:lang w:val="es-MX"/>
        </w:rPr>
      </w:pPr>
      <w:r w:rsidRPr="4E415AD5">
        <w:rPr>
          <w:sz w:val="28"/>
          <w:szCs w:val="28"/>
          <w:lang w:val="es-MX"/>
        </w:rPr>
        <w:t>5.7.3.1.1 Origen de Datos</w:t>
      </w:r>
    </w:p>
    <w:p w:rsidR="4E415AD5" w:rsidP="4E415AD5" w:rsidRDefault="4E415AD5" w14:paraId="72221D67" w14:textId="64C49E46">
      <w:pPr>
        <w:ind w:left="1260"/>
        <w:rPr>
          <w:sz w:val="28"/>
          <w:szCs w:val="28"/>
          <w:lang w:val="es-MX"/>
        </w:rPr>
      </w:pPr>
    </w:p>
    <w:tbl>
      <w:tblPr>
        <w:tblStyle w:val="Tablaconcuadrcula"/>
        <w:tblW w:w="0" w:type="auto"/>
        <w:tblLook w:val="04A0" w:firstRow="1" w:lastRow="0" w:firstColumn="1" w:lastColumn="0" w:noHBand="0" w:noVBand="1"/>
      </w:tblPr>
      <w:tblGrid>
        <w:gridCol w:w="2337"/>
        <w:gridCol w:w="3781"/>
      </w:tblGrid>
      <w:tr w:rsidR="4E415AD5" w:rsidTr="4E415AD5" w14:paraId="05665D30" w14:textId="77777777">
        <w:trPr>
          <w:trHeight w:val="300"/>
        </w:trPr>
        <w:tc>
          <w:tcPr>
            <w:tcW w:w="2337" w:type="dxa"/>
          </w:tcPr>
          <w:p w:rsidR="4E415AD5" w:rsidP="4E415AD5" w:rsidRDefault="4E415AD5" w14:paraId="34C197B0" w14:textId="744D449E">
            <w:pPr>
              <w:jc w:val="center"/>
              <w:rPr>
                <w:rFonts w:eastAsia="Calibri" w:cs="Arial"/>
                <w:b/>
                <w:bCs/>
                <w:lang w:val="es-MX"/>
              </w:rPr>
            </w:pPr>
            <w:r w:rsidRPr="4E415AD5">
              <w:rPr>
                <w:rFonts w:eastAsia="Calibri" w:cs="Arial"/>
                <w:b/>
                <w:bCs/>
                <w:lang w:val="es-MX"/>
              </w:rPr>
              <w:t>Campos</w:t>
            </w:r>
          </w:p>
        </w:tc>
        <w:tc>
          <w:tcPr>
            <w:tcW w:w="3781" w:type="dxa"/>
          </w:tcPr>
          <w:p w:rsidR="4E415AD5" w:rsidP="4E415AD5" w:rsidRDefault="4E415AD5" w14:paraId="690E9D5C" w14:textId="2F1DE488">
            <w:pPr>
              <w:jc w:val="center"/>
              <w:rPr>
                <w:rFonts w:eastAsia="Calibri" w:cs="Arial"/>
                <w:b/>
                <w:bCs/>
                <w:lang w:val="es-MX"/>
              </w:rPr>
            </w:pPr>
            <w:r w:rsidRPr="4E415AD5">
              <w:rPr>
                <w:rFonts w:eastAsia="Calibri" w:cs="Arial"/>
                <w:b/>
                <w:bCs/>
                <w:lang w:val="es-MX"/>
              </w:rPr>
              <w:t>Origen</w:t>
            </w:r>
          </w:p>
        </w:tc>
      </w:tr>
      <w:tr w:rsidR="4E415AD5" w:rsidTr="4E415AD5" w14:paraId="35A497BD" w14:textId="77777777">
        <w:trPr>
          <w:trHeight w:val="300"/>
        </w:trPr>
        <w:tc>
          <w:tcPr>
            <w:tcW w:w="2337" w:type="dxa"/>
          </w:tcPr>
          <w:p w:rsidR="4E415AD5" w:rsidP="4E415AD5" w:rsidRDefault="4E415AD5" w14:paraId="2763F9AF" w14:textId="5E0B8C31">
            <w:pPr>
              <w:rPr>
                <w:rFonts w:eastAsia="Calibri" w:cs="Arial"/>
                <w:lang w:val="es-MX"/>
              </w:rPr>
            </w:pPr>
            <w:r w:rsidRPr="4E415AD5">
              <w:rPr>
                <w:rFonts w:eastAsia="Calibri" w:cs="Arial"/>
                <w:lang w:val="es-MX"/>
              </w:rPr>
              <w:t>Id</w:t>
            </w:r>
          </w:p>
        </w:tc>
        <w:tc>
          <w:tcPr>
            <w:tcW w:w="3781" w:type="dxa"/>
          </w:tcPr>
          <w:p w:rsidR="4E415AD5" w:rsidP="4E415AD5" w:rsidRDefault="4E415AD5" w14:paraId="07009702" w14:textId="68C7F467">
            <w:pPr>
              <w:rPr>
                <w:sz w:val="28"/>
                <w:szCs w:val="28"/>
                <w:lang w:val="es-MX"/>
              </w:rPr>
            </w:pPr>
            <w:r w:rsidRPr="4E415AD5">
              <w:rPr>
                <w:sz w:val="28"/>
                <w:szCs w:val="28"/>
                <w:lang w:val="es-MX"/>
              </w:rPr>
              <w:t>Se ingresa automáticamente</w:t>
            </w:r>
          </w:p>
        </w:tc>
      </w:tr>
      <w:tr w:rsidR="4E415AD5" w:rsidTr="4E415AD5" w14:paraId="5A1F5C0F" w14:textId="77777777">
        <w:trPr>
          <w:trHeight w:val="300"/>
        </w:trPr>
        <w:tc>
          <w:tcPr>
            <w:tcW w:w="2337" w:type="dxa"/>
          </w:tcPr>
          <w:p w:rsidR="4E415AD5" w:rsidRDefault="4E415AD5" w14:paraId="196187CC" w14:textId="7D982370">
            <w:r w:rsidRPr="4E415AD5">
              <w:rPr>
                <w:rFonts w:eastAsia="Calibri" w:cs="Arial"/>
                <w:lang w:val="es-MX"/>
              </w:rPr>
              <w:t>cedula</w:t>
            </w:r>
          </w:p>
        </w:tc>
        <w:tc>
          <w:tcPr>
            <w:tcW w:w="3781" w:type="dxa"/>
          </w:tcPr>
          <w:p w:rsidR="4E415AD5" w:rsidP="4E415AD5" w:rsidRDefault="4E415AD5" w14:paraId="499B42A3" w14:textId="6FAE292E">
            <w:pPr>
              <w:rPr>
                <w:sz w:val="28"/>
                <w:szCs w:val="28"/>
                <w:lang w:val="es-MX"/>
              </w:rPr>
            </w:pPr>
            <w:r w:rsidRPr="4E415AD5">
              <w:rPr>
                <w:sz w:val="28"/>
                <w:szCs w:val="28"/>
                <w:lang w:val="es-MX"/>
              </w:rPr>
              <w:t>Este lo ingresa el usuario</w:t>
            </w:r>
          </w:p>
        </w:tc>
      </w:tr>
      <w:tr w:rsidR="4E415AD5" w:rsidTr="4E415AD5" w14:paraId="12112A97" w14:textId="77777777">
        <w:trPr>
          <w:trHeight w:val="300"/>
        </w:trPr>
        <w:tc>
          <w:tcPr>
            <w:tcW w:w="2337" w:type="dxa"/>
          </w:tcPr>
          <w:p w:rsidR="4E415AD5" w:rsidP="4E415AD5" w:rsidRDefault="4E415AD5" w14:paraId="72FC7B4E" w14:textId="3E4DBB53">
            <w:pPr>
              <w:rPr>
                <w:rFonts w:eastAsia="Calibri" w:cs="Arial"/>
                <w:lang w:val="es-MX"/>
              </w:rPr>
            </w:pPr>
            <w:r w:rsidRPr="4E415AD5">
              <w:rPr>
                <w:rFonts w:eastAsia="Calibri" w:cs="Arial"/>
                <w:lang w:val="es-MX"/>
              </w:rPr>
              <w:t>Género</w:t>
            </w:r>
          </w:p>
        </w:tc>
        <w:tc>
          <w:tcPr>
            <w:tcW w:w="3781" w:type="dxa"/>
          </w:tcPr>
          <w:p w:rsidR="4E415AD5" w:rsidP="4E415AD5" w:rsidRDefault="4E415AD5" w14:paraId="64795F4E" w14:textId="05A3A087">
            <w:pPr>
              <w:rPr>
                <w:sz w:val="28"/>
                <w:szCs w:val="28"/>
                <w:lang w:val="es-MX"/>
              </w:rPr>
            </w:pPr>
            <w:r w:rsidRPr="4E415AD5">
              <w:rPr>
                <w:sz w:val="28"/>
                <w:szCs w:val="28"/>
                <w:lang w:val="es-MX"/>
              </w:rPr>
              <w:t>Este lo selecciona el usuario</w:t>
            </w:r>
          </w:p>
        </w:tc>
      </w:tr>
      <w:tr w:rsidR="4E415AD5" w:rsidTr="4E415AD5" w14:paraId="36F97B7B" w14:textId="77777777">
        <w:trPr>
          <w:trHeight w:val="300"/>
        </w:trPr>
        <w:tc>
          <w:tcPr>
            <w:tcW w:w="2337" w:type="dxa"/>
          </w:tcPr>
          <w:p w:rsidR="4E415AD5" w:rsidP="4E415AD5" w:rsidRDefault="4E415AD5" w14:paraId="3E3544FC" w14:textId="412474EB">
            <w:pPr>
              <w:rPr>
                <w:rFonts w:eastAsia="Calibri" w:cs="Arial"/>
                <w:lang w:val="es-MX"/>
              </w:rPr>
            </w:pPr>
            <w:proofErr w:type="spellStart"/>
            <w:r w:rsidRPr="4E415AD5">
              <w:rPr>
                <w:rFonts w:eastAsia="Calibri" w:cs="Arial"/>
                <w:lang w:val="es-MX"/>
              </w:rPr>
              <w:t>codigoPais</w:t>
            </w:r>
            <w:proofErr w:type="spellEnd"/>
          </w:p>
        </w:tc>
        <w:tc>
          <w:tcPr>
            <w:tcW w:w="3781" w:type="dxa"/>
          </w:tcPr>
          <w:p w:rsidR="4E415AD5" w:rsidRDefault="4E415AD5" w14:paraId="36F748BF" w14:textId="057FD48B">
            <w:r w:rsidRPr="4E415AD5">
              <w:rPr>
                <w:sz w:val="28"/>
                <w:szCs w:val="28"/>
                <w:lang w:val="es-MX"/>
              </w:rPr>
              <w:t>Este lo selecciona el usuario</w:t>
            </w:r>
          </w:p>
        </w:tc>
      </w:tr>
    </w:tbl>
    <w:p w:rsidR="4E415AD5" w:rsidP="4E415AD5" w:rsidRDefault="4E415AD5" w14:paraId="32231344" w14:textId="03B4092A">
      <w:pPr>
        <w:ind w:left="1260"/>
        <w:rPr>
          <w:rFonts w:eastAsia="Calibri" w:cs="Arial"/>
          <w:lang w:val="es-MX"/>
        </w:rPr>
      </w:pPr>
    </w:p>
    <w:p w:rsidR="4E415AD5" w:rsidP="4E415AD5" w:rsidRDefault="4E415AD5" w14:paraId="097AC3DF" w14:textId="052B4D3E">
      <w:pPr>
        <w:ind w:left="1260"/>
        <w:rPr>
          <w:rFonts w:eastAsia="Calibri" w:cs="Arial"/>
          <w:lang w:val="es-MX"/>
        </w:rPr>
      </w:pPr>
    </w:p>
    <w:p w:rsidR="4E415AD5" w:rsidP="4E415AD5" w:rsidRDefault="4E415AD5" w14:paraId="3EA82A90" w14:textId="5063EABD">
      <w:pPr>
        <w:ind w:left="1260"/>
        <w:rPr>
          <w:rFonts w:eastAsia="Calibri" w:cs="Arial"/>
          <w:lang w:val="es-MX"/>
        </w:rPr>
      </w:pPr>
    </w:p>
    <w:p w:rsidR="4E415AD5" w:rsidP="4E415AD5" w:rsidRDefault="4E415AD5" w14:paraId="6DAE70C6" w14:textId="501E02F9">
      <w:pPr>
        <w:ind w:left="1260"/>
        <w:rPr>
          <w:rFonts w:eastAsia="Calibri" w:cs="Arial"/>
          <w:lang w:val="es-MX"/>
        </w:rPr>
      </w:pPr>
    </w:p>
    <w:p w:rsidR="4E415AD5" w:rsidP="4E415AD5" w:rsidRDefault="4E415AD5" w14:paraId="4BC86350" w14:textId="6EB8971A">
      <w:pPr>
        <w:ind w:left="1980"/>
        <w:rPr>
          <w:sz w:val="28"/>
          <w:szCs w:val="28"/>
          <w:lang w:val="es-MX"/>
        </w:rPr>
      </w:pPr>
      <w:r w:rsidRPr="4E415AD5">
        <w:rPr>
          <w:sz w:val="28"/>
          <w:szCs w:val="28"/>
          <w:lang w:val="es-MX"/>
        </w:rPr>
        <w:t>5.7.3.1.2 Destino de los Datos (Información sensible)</w:t>
      </w:r>
    </w:p>
    <w:p w:rsidR="4E415AD5" w:rsidP="4E415AD5" w:rsidRDefault="4E415AD5" w14:paraId="7EAB0846" w14:textId="088D651B">
      <w:pPr>
        <w:ind w:left="1980"/>
        <w:rPr>
          <w:sz w:val="28"/>
          <w:szCs w:val="28"/>
          <w:highlight w:val="cyan"/>
          <w:lang w:val="es-MX"/>
        </w:rPr>
      </w:pPr>
    </w:p>
    <w:tbl>
      <w:tblPr>
        <w:tblStyle w:val="Tablaconcuadrcula"/>
        <w:tblW w:w="0" w:type="auto"/>
        <w:tblLook w:val="04A0" w:firstRow="1" w:lastRow="0" w:firstColumn="1" w:lastColumn="0" w:noHBand="0" w:noVBand="1"/>
      </w:tblPr>
      <w:tblGrid>
        <w:gridCol w:w="2337"/>
        <w:gridCol w:w="2337"/>
        <w:gridCol w:w="3781"/>
      </w:tblGrid>
      <w:tr w:rsidR="4E415AD5" w:rsidTr="4E415AD5" w14:paraId="163E4FAD" w14:textId="77777777">
        <w:trPr>
          <w:trHeight w:val="300"/>
        </w:trPr>
        <w:tc>
          <w:tcPr>
            <w:tcW w:w="2337" w:type="dxa"/>
          </w:tcPr>
          <w:p w:rsidR="4E415AD5" w:rsidP="4E415AD5" w:rsidRDefault="4E415AD5" w14:paraId="687603C3" w14:textId="744D449E">
            <w:pPr>
              <w:jc w:val="center"/>
              <w:rPr>
                <w:rFonts w:eastAsia="Calibri" w:cs="Arial"/>
                <w:b/>
                <w:bCs/>
                <w:lang w:val="es-MX"/>
              </w:rPr>
            </w:pPr>
            <w:r w:rsidRPr="4E415AD5">
              <w:rPr>
                <w:rFonts w:eastAsia="Calibri" w:cs="Arial"/>
                <w:b/>
                <w:bCs/>
                <w:lang w:val="es-MX"/>
              </w:rPr>
              <w:t>Campos</w:t>
            </w:r>
          </w:p>
        </w:tc>
        <w:tc>
          <w:tcPr>
            <w:tcW w:w="2337" w:type="dxa"/>
          </w:tcPr>
          <w:p w:rsidR="4E415AD5" w:rsidP="4E415AD5" w:rsidRDefault="4E415AD5" w14:paraId="1A0520B6" w14:textId="5CA8A779">
            <w:pPr>
              <w:jc w:val="center"/>
              <w:rPr>
                <w:rFonts w:eastAsia="Calibri" w:cs="Arial"/>
                <w:b/>
                <w:bCs/>
                <w:lang w:val="es-MX"/>
              </w:rPr>
            </w:pPr>
            <w:r w:rsidRPr="4E415AD5">
              <w:rPr>
                <w:rFonts w:eastAsia="Calibri" w:cs="Arial"/>
                <w:b/>
                <w:bCs/>
                <w:lang w:val="es-MX"/>
              </w:rPr>
              <w:t>Visible</w:t>
            </w:r>
          </w:p>
        </w:tc>
        <w:tc>
          <w:tcPr>
            <w:tcW w:w="3781" w:type="dxa"/>
          </w:tcPr>
          <w:p w:rsidR="4E415AD5" w:rsidP="4E415AD5" w:rsidRDefault="4E415AD5" w14:paraId="43679147" w14:textId="05040FE2">
            <w:pPr>
              <w:jc w:val="center"/>
              <w:rPr>
                <w:rFonts w:eastAsia="Calibri" w:cs="Arial"/>
                <w:b/>
                <w:bCs/>
                <w:lang w:val="es-MX"/>
              </w:rPr>
            </w:pPr>
            <w:r w:rsidRPr="4E415AD5">
              <w:rPr>
                <w:rFonts w:eastAsia="Calibri" w:cs="Arial"/>
                <w:b/>
                <w:bCs/>
                <w:lang w:val="es-MX"/>
              </w:rPr>
              <w:t>Descripción</w:t>
            </w:r>
          </w:p>
        </w:tc>
      </w:tr>
      <w:tr w:rsidR="4E415AD5" w:rsidTr="4E415AD5" w14:paraId="4C6CA76A" w14:textId="77777777">
        <w:trPr>
          <w:trHeight w:val="300"/>
        </w:trPr>
        <w:tc>
          <w:tcPr>
            <w:tcW w:w="2337" w:type="dxa"/>
          </w:tcPr>
          <w:p w:rsidR="4E415AD5" w:rsidP="4E415AD5" w:rsidRDefault="4E415AD5" w14:paraId="1BB4FF04" w14:textId="5E0B8C31">
            <w:pPr>
              <w:rPr>
                <w:rFonts w:eastAsia="Calibri" w:cs="Arial"/>
                <w:lang w:val="es-MX"/>
              </w:rPr>
            </w:pPr>
            <w:r w:rsidRPr="4E415AD5">
              <w:rPr>
                <w:rFonts w:eastAsia="Calibri" w:cs="Arial"/>
                <w:lang w:val="es-MX"/>
              </w:rPr>
              <w:lastRenderedPageBreak/>
              <w:t>Id</w:t>
            </w:r>
          </w:p>
        </w:tc>
        <w:tc>
          <w:tcPr>
            <w:tcW w:w="2337" w:type="dxa"/>
          </w:tcPr>
          <w:p w:rsidR="4E415AD5" w:rsidP="4E415AD5" w:rsidRDefault="4E415AD5" w14:paraId="06200B27" w14:textId="388F0827">
            <w:pPr>
              <w:rPr>
                <w:rFonts w:eastAsia="Calibri" w:cs="Arial"/>
                <w:lang w:val="es-MX"/>
              </w:rPr>
            </w:pPr>
            <w:r w:rsidRPr="4E415AD5">
              <w:rPr>
                <w:rFonts w:eastAsia="Calibri" w:cs="Arial"/>
                <w:lang w:val="es-MX"/>
              </w:rPr>
              <w:t>No</w:t>
            </w:r>
          </w:p>
        </w:tc>
        <w:tc>
          <w:tcPr>
            <w:tcW w:w="3781" w:type="dxa"/>
          </w:tcPr>
          <w:p w:rsidR="4E415AD5" w:rsidP="4E415AD5" w:rsidRDefault="4E415AD5" w14:paraId="1C58B0E1" w14:textId="47B4787C">
            <w:pPr>
              <w:rPr>
                <w:rFonts w:eastAsia="Calibri" w:cs="Arial"/>
                <w:lang w:val="es-MX"/>
              </w:rPr>
            </w:pPr>
            <w:proofErr w:type="spellStart"/>
            <w:r w:rsidRPr="4E415AD5">
              <w:rPr>
                <w:sz w:val="28"/>
                <w:szCs w:val="28"/>
                <w:lang w:val="es-MX"/>
              </w:rPr>
              <w:t>identidadGenero.id</w:t>
            </w:r>
            <w:proofErr w:type="spellEnd"/>
          </w:p>
        </w:tc>
      </w:tr>
      <w:tr w:rsidR="4E415AD5" w:rsidTr="4E415AD5" w14:paraId="7F08FBFD" w14:textId="77777777">
        <w:trPr>
          <w:trHeight w:val="300"/>
        </w:trPr>
        <w:tc>
          <w:tcPr>
            <w:tcW w:w="2337" w:type="dxa"/>
          </w:tcPr>
          <w:p w:rsidR="4E415AD5" w:rsidRDefault="4E415AD5" w14:paraId="197FB00C" w14:textId="7D982370">
            <w:r w:rsidRPr="4E415AD5">
              <w:rPr>
                <w:rFonts w:eastAsia="Calibri" w:cs="Arial"/>
                <w:lang w:val="es-MX"/>
              </w:rPr>
              <w:t>cedula</w:t>
            </w:r>
          </w:p>
        </w:tc>
        <w:tc>
          <w:tcPr>
            <w:tcW w:w="2337" w:type="dxa"/>
          </w:tcPr>
          <w:p w:rsidR="4E415AD5" w:rsidP="4E415AD5" w:rsidRDefault="4E415AD5" w14:paraId="409B48B6" w14:textId="0FE8E470">
            <w:pPr>
              <w:rPr>
                <w:rFonts w:eastAsia="Calibri" w:cs="Arial"/>
                <w:lang w:val="es-MX"/>
              </w:rPr>
            </w:pPr>
            <w:r w:rsidRPr="4E415AD5">
              <w:rPr>
                <w:rFonts w:eastAsia="Calibri" w:cs="Arial"/>
                <w:lang w:val="es-MX"/>
              </w:rPr>
              <w:t>Si</w:t>
            </w:r>
          </w:p>
        </w:tc>
        <w:tc>
          <w:tcPr>
            <w:tcW w:w="3781" w:type="dxa"/>
          </w:tcPr>
          <w:p w:rsidR="4E415AD5" w:rsidP="4E415AD5" w:rsidRDefault="4E415AD5" w14:paraId="74C608E1" w14:textId="1ADF1A5A">
            <w:pPr>
              <w:rPr>
                <w:sz w:val="28"/>
                <w:szCs w:val="28"/>
                <w:lang w:val="es-MX"/>
              </w:rPr>
            </w:pPr>
            <w:proofErr w:type="spellStart"/>
            <w:r w:rsidRPr="4E415AD5">
              <w:rPr>
                <w:sz w:val="28"/>
                <w:szCs w:val="28"/>
                <w:lang w:val="es-MX"/>
              </w:rPr>
              <w:t>identidadGenero</w:t>
            </w:r>
            <w:proofErr w:type="spellEnd"/>
            <w:r w:rsidRPr="4E415AD5">
              <w:rPr>
                <w:sz w:val="28"/>
                <w:szCs w:val="28"/>
                <w:lang w:val="es-MX"/>
              </w:rPr>
              <w:t>. cedula</w:t>
            </w:r>
          </w:p>
        </w:tc>
      </w:tr>
      <w:tr w:rsidR="4E415AD5" w:rsidTr="4E415AD5" w14:paraId="6A5188E6" w14:textId="77777777">
        <w:trPr>
          <w:trHeight w:val="300"/>
        </w:trPr>
        <w:tc>
          <w:tcPr>
            <w:tcW w:w="2337" w:type="dxa"/>
          </w:tcPr>
          <w:p w:rsidR="4E415AD5" w:rsidP="4E415AD5" w:rsidRDefault="4E415AD5" w14:paraId="2C1C9307" w14:textId="3E4DBB53">
            <w:pPr>
              <w:rPr>
                <w:rFonts w:eastAsia="Calibri" w:cs="Arial"/>
                <w:lang w:val="es-MX"/>
              </w:rPr>
            </w:pPr>
            <w:r w:rsidRPr="4E415AD5">
              <w:rPr>
                <w:rFonts w:eastAsia="Calibri" w:cs="Arial"/>
                <w:lang w:val="es-MX"/>
              </w:rPr>
              <w:t>Género</w:t>
            </w:r>
          </w:p>
        </w:tc>
        <w:tc>
          <w:tcPr>
            <w:tcW w:w="2337" w:type="dxa"/>
          </w:tcPr>
          <w:p w:rsidR="4E415AD5" w:rsidP="4E415AD5" w:rsidRDefault="4E415AD5" w14:paraId="4DF56EBB" w14:textId="2D987607">
            <w:pPr>
              <w:rPr>
                <w:rFonts w:eastAsia="Calibri" w:cs="Arial"/>
                <w:lang w:val="es-MX"/>
              </w:rPr>
            </w:pPr>
            <w:r w:rsidRPr="4E415AD5">
              <w:rPr>
                <w:rFonts w:eastAsia="Calibri" w:cs="Arial"/>
                <w:lang w:val="es-MX"/>
              </w:rPr>
              <w:t>Si</w:t>
            </w:r>
          </w:p>
        </w:tc>
        <w:tc>
          <w:tcPr>
            <w:tcW w:w="3781" w:type="dxa"/>
          </w:tcPr>
          <w:p w:rsidR="4E415AD5" w:rsidP="4E415AD5" w:rsidRDefault="4E415AD5" w14:paraId="59DB2B88" w14:textId="0BBB29C2">
            <w:pPr>
              <w:rPr>
                <w:sz w:val="28"/>
                <w:szCs w:val="28"/>
                <w:lang w:val="es-MX"/>
              </w:rPr>
            </w:pPr>
            <w:proofErr w:type="spellStart"/>
            <w:r w:rsidRPr="4E415AD5">
              <w:rPr>
                <w:sz w:val="28"/>
                <w:szCs w:val="28"/>
                <w:lang w:val="es-MX"/>
              </w:rPr>
              <w:t>identidadGenero.cv_genero</w:t>
            </w:r>
            <w:proofErr w:type="spellEnd"/>
          </w:p>
        </w:tc>
      </w:tr>
      <w:tr w:rsidR="4E415AD5" w:rsidTr="4E415AD5" w14:paraId="4B4E598A" w14:textId="77777777">
        <w:trPr>
          <w:trHeight w:val="300"/>
        </w:trPr>
        <w:tc>
          <w:tcPr>
            <w:tcW w:w="2337" w:type="dxa"/>
          </w:tcPr>
          <w:p w:rsidR="4E415AD5" w:rsidP="4E415AD5" w:rsidRDefault="4E415AD5" w14:paraId="3372C66F" w14:textId="412474EB">
            <w:pPr>
              <w:rPr>
                <w:rFonts w:eastAsia="Calibri" w:cs="Arial"/>
                <w:lang w:val="es-MX"/>
              </w:rPr>
            </w:pPr>
            <w:proofErr w:type="spellStart"/>
            <w:r w:rsidRPr="4E415AD5">
              <w:rPr>
                <w:rFonts w:eastAsia="Calibri" w:cs="Arial"/>
                <w:lang w:val="es-MX"/>
              </w:rPr>
              <w:t>codigoPais</w:t>
            </w:r>
            <w:proofErr w:type="spellEnd"/>
          </w:p>
        </w:tc>
        <w:tc>
          <w:tcPr>
            <w:tcW w:w="2337" w:type="dxa"/>
          </w:tcPr>
          <w:p w:rsidR="4E415AD5" w:rsidP="4E415AD5" w:rsidRDefault="4E415AD5" w14:paraId="63D0FE39" w14:textId="5CB76A61">
            <w:pPr>
              <w:rPr>
                <w:rFonts w:eastAsia="Calibri" w:cs="Arial"/>
                <w:lang w:val="es-MX"/>
              </w:rPr>
            </w:pPr>
            <w:r w:rsidRPr="4E415AD5">
              <w:rPr>
                <w:rFonts w:eastAsia="Calibri" w:cs="Arial"/>
                <w:lang w:val="es-MX"/>
              </w:rPr>
              <w:t>Si</w:t>
            </w:r>
          </w:p>
        </w:tc>
        <w:tc>
          <w:tcPr>
            <w:tcW w:w="3781" w:type="dxa"/>
          </w:tcPr>
          <w:p w:rsidR="4E415AD5" w:rsidP="4E415AD5" w:rsidRDefault="4E415AD5" w14:paraId="38E07094" w14:textId="120385CB">
            <w:pPr>
              <w:rPr>
                <w:sz w:val="28"/>
                <w:szCs w:val="28"/>
                <w:lang w:val="es-MX"/>
              </w:rPr>
            </w:pPr>
            <w:proofErr w:type="spellStart"/>
            <w:r w:rsidRPr="4E415AD5">
              <w:rPr>
                <w:sz w:val="28"/>
                <w:szCs w:val="28"/>
                <w:lang w:val="es-MX"/>
              </w:rPr>
              <w:t>identidadGenero</w:t>
            </w:r>
            <w:proofErr w:type="spellEnd"/>
            <w:r w:rsidRPr="4E415AD5">
              <w:rPr>
                <w:sz w:val="28"/>
                <w:szCs w:val="28"/>
                <w:lang w:val="es-MX"/>
              </w:rPr>
              <w:t>.</w:t>
            </w:r>
            <w:r w:rsidRPr="4E415AD5">
              <w:rPr>
                <w:rFonts w:eastAsia="Calibri" w:cs="Arial"/>
                <w:lang w:val="es-MX"/>
              </w:rPr>
              <w:t xml:space="preserve"> </w:t>
            </w:r>
            <w:proofErr w:type="spellStart"/>
            <w:r w:rsidRPr="4E415AD5">
              <w:rPr>
                <w:rFonts w:eastAsia="Calibri" w:cs="Arial"/>
                <w:lang w:val="es-MX"/>
              </w:rPr>
              <w:t>codigoPais</w:t>
            </w:r>
            <w:proofErr w:type="spellEnd"/>
          </w:p>
        </w:tc>
      </w:tr>
    </w:tbl>
    <w:p w:rsidR="4E415AD5" w:rsidRDefault="4E415AD5" w14:paraId="00764532" w14:textId="3EFF3ADB"/>
    <w:p w:rsidR="4E415AD5" w:rsidP="4E415AD5" w:rsidRDefault="4E415AD5" w14:paraId="7A1F5F10" w14:textId="1EAF691B">
      <w:pPr>
        <w:ind w:left="1260"/>
        <w:rPr>
          <w:sz w:val="28"/>
          <w:szCs w:val="28"/>
          <w:lang w:val="es-MX"/>
        </w:rPr>
      </w:pPr>
    </w:p>
    <w:p w:rsidR="4E415AD5" w:rsidP="4E415AD5" w:rsidRDefault="4E415AD5" w14:paraId="15217258" w14:textId="60D4D814">
      <w:pPr>
        <w:ind w:left="1260"/>
        <w:rPr>
          <w:rFonts w:eastAsia="Calibri" w:cs="Arial"/>
          <w:lang w:val="es-MX"/>
        </w:rPr>
      </w:pPr>
    </w:p>
    <w:p w:rsidR="4E415AD5" w:rsidP="4E415AD5" w:rsidRDefault="4E415AD5" w14:paraId="3AD9A7B7" w14:textId="5F6B0304">
      <w:pPr>
        <w:ind w:left="1260"/>
        <w:rPr>
          <w:sz w:val="28"/>
          <w:szCs w:val="28"/>
          <w:lang w:val="es-MX"/>
        </w:rPr>
      </w:pPr>
      <w:r w:rsidRPr="4E415AD5">
        <w:rPr>
          <w:sz w:val="28"/>
          <w:szCs w:val="28"/>
          <w:lang w:val="es-MX"/>
        </w:rPr>
        <w:t>5.7.3.1.3 Otras tablas Afectadas</w:t>
      </w:r>
    </w:p>
    <w:p w:rsidR="4E415AD5" w:rsidP="4E415AD5" w:rsidRDefault="4E415AD5" w14:paraId="13D9B929" w14:textId="332C6900">
      <w:pPr>
        <w:ind w:left="1260"/>
        <w:rPr>
          <w:sz w:val="28"/>
          <w:szCs w:val="28"/>
          <w:lang w:val="es-MX"/>
        </w:rPr>
      </w:pPr>
    </w:p>
    <w:p w:rsidR="4E415AD5" w:rsidP="4E415AD5" w:rsidRDefault="4E415AD5" w14:paraId="20A88B78" w14:textId="28F70C91">
      <w:pPr>
        <w:ind w:left="1260"/>
        <w:rPr>
          <w:rFonts w:eastAsia="Calibri" w:cs="Arial"/>
          <w:lang w:val="es-MX"/>
        </w:rPr>
      </w:pPr>
      <w:r w:rsidRPr="4E415AD5">
        <w:rPr>
          <w:rFonts w:eastAsia="Calibri" w:cs="Arial"/>
          <w:lang w:val="es-MX"/>
        </w:rPr>
        <w:t xml:space="preserve">No hay </w:t>
      </w:r>
    </w:p>
    <w:p w:rsidR="4E415AD5" w:rsidP="4E415AD5" w:rsidRDefault="4E415AD5" w14:paraId="601F699A" w14:textId="20CB4976">
      <w:pPr>
        <w:ind w:left="1260"/>
        <w:rPr>
          <w:rFonts w:eastAsia="Calibri" w:cs="Arial"/>
          <w:lang w:val="es-MX"/>
        </w:rPr>
      </w:pPr>
    </w:p>
    <w:p w:rsidR="4E415AD5" w:rsidP="4E415AD5" w:rsidRDefault="4E415AD5" w14:paraId="6574DC65" w14:textId="0C98A3EA">
      <w:pPr>
        <w:ind w:left="1260"/>
        <w:rPr>
          <w:sz w:val="28"/>
          <w:szCs w:val="28"/>
          <w:lang w:val="es-MX"/>
        </w:rPr>
      </w:pPr>
      <w:r w:rsidRPr="4E415AD5">
        <w:rPr>
          <w:sz w:val="28"/>
          <w:szCs w:val="28"/>
          <w:lang w:val="es-MX"/>
        </w:rPr>
        <w:t xml:space="preserve">5.7.3.1.4 </w:t>
      </w:r>
      <w:proofErr w:type="spellStart"/>
      <w:r w:rsidRPr="4E415AD5">
        <w:rPr>
          <w:sz w:val="28"/>
          <w:szCs w:val="28"/>
          <w:lang w:val="es-MX"/>
        </w:rPr>
        <w:t>Grid</w:t>
      </w:r>
      <w:proofErr w:type="spellEnd"/>
    </w:p>
    <w:p w:rsidR="4E415AD5" w:rsidP="4E415AD5" w:rsidRDefault="4E415AD5" w14:paraId="627C3179" w14:textId="3572E37E">
      <w:pPr>
        <w:ind w:left="1260"/>
        <w:rPr>
          <w:sz w:val="28"/>
          <w:szCs w:val="28"/>
          <w:lang w:val="es-MX"/>
        </w:rPr>
      </w:pPr>
    </w:p>
    <w:p w:rsidR="4E415AD5" w:rsidP="4E415AD5" w:rsidRDefault="4E415AD5" w14:paraId="4461AD4F" w14:textId="1A14D208">
      <w:pPr>
        <w:ind w:left="1260"/>
        <w:rPr>
          <w:sz w:val="28"/>
          <w:szCs w:val="28"/>
          <w:lang w:val="es-MX"/>
        </w:rPr>
      </w:pPr>
      <w:r w:rsidRPr="4E415AD5">
        <w:rPr>
          <w:sz w:val="28"/>
          <w:szCs w:val="28"/>
          <w:lang w:val="es-MX"/>
        </w:rPr>
        <w:t xml:space="preserve">NO hay </w:t>
      </w:r>
      <w:proofErr w:type="spellStart"/>
      <w:r w:rsidRPr="4E415AD5">
        <w:rPr>
          <w:sz w:val="28"/>
          <w:szCs w:val="28"/>
          <w:lang w:val="es-MX"/>
        </w:rPr>
        <w:t>Grid</w:t>
      </w:r>
      <w:proofErr w:type="spellEnd"/>
    </w:p>
    <w:p w:rsidR="4E415AD5" w:rsidP="4E415AD5" w:rsidRDefault="4E415AD5" w14:paraId="4ACF1DD4" w14:textId="38657D2E">
      <w:pPr>
        <w:ind w:left="1260"/>
        <w:rPr>
          <w:rFonts w:eastAsia="Calibri" w:cs="Arial"/>
          <w:lang w:val="es-MX"/>
        </w:rPr>
      </w:pPr>
    </w:p>
    <w:p w:rsidR="4E415AD5" w:rsidP="4E415AD5" w:rsidRDefault="4E415AD5" w14:paraId="1A10958B" w14:textId="5BDEB308">
      <w:pPr>
        <w:ind w:left="1260"/>
        <w:rPr>
          <w:sz w:val="28"/>
          <w:szCs w:val="28"/>
          <w:lang w:val="es-MX"/>
        </w:rPr>
      </w:pPr>
      <w:r w:rsidRPr="4E415AD5">
        <w:rPr>
          <w:sz w:val="28"/>
          <w:szCs w:val="28"/>
          <w:lang w:val="es-MX"/>
        </w:rPr>
        <w:t>5.7.3.1.5 Detalle de la Implementación</w:t>
      </w:r>
    </w:p>
    <w:p w:rsidR="4E415AD5" w:rsidP="4E415AD5" w:rsidRDefault="4E415AD5" w14:paraId="65866AC8" w14:textId="423940EF">
      <w:pPr>
        <w:ind w:left="1710"/>
        <w:rPr>
          <w:sz w:val="28"/>
          <w:szCs w:val="28"/>
          <w:lang w:val="es-MX"/>
        </w:rPr>
      </w:pPr>
    </w:p>
    <w:p w:rsidR="4E415AD5" w:rsidP="4E415AD5" w:rsidRDefault="4E415AD5" w14:paraId="77E2FD25" w14:textId="5911C972">
      <w:pPr>
        <w:ind w:left="1710"/>
        <w:rPr>
          <w:sz w:val="28"/>
          <w:szCs w:val="28"/>
          <w:lang w:val="es-MX"/>
        </w:rPr>
      </w:pPr>
      <w:r w:rsidRPr="4E415AD5">
        <w:rPr>
          <w:sz w:val="28"/>
          <w:szCs w:val="28"/>
          <w:lang w:val="es-MX"/>
        </w:rPr>
        <w:t>5.7.3.1.5.1 Nuevo</w:t>
      </w:r>
    </w:p>
    <w:p w:rsidR="4E415AD5" w:rsidP="4E415AD5" w:rsidRDefault="4E415AD5" w14:paraId="4E2C1006" w14:textId="02F5AAE8">
      <w:pPr>
        <w:ind w:left="1710"/>
        <w:rPr>
          <w:sz w:val="28"/>
          <w:szCs w:val="28"/>
          <w:lang w:val="es-MX"/>
        </w:rPr>
      </w:pPr>
    </w:p>
    <w:p w:rsidR="4E415AD5" w:rsidP="4E415AD5" w:rsidRDefault="4E415AD5" w14:paraId="72789AE3" w14:textId="24DC1173">
      <w:pPr>
        <w:ind w:left="1710"/>
        <w:rPr>
          <w:color w:val="000000" w:themeColor="text1"/>
          <w:sz w:val="28"/>
          <w:szCs w:val="28"/>
          <w:lang w:val="es-MX"/>
        </w:rPr>
      </w:pPr>
      <w:r w:rsidRPr="4E415AD5">
        <w:rPr>
          <w:color w:val="000000" w:themeColor="text1"/>
          <w:sz w:val="28"/>
          <w:szCs w:val="28"/>
          <w:lang w:val="es-MX"/>
        </w:rPr>
        <w:t>Al presionar se validan los datos ingresados y se almacenan en la base de datos.</w:t>
      </w:r>
    </w:p>
    <w:p w:rsidR="4E415AD5" w:rsidP="4E415AD5" w:rsidRDefault="4E415AD5" w14:paraId="2071E589" w14:textId="5489863A">
      <w:pPr>
        <w:rPr>
          <w:rFonts w:eastAsia="Calibri" w:cs="Arial"/>
          <w:b/>
          <w:bCs/>
          <w:lang w:val="es-MX"/>
        </w:rPr>
      </w:pPr>
    </w:p>
    <w:p w:rsidR="4E415AD5" w:rsidP="4E415AD5" w:rsidRDefault="4E415AD5" w14:paraId="329D728F" w14:textId="280DC970">
      <w:pPr>
        <w:rPr>
          <w:rFonts w:eastAsia="Calibri" w:cs="Arial"/>
          <w:b/>
          <w:bCs/>
          <w:lang w:val="es-MX"/>
        </w:rPr>
      </w:pPr>
    </w:p>
    <w:p w:rsidR="4E415AD5" w:rsidP="4E415AD5" w:rsidRDefault="4E415AD5" w14:paraId="6246BE5C" w14:textId="2228D812">
      <w:pPr>
        <w:ind w:left="1260"/>
        <w:rPr>
          <w:sz w:val="28"/>
          <w:szCs w:val="28"/>
          <w:lang w:val="es-MX"/>
        </w:rPr>
      </w:pPr>
      <w:r w:rsidRPr="4E415AD5">
        <w:rPr>
          <w:sz w:val="28"/>
          <w:szCs w:val="28"/>
          <w:lang w:val="es-MX"/>
        </w:rPr>
        <w:t xml:space="preserve">5.7.3.1 Actualizar Identidad de </w:t>
      </w:r>
      <w:proofErr w:type="spellStart"/>
      <w:r w:rsidRPr="4E415AD5">
        <w:rPr>
          <w:sz w:val="28"/>
          <w:szCs w:val="28"/>
          <w:lang w:val="es-MX"/>
        </w:rPr>
        <w:t>Genero</w:t>
      </w:r>
      <w:proofErr w:type="spellEnd"/>
      <w:r w:rsidRPr="4E415AD5">
        <w:rPr>
          <w:sz w:val="28"/>
          <w:szCs w:val="28"/>
          <w:lang w:val="es-MX"/>
        </w:rPr>
        <w:t xml:space="preserve"> Usuario</w:t>
      </w:r>
    </w:p>
    <w:p w:rsidR="4E415AD5" w:rsidP="4E415AD5" w:rsidRDefault="4E415AD5" w14:paraId="15E4D816" w14:textId="596A4ECB">
      <w:pPr>
        <w:ind w:left="1260"/>
        <w:rPr>
          <w:sz w:val="28"/>
          <w:szCs w:val="28"/>
          <w:lang w:val="es-MX"/>
        </w:rPr>
      </w:pPr>
    </w:p>
    <w:p w:rsidR="4E415AD5" w:rsidP="4E415AD5" w:rsidRDefault="4E415AD5" w14:paraId="4D6A797B" w14:textId="38940625">
      <w:pPr>
        <w:ind w:left="1260"/>
        <w:rPr>
          <w:sz w:val="28"/>
          <w:szCs w:val="28"/>
          <w:lang w:val="es-MX"/>
        </w:rPr>
      </w:pPr>
    </w:p>
    <w:p w:rsidR="4E415AD5" w:rsidP="4E415AD5" w:rsidRDefault="4E415AD5" w14:paraId="42E0ED6B" w14:textId="2D7D41BF">
      <w:pPr>
        <w:ind w:left="1260"/>
        <w:rPr>
          <w:sz w:val="28"/>
          <w:szCs w:val="28"/>
          <w:lang w:val="es-MX"/>
        </w:rPr>
      </w:pPr>
      <w:r w:rsidRPr="4E415AD5">
        <w:rPr>
          <w:sz w:val="28"/>
          <w:szCs w:val="28"/>
          <w:lang w:val="es-MX"/>
        </w:rPr>
        <w:t>5.7.3.1.1 Origen de Datos</w:t>
      </w:r>
    </w:p>
    <w:p w:rsidR="4E415AD5" w:rsidP="4E415AD5" w:rsidRDefault="56375D55" w14:paraId="56584A05" w14:textId="464C81AF">
      <w:pPr>
        <w:ind w:left="1260"/>
        <w:rPr>
          <w:sz w:val="28"/>
          <w:szCs w:val="28"/>
          <w:lang w:val="es-MX"/>
        </w:rPr>
      </w:pPr>
      <w:proofErr w:type="spellStart"/>
      <w:r w:rsidRPr="56375D55">
        <w:rPr>
          <w:sz w:val="28"/>
          <w:szCs w:val="28"/>
          <w:lang w:val="es-MX"/>
        </w:rPr>
        <w:t>identidadGenero</w:t>
      </w:r>
      <w:proofErr w:type="spellEnd"/>
    </w:p>
    <w:tbl>
      <w:tblPr>
        <w:tblStyle w:val="Tablaconcuadrcula"/>
        <w:tblW w:w="0" w:type="auto"/>
        <w:tblLook w:val="04A0" w:firstRow="1" w:lastRow="0" w:firstColumn="1" w:lastColumn="0" w:noHBand="0" w:noVBand="1"/>
      </w:tblPr>
      <w:tblGrid>
        <w:gridCol w:w="2337"/>
        <w:gridCol w:w="2337"/>
        <w:gridCol w:w="3781"/>
      </w:tblGrid>
      <w:tr w:rsidR="4E415AD5" w:rsidTr="4E415AD5" w14:paraId="7F0FED21" w14:textId="77777777">
        <w:trPr>
          <w:trHeight w:val="300"/>
        </w:trPr>
        <w:tc>
          <w:tcPr>
            <w:tcW w:w="2337" w:type="dxa"/>
          </w:tcPr>
          <w:p w:rsidR="4E415AD5" w:rsidP="4E415AD5" w:rsidRDefault="4E415AD5" w14:paraId="730281A6" w14:textId="744D449E">
            <w:pPr>
              <w:jc w:val="center"/>
              <w:rPr>
                <w:rFonts w:eastAsia="Calibri" w:cs="Arial"/>
                <w:b/>
                <w:bCs/>
                <w:lang w:val="es-MX"/>
              </w:rPr>
            </w:pPr>
            <w:r w:rsidRPr="4E415AD5">
              <w:rPr>
                <w:rFonts w:eastAsia="Calibri" w:cs="Arial"/>
                <w:b/>
                <w:bCs/>
                <w:lang w:val="es-MX"/>
              </w:rPr>
              <w:t>Campos</w:t>
            </w:r>
          </w:p>
        </w:tc>
        <w:tc>
          <w:tcPr>
            <w:tcW w:w="2337" w:type="dxa"/>
          </w:tcPr>
          <w:p w:rsidR="4E415AD5" w:rsidP="4E415AD5" w:rsidRDefault="4E415AD5" w14:paraId="4CCDEBFB" w14:textId="5CA8A779">
            <w:pPr>
              <w:jc w:val="center"/>
              <w:rPr>
                <w:rFonts w:eastAsia="Calibri" w:cs="Arial"/>
                <w:b/>
                <w:bCs/>
                <w:lang w:val="es-MX"/>
              </w:rPr>
            </w:pPr>
            <w:r w:rsidRPr="4E415AD5">
              <w:rPr>
                <w:rFonts w:eastAsia="Calibri" w:cs="Arial"/>
                <w:b/>
                <w:bCs/>
                <w:lang w:val="es-MX"/>
              </w:rPr>
              <w:t>Visible</w:t>
            </w:r>
          </w:p>
        </w:tc>
        <w:tc>
          <w:tcPr>
            <w:tcW w:w="3781" w:type="dxa"/>
          </w:tcPr>
          <w:p w:rsidR="4E415AD5" w:rsidP="4E415AD5" w:rsidRDefault="4E415AD5" w14:paraId="6210BC36" w14:textId="05040FE2">
            <w:pPr>
              <w:jc w:val="center"/>
              <w:rPr>
                <w:rFonts w:eastAsia="Calibri" w:cs="Arial"/>
                <w:b/>
                <w:bCs/>
                <w:lang w:val="es-MX"/>
              </w:rPr>
            </w:pPr>
            <w:r w:rsidRPr="4E415AD5">
              <w:rPr>
                <w:rFonts w:eastAsia="Calibri" w:cs="Arial"/>
                <w:b/>
                <w:bCs/>
                <w:lang w:val="es-MX"/>
              </w:rPr>
              <w:t>Descripción</w:t>
            </w:r>
          </w:p>
        </w:tc>
      </w:tr>
      <w:tr w:rsidR="4E415AD5" w:rsidTr="4E415AD5" w14:paraId="23B33E9D" w14:textId="77777777">
        <w:trPr>
          <w:trHeight w:val="300"/>
        </w:trPr>
        <w:tc>
          <w:tcPr>
            <w:tcW w:w="2337" w:type="dxa"/>
          </w:tcPr>
          <w:p w:rsidR="4E415AD5" w:rsidP="4E415AD5" w:rsidRDefault="4E415AD5" w14:paraId="4820E13E" w14:textId="5E0B8C31">
            <w:pPr>
              <w:rPr>
                <w:rFonts w:eastAsia="Calibri" w:cs="Arial"/>
                <w:lang w:val="es-MX"/>
              </w:rPr>
            </w:pPr>
            <w:r w:rsidRPr="4E415AD5">
              <w:rPr>
                <w:rFonts w:eastAsia="Calibri" w:cs="Arial"/>
                <w:lang w:val="es-MX"/>
              </w:rPr>
              <w:t>Id</w:t>
            </w:r>
          </w:p>
        </w:tc>
        <w:tc>
          <w:tcPr>
            <w:tcW w:w="2337" w:type="dxa"/>
          </w:tcPr>
          <w:p w:rsidR="4E415AD5" w:rsidP="4E415AD5" w:rsidRDefault="4E415AD5" w14:paraId="70CCF63A" w14:textId="388F0827">
            <w:pPr>
              <w:rPr>
                <w:rFonts w:eastAsia="Calibri" w:cs="Arial"/>
                <w:lang w:val="es-MX"/>
              </w:rPr>
            </w:pPr>
            <w:r w:rsidRPr="4E415AD5">
              <w:rPr>
                <w:rFonts w:eastAsia="Calibri" w:cs="Arial"/>
                <w:lang w:val="es-MX"/>
              </w:rPr>
              <w:t>No</w:t>
            </w:r>
          </w:p>
        </w:tc>
        <w:tc>
          <w:tcPr>
            <w:tcW w:w="3781" w:type="dxa"/>
          </w:tcPr>
          <w:p w:rsidR="4E415AD5" w:rsidP="4E415AD5" w:rsidRDefault="4E415AD5" w14:paraId="2B05A21A" w14:textId="5DBCC3E4">
            <w:pPr>
              <w:rPr>
                <w:rFonts w:eastAsia="Calibri" w:cs="Arial"/>
                <w:lang w:val="es-MX"/>
              </w:rPr>
            </w:pPr>
            <w:proofErr w:type="spellStart"/>
            <w:r w:rsidRPr="4E415AD5">
              <w:rPr>
                <w:sz w:val="28"/>
                <w:szCs w:val="28"/>
                <w:lang w:val="es-MX"/>
              </w:rPr>
              <w:t>identidadGenero.Id</w:t>
            </w:r>
            <w:proofErr w:type="spellEnd"/>
          </w:p>
        </w:tc>
      </w:tr>
      <w:tr w:rsidR="4E415AD5" w:rsidTr="4E415AD5" w14:paraId="6AF37F0A" w14:textId="77777777">
        <w:trPr>
          <w:trHeight w:val="300"/>
        </w:trPr>
        <w:tc>
          <w:tcPr>
            <w:tcW w:w="2337" w:type="dxa"/>
          </w:tcPr>
          <w:p w:rsidR="4E415AD5" w:rsidRDefault="4E415AD5" w14:paraId="61773583" w14:textId="7D982370">
            <w:r w:rsidRPr="4E415AD5">
              <w:rPr>
                <w:rFonts w:eastAsia="Calibri" w:cs="Arial"/>
                <w:lang w:val="es-MX"/>
              </w:rPr>
              <w:t>cedula</w:t>
            </w:r>
          </w:p>
        </w:tc>
        <w:tc>
          <w:tcPr>
            <w:tcW w:w="2337" w:type="dxa"/>
          </w:tcPr>
          <w:p w:rsidR="4E415AD5" w:rsidP="4E415AD5" w:rsidRDefault="4E415AD5" w14:paraId="1C96F439" w14:textId="0FE8E470">
            <w:pPr>
              <w:rPr>
                <w:rFonts w:eastAsia="Calibri" w:cs="Arial"/>
                <w:lang w:val="es-MX"/>
              </w:rPr>
            </w:pPr>
            <w:r w:rsidRPr="4E415AD5">
              <w:rPr>
                <w:rFonts w:eastAsia="Calibri" w:cs="Arial"/>
                <w:lang w:val="es-MX"/>
              </w:rPr>
              <w:t>Si</w:t>
            </w:r>
          </w:p>
        </w:tc>
        <w:tc>
          <w:tcPr>
            <w:tcW w:w="3781" w:type="dxa"/>
          </w:tcPr>
          <w:p w:rsidR="4E415AD5" w:rsidP="4E415AD5" w:rsidRDefault="4E415AD5" w14:paraId="7A4424DD" w14:textId="1ADF1A5A">
            <w:pPr>
              <w:rPr>
                <w:sz w:val="28"/>
                <w:szCs w:val="28"/>
                <w:lang w:val="es-MX"/>
              </w:rPr>
            </w:pPr>
            <w:proofErr w:type="spellStart"/>
            <w:r w:rsidRPr="4E415AD5">
              <w:rPr>
                <w:sz w:val="28"/>
                <w:szCs w:val="28"/>
                <w:lang w:val="es-MX"/>
              </w:rPr>
              <w:t>identidadGenero</w:t>
            </w:r>
            <w:proofErr w:type="spellEnd"/>
            <w:r w:rsidRPr="4E415AD5">
              <w:rPr>
                <w:sz w:val="28"/>
                <w:szCs w:val="28"/>
                <w:lang w:val="es-MX"/>
              </w:rPr>
              <w:t>. cedula</w:t>
            </w:r>
          </w:p>
        </w:tc>
      </w:tr>
      <w:tr w:rsidR="4E415AD5" w:rsidTr="4E415AD5" w14:paraId="0BD9F25A" w14:textId="77777777">
        <w:trPr>
          <w:trHeight w:val="300"/>
        </w:trPr>
        <w:tc>
          <w:tcPr>
            <w:tcW w:w="2337" w:type="dxa"/>
          </w:tcPr>
          <w:p w:rsidR="4E415AD5" w:rsidP="4E415AD5" w:rsidRDefault="4E415AD5" w14:paraId="6249A216" w14:textId="3E4DBB53">
            <w:pPr>
              <w:rPr>
                <w:rFonts w:eastAsia="Calibri" w:cs="Arial"/>
                <w:lang w:val="es-MX"/>
              </w:rPr>
            </w:pPr>
            <w:r w:rsidRPr="4E415AD5">
              <w:rPr>
                <w:rFonts w:eastAsia="Calibri" w:cs="Arial"/>
                <w:lang w:val="es-MX"/>
              </w:rPr>
              <w:t>Género</w:t>
            </w:r>
          </w:p>
        </w:tc>
        <w:tc>
          <w:tcPr>
            <w:tcW w:w="2337" w:type="dxa"/>
          </w:tcPr>
          <w:p w:rsidR="4E415AD5" w:rsidP="4E415AD5" w:rsidRDefault="4E415AD5" w14:paraId="145F51BC" w14:textId="2D987607">
            <w:pPr>
              <w:rPr>
                <w:rFonts w:eastAsia="Calibri" w:cs="Arial"/>
                <w:lang w:val="es-MX"/>
              </w:rPr>
            </w:pPr>
            <w:r w:rsidRPr="4E415AD5">
              <w:rPr>
                <w:rFonts w:eastAsia="Calibri" w:cs="Arial"/>
                <w:lang w:val="es-MX"/>
              </w:rPr>
              <w:t>Si</w:t>
            </w:r>
          </w:p>
        </w:tc>
        <w:tc>
          <w:tcPr>
            <w:tcW w:w="3781" w:type="dxa"/>
          </w:tcPr>
          <w:p w:rsidR="4E415AD5" w:rsidP="4E415AD5" w:rsidRDefault="4E415AD5" w14:paraId="698214BA" w14:textId="1A4DCFEA">
            <w:pPr>
              <w:rPr>
                <w:sz w:val="28"/>
                <w:szCs w:val="28"/>
                <w:lang w:val="es-MX"/>
              </w:rPr>
            </w:pPr>
            <w:proofErr w:type="spellStart"/>
            <w:r w:rsidRPr="4E415AD5">
              <w:rPr>
                <w:sz w:val="28"/>
                <w:szCs w:val="28"/>
                <w:lang w:val="es-MX"/>
              </w:rPr>
              <w:t>identidadGenero.genero</w:t>
            </w:r>
            <w:proofErr w:type="spellEnd"/>
          </w:p>
        </w:tc>
      </w:tr>
      <w:tr w:rsidR="4E415AD5" w:rsidTr="4E415AD5" w14:paraId="77AD6F76" w14:textId="77777777">
        <w:trPr>
          <w:trHeight w:val="300"/>
        </w:trPr>
        <w:tc>
          <w:tcPr>
            <w:tcW w:w="2337" w:type="dxa"/>
          </w:tcPr>
          <w:p w:rsidR="4E415AD5" w:rsidP="4E415AD5" w:rsidRDefault="4E415AD5" w14:paraId="73A08E5E" w14:textId="412474EB">
            <w:pPr>
              <w:rPr>
                <w:rFonts w:eastAsia="Calibri" w:cs="Arial"/>
                <w:lang w:val="es-MX"/>
              </w:rPr>
            </w:pPr>
            <w:proofErr w:type="spellStart"/>
            <w:r w:rsidRPr="4E415AD5">
              <w:rPr>
                <w:rFonts w:eastAsia="Calibri" w:cs="Arial"/>
                <w:lang w:val="es-MX"/>
              </w:rPr>
              <w:t>codigoPais</w:t>
            </w:r>
            <w:proofErr w:type="spellEnd"/>
          </w:p>
        </w:tc>
        <w:tc>
          <w:tcPr>
            <w:tcW w:w="2337" w:type="dxa"/>
          </w:tcPr>
          <w:p w:rsidR="4E415AD5" w:rsidP="4E415AD5" w:rsidRDefault="4E415AD5" w14:paraId="25667DDB" w14:textId="5CB76A61">
            <w:pPr>
              <w:rPr>
                <w:rFonts w:eastAsia="Calibri" w:cs="Arial"/>
                <w:lang w:val="es-MX"/>
              </w:rPr>
            </w:pPr>
            <w:r w:rsidRPr="4E415AD5">
              <w:rPr>
                <w:rFonts w:eastAsia="Calibri" w:cs="Arial"/>
                <w:lang w:val="es-MX"/>
              </w:rPr>
              <w:t>Si</w:t>
            </w:r>
          </w:p>
        </w:tc>
        <w:tc>
          <w:tcPr>
            <w:tcW w:w="3781" w:type="dxa"/>
          </w:tcPr>
          <w:p w:rsidR="4E415AD5" w:rsidP="4E415AD5" w:rsidRDefault="4E415AD5" w14:paraId="0B8BFEF6" w14:textId="02C0E5F4">
            <w:pPr>
              <w:rPr>
                <w:sz w:val="28"/>
                <w:szCs w:val="28"/>
                <w:lang w:val="es-MX"/>
              </w:rPr>
            </w:pPr>
            <w:proofErr w:type="spellStart"/>
            <w:r w:rsidRPr="4E415AD5">
              <w:rPr>
                <w:sz w:val="28"/>
                <w:szCs w:val="28"/>
                <w:lang w:val="es-MX"/>
              </w:rPr>
              <w:t>identidadGenero</w:t>
            </w:r>
            <w:proofErr w:type="spellEnd"/>
            <w:r w:rsidRPr="4E415AD5">
              <w:rPr>
                <w:sz w:val="28"/>
                <w:szCs w:val="28"/>
                <w:lang w:val="es-MX"/>
              </w:rPr>
              <w:t>.</w:t>
            </w:r>
            <w:r w:rsidRPr="4E415AD5">
              <w:rPr>
                <w:rFonts w:eastAsia="Calibri" w:cs="Arial"/>
                <w:lang w:val="es-MX"/>
              </w:rPr>
              <w:t xml:space="preserve"> </w:t>
            </w:r>
            <w:proofErr w:type="spellStart"/>
            <w:r w:rsidRPr="4E415AD5">
              <w:rPr>
                <w:rFonts w:eastAsia="Calibri" w:cs="Arial"/>
                <w:lang w:val="es-MX"/>
              </w:rPr>
              <w:t>codigoPais</w:t>
            </w:r>
            <w:proofErr w:type="spellEnd"/>
          </w:p>
        </w:tc>
      </w:tr>
    </w:tbl>
    <w:p w:rsidR="4E415AD5" w:rsidP="4E415AD5" w:rsidRDefault="56375D55" w14:paraId="5F204FA4" w14:textId="5FA1C7ED">
      <w:pPr>
        <w:ind w:left="1260"/>
        <w:rPr>
          <w:sz w:val="28"/>
          <w:szCs w:val="28"/>
          <w:lang w:val="es-MX"/>
        </w:rPr>
      </w:pPr>
      <w:proofErr w:type="spellStart"/>
      <w:r w:rsidRPr="56375D55">
        <w:rPr>
          <w:sz w:val="28"/>
          <w:szCs w:val="28"/>
          <w:lang w:val="es-MX"/>
        </w:rPr>
        <w:t>identidadGeneroEstandar</w:t>
      </w:r>
      <w:proofErr w:type="spellEnd"/>
    </w:p>
    <w:tbl>
      <w:tblPr>
        <w:tblStyle w:val="Tablaconcuadrcula"/>
        <w:tblW w:w="0" w:type="auto"/>
        <w:tblLook w:val="04A0" w:firstRow="1" w:lastRow="0" w:firstColumn="1" w:lastColumn="0" w:noHBand="0" w:noVBand="1"/>
      </w:tblPr>
      <w:tblGrid>
        <w:gridCol w:w="2337"/>
        <w:gridCol w:w="2337"/>
        <w:gridCol w:w="3781"/>
      </w:tblGrid>
      <w:tr w:rsidR="4E415AD5" w:rsidTr="4E415AD5" w14:paraId="4BB9DEBE" w14:textId="77777777">
        <w:trPr>
          <w:trHeight w:val="300"/>
        </w:trPr>
        <w:tc>
          <w:tcPr>
            <w:tcW w:w="2337" w:type="dxa"/>
          </w:tcPr>
          <w:p w:rsidR="4E415AD5" w:rsidP="4E415AD5" w:rsidRDefault="4E415AD5" w14:paraId="07D2C06B" w14:textId="744D449E">
            <w:pPr>
              <w:jc w:val="center"/>
              <w:rPr>
                <w:rFonts w:eastAsia="Calibri" w:cs="Arial"/>
                <w:b/>
                <w:bCs/>
                <w:lang w:val="es-MX"/>
              </w:rPr>
            </w:pPr>
            <w:r w:rsidRPr="4E415AD5">
              <w:rPr>
                <w:rFonts w:eastAsia="Calibri" w:cs="Arial"/>
                <w:b/>
                <w:bCs/>
                <w:lang w:val="es-MX"/>
              </w:rPr>
              <w:t>Campos</w:t>
            </w:r>
          </w:p>
        </w:tc>
        <w:tc>
          <w:tcPr>
            <w:tcW w:w="2337" w:type="dxa"/>
          </w:tcPr>
          <w:p w:rsidR="4E415AD5" w:rsidP="4E415AD5" w:rsidRDefault="4E415AD5" w14:paraId="0B683C85" w14:textId="5CA8A779">
            <w:pPr>
              <w:jc w:val="center"/>
              <w:rPr>
                <w:rFonts w:eastAsia="Calibri" w:cs="Arial"/>
                <w:b/>
                <w:bCs/>
                <w:lang w:val="es-MX"/>
              </w:rPr>
            </w:pPr>
            <w:r w:rsidRPr="4E415AD5">
              <w:rPr>
                <w:rFonts w:eastAsia="Calibri" w:cs="Arial"/>
                <w:b/>
                <w:bCs/>
                <w:lang w:val="es-MX"/>
              </w:rPr>
              <w:t>Visible</w:t>
            </w:r>
          </w:p>
        </w:tc>
        <w:tc>
          <w:tcPr>
            <w:tcW w:w="3781" w:type="dxa"/>
          </w:tcPr>
          <w:p w:rsidR="4E415AD5" w:rsidP="4E415AD5" w:rsidRDefault="4E415AD5" w14:paraId="6B008565" w14:textId="05040FE2">
            <w:pPr>
              <w:jc w:val="center"/>
              <w:rPr>
                <w:rFonts w:eastAsia="Calibri" w:cs="Arial"/>
                <w:b/>
                <w:bCs/>
                <w:lang w:val="es-MX"/>
              </w:rPr>
            </w:pPr>
            <w:r w:rsidRPr="4E415AD5">
              <w:rPr>
                <w:rFonts w:eastAsia="Calibri" w:cs="Arial"/>
                <w:b/>
                <w:bCs/>
                <w:lang w:val="es-MX"/>
              </w:rPr>
              <w:t>Descripción</w:t>
            </w:r>
          </w:p>
        </w:tc>
      </w:tr>
      <w:tr w:rsidR="4E415AD5" w:rsidTr="4E415AD5" w14:paraId="69AAF86C" w14:textId="77777777">
        <w:trPr>
          <w:trHeight w:val="300"/>
        </w:trPr>
        <w:tc>
          <w:tcPr>
            <w:tcW w:w="2337" w:type="dxa"/>
          </w:tcPr>
          <w:p w:rsidR="4E415AD5" w:rsidP="4E415AD5" w:rsidRDefault="4E415AD5" w14:paraId="5C38E083" w14:textId="5D16F212">
            <w:pPr>
              <w:rPr>
                <w:rFonts w:eastAsia="Calibri" w:cs="Arial"/>
                <w:lang w:val="es-MX"/>
              </w:rPr>
            </w:pPr>
            <w:r w:rsidRPr="4E415AD5">
              <w:rPr>
                <w:rFonts w:eastAsia="Calibri" w:cs="Arial"/>
                <w:lang w:val="es-MX"/>
              </w:rPr>
              <w:t>id</w:t>
            </w:r>
          </w:p>
        </w:tc>
        <w:tc>
          <w:tcPr>
            <w:tcW w:w="2337" w:type="dxa"/>
          </w:tcPr>
          <w:p w:rsidR="4E415AD5" w:rsidP="4E415AD5" w:rsidRDefault="4E415AD5" w14:paraId="65704117" w14:textId="388F0827">
            <w:pPr>
              <w:rPr>
                <w:rFonts w:eastAsia="Calibri" w:cs="Arial"/>
                <w:lang w:val="es-MX"/>
              </w:rPr>
            </w:pPr>
            <w:r w:rsidRPr="4E415AD5">
              <w:rPr>
                <w:rFonts w:eastAsia="Calibri" w:cs="Arial"/>
                <w:lang w:val="es-MX"/>
              </w:rPr>
              <w:t>No</w:t>
            </w:r>
          </w:p>
        </w:tc>
        <w:tc>
          <w:tcPr>
            <w:tcW w:w="3781" w:type="dxa"/>
          </w:tcPr>
          <w:p w:rsidR="4E415AD5" w:rsidP="4E415AD5" w:rsidRDefault="4E415AD5" w14:paraId="1B475929" w14:textId="5DBCC3E4">
            <w:pPr>
              <w:rPr>
                <w:rFonts w:eastAsia="Calibri" w:cs="Arial"/>
                <w:lang w:val="es-MX"/>
              </w:rPr>
            </w:pPr>
            <w:proofErr w:type="spellStart"/>
            <w:r w:rsidRPr="4E415AD5">
              <w:rPr>
                <w:sz w:val="28"/>
                <w:szCs w:val="28"/>
                <w:lang w:val="es-MX"/>
              </w:rPr>
              <w:t>identidadGenero.Id</w:t>
            </w:r>
            <w:proofErr w:type="spellEnd"/>
          </w:p>
        </w:tc>
      </w:tr>
      <w:tr w:rsidR="4E415AD5" w:rsidTr="4E415AD5" w14:paraId="2B199D95" w14:textId="77777777">
        <w:trPr>
          <w:trHeight w:val="300"/>
        </w:trPr>
        <w:tc>
          <w:tcPr>
            <w:tcW w:w="2337" w:type="dxa"/>
          </w:tcPr>
          <w:p w:rsidR="4E415AD5" w:rsidRDefault="4E415AD5" w14:paraId="036AE62E" w14:textId="73EC94EC">
            <w:r w:rsidRPr="4E415AD5">
              <w:rPr>
                <w:rFonts w:eastAsia="Calibri" w:cs="Arial"/>
                <w:lang w:val="es-MX"/>
              </w:rPr>
              <w:t>nombre</w:t>
            </w:r>
          </w:p>
        </w:tc>
        <w:tc>
          <w:tcPr>
            <w:tcW w:w="2337" w:type="dxa"/>
          </w:tcPr>
          <w:p w:rsidR="4E415AD5" w:rsidP="4E415AD5" w:rsidRDefault="4E415AD5" w14:paraId="06EB3A82" w14:textId="0FE8E470">
            <w:pPr>
              <w:rPr>
                <w:rFonts w:eastAsia="Calibri" w:cs="Arial"/>
                <w:lang w:val="es-MX"/>
              </w:rPr>
            </w:pPr>
            <w:r w:rsidRPr="4E415AD5">
              <w:rPr>
                <w:rFonts w:eastAsia="Calibri" w:cs="Arial"/>
                <w:lang w:val="es-MX"/>
              </w:rPr>
              <w:t>Si</w:t>
            </w:r>
          </w:p>
        </w:tc>
        <w:tc>
          <w:tcPr>
            <w:tcW w:w="3781" w:type="dxa"/>
          </w:tcPr>
          <w:p w:rsidR="4E415AD5" w:rsidP="4E415AD5" w:rsidRDefault="4E415AD5" w14:paraId="06F9D21A" w14:textId="1ADF1A5A">
            <w:pPr>
              <w:rPr>
                <w:sz w:val="28"/>
                <w:szCs w:val="28"/>
                <w:lang w:val="es-MX"/>
              </w:rPr>
            </w:pPr>
            <w:proofErr w:type="spellStart"/>
            <w:r w:rsidRPr="4E415AD5">
              <w:rPr>
                <w:sz w:val="28"/>
                <w:szCs w:val="28"/>
                <w:lang w:val="es-MX"/>
              </w:rPr>
              <w:t>identidadGenero</w:t>
            </w:r>
            <w:proofErr w:type="spellEnd"/>
            <w:r w:rsidRPr="4E415AD5">
              <w:rPr>
                <w:sz w:val="28"/>
                <w:szCs w:val="28"/>
                <w:lang w:val="es-MX"/>
              </w:rPr>
              <w:t>. cedula</w:t>
            </w:r>
          </w:p>
        </w:tc>
      </w:tr>
      <w:tr w:rsidR="4E415AD5" w:rsidTr="4E415AD5" w14:paraId="3B16F604" w14:textId="77777777">
        <w:trPr>
          <w:trHeight w:val="300"/>
        </w:trPr>
        <w:tc>
          <w:tcPr>
            <w:tcW w:w="2337" w:type="dxa"/>
          </w:tcPr>
          <w:p w:rsidR="4E415AD5" w:rsidP="4E415AD5" w:rsidRDefault="4E415AD5" w14:paraId="69942BD4" w14:textId="6CF3F975">
            <w:pPr>
              <w:rPr>
                <w:rFonts w:eastAsia="Calibri" w:cs="Arial"/>
                <w:lang w:val="es-MX"/>
              </w:rPr>
            </w:pPr>
            <w:proofErr w:type="spellStart"/>
            <w:r w:rsidRPr="4E415AD5">
              <w:rPr>
                <w:rFonts w:eastAsia="Calibri" w:cs="Arial"/>
                <w:lang w:val="es-MX"/>
              </w:rPr>
              <w:t>descripcion</w:t>
            </w:r>
            <w:proofErr w:type="spellEnd"/>
          </w:p>
        </w:tc>
        <w:tc>
          <w:tcPr>
            <w:tcW w:w="2337" w:type="dxa"/>
          </w:tcPr>
          <w:p w:rsidR="4E415AD5" w:rsidP="4E415AD5" w:rsidRDefault="4E415AD5" w14:paraId="37B8FDF5" w14:textId="2D987607">
            <w:pPr>
              <w:rPr>
                <w:rFonts w:eastAsia="Calibri" w:cs="Arial"/>
                <w:lang w:val="es-MX"/>
              </w:rPr>
            </w:pPr>
            <w:r w:rsidRPr="4E415AD5">
              <w:rPr>
                <w:rFonts w:eastAsia="Calibri" w:cs="Arial"/>
                <w:lang w:val="es-MX"/>
              </w:rPr>
              <w:t>Si</w:t>
            </w:r>
          </w:p>
        </w:tc>
        <w:tc>
          <w:tcPr>
            <w:tcW w:w="3781" w:type="dxa"/>
          </w:tcPr>
          <w:p w:rsidR="4E415AD5" w:rsidP="4E415AD5" w:rsidRDefault="4E415AD5" w14:paraId="5035F73C" w14:textId="1A4DCFEA">
            <w:pPr>
              <w:rPr>
                <w:sz w:val="28"/>
                <w:szCs w:val="28"/>
                <w:lang w:val="es-MX"/>
              </w:rPr>
            </w:pPr>
            <w:proofErr w:type="spellStart"/>
            <w:r w:rsidRPr="4E415AD5">
              <w:rPr>
                <w:sz w:val="28"/>
                <w:szCs w:val="28"/>
                <w:lang w:val="es-MX"/>
              </w:rPr>
              <w:t>identidadGenero.genero</w:t>
            </w:r>
            <w:proofErr w:type="spellEnd"/>
          </w:p>
        </w:tc>
      </w:tr>
    </w:tbl>
    <w:p w:rsidR="4E415AD5" w:rsidRDefault="4E415AD5" w14:paraId="1264A5B6" w14:textId="71A7C61D"/>
    <w:p w:rsidR="4E415AD5" w:rsidP="4E415AD5" w:rsidRDefault="4E415AD5" w14:paraId="6660AAD4" w14:textId="5E1FDC05">
      <w:pPr>
        <w:ind w:left="1260"/>
        <w:rPr>
          <w:sz w:val="28"/>
          <w:szCs w:val="28"/>
          <w:lang w:val="es-MX"/>
        </w:rPr>
      </w:pPr>
    </w:p>
    <w:p w:rsidR="4E415AD5" w:rsidP="4E415AD5" w:rsidRDefault="4E415AD5" w14:paraId="166AF54E" w14:textId="15FD99E6">
      <w:pPr>
        <w:ind w:left="1260"/>
        <w:rPr>
          <w:sz w:val="28"/>
          <w:szCs w:val="28"/>
          <w:lang w:val="es-MX"/>
        </w:rPr>
      </w:pPr>
    </w:p>
    <w:p w:rsidR="4E415AD5" w:rsidP="4E415AD5" w:rsidRDefault="4E415AD5" w14:paraId="1379AB5E" w14:textId="03162B92">
      <w:pPr>
        <w:ind w:left="1260"/>
        <w:rPr>
          <w:rFonts w:eastAsia="Calibri" w:cs="Arial"/>
          <w:lang w:val="es-MX"/>
        </w:rPr>
      </w:pPr>
    </w:p>
    <w:p w:rsidR="4E415AD5" w:rsidP="4E415AD5" w:rsidRDefault="4E415AD5" w14:paraId="7990D4A4" w14:textId="549D96C7">
      <w:pPr>
        <w:ind w:left="1260"/>
        <w:rPr>
          <w:sz w:val="28"/>
          <w:szCs w:val="28"/>
          <w:lang w:val="es-MX"/>
        </w:rPr>
      </w:pPr>
      <w:r w:rsidRPr="4E415AD5">
        <w:rPr>
          <w:sz w:val="28"/>
          <w:szCs w:val="28"/>
          <w:lang w:val="es-MX"/>
        </w:rPr>
        <w:t>5.7.3.1.2 Destino de los Datos (Información sensible)</w:t>
      </w:r>
    </w:p>
    <w:p w:rsidR="4E415AD5" w:rsidP="4E415AD5" w:rsidRDefault="4E415AD5" w14:paraId="45ECEB04" w14:textId="6D01912E">
      <w:pPr>
        <w:ind w:left="1260"/>
        <w:rPr>
          <w:sz w:val="28"/>
          <w:szCs w:val="28"/>
          <w:lang w:val="es-MX"/>
        </w:rPr>
      </w:pPr>
    </w:p>
    <w:p w:rsidR="4E415AD5" w:rsidP="4E415AD5" w:rsidRDefault="4E415AD5" w14:paraId="0F57DB42" w14:textId="4BD2ECB9">
      <w:pPr>
        <w:ind w:left="1260"/>
        <w:rPr>
          <w:rFonts w:eastAsia="Calibri" w:cs="Arial"/>
          <w:lang w:val="es-MX"/>
        </w:rPr>
      </w:pPr>
    </w:p>
    <w:p w:rsidR="4E415AD5" w:rsidP="4E415AD5" w:rsidRDefault="4E415AD5" w14:paraId="5E4755A6" w14:textId="668D24C9">
      <w:pPr>
        <w:ind w:left="1260"/>
        <w:rPr>
          <w:sz w:val="28"/>
          <w:szCs w:val="28"/>
          <w:lang w:val="es-MX"/>
        </w:rPr>
      </w:pPr>
      <w:r w:rsidRPr="4E415AD5">
        <w:rPr>
          <w:sz w:val="28"/>
          <w:szCs w:val="28"/>
          <w:lang w:val="es-MX"/>
        </w:rPr>
        <w:t>11.7.3.1.3 Otras tablas Afectadas</w:t>
      </w:r>
    </w:p>
    <w:p w:rsidR="4E415AD5" w:rsidP="4E415AD5" w:rsidRDefault="4E415AD5" w14:paraId="78BF223E" w14:textId="178FF81D">
      <w:pPr>
        <w:ind w:left="1260"/>
        <w:rPr>
          <w:sz w:val="28"/>
          <w:szCs w:val="28"/>
          <w:lang w:val="es-MX"/>
        </w:rPr>
      </w:pPr>
    </w:p>
    <w:p w:rsidR="4E415AD5" w:rsidP="4E415AD5" w:rsidRDefault="4E415AD5" w14:paraId="55D2AFF5" w14:textId="54FCEA23">
      <w:pPr>
        <w:ind w:left="1260"/>
        <w:rPr>
          <w:rFonts w:eastAsia="Calibri" w:cs="Arial"/>
          <w:lang w:val="es-MX"/>
        </w:rPr>
      </w:pPr>
      <w:r w:rsidRPr="4E415AD5">
        <w:rPr>
          <w:rFonts w:eastAsia="Calibri" w:cs="Arial"/>
          <w:lang w:val="es-MX"/>
        </w:rPr>
        <w:t xml:space="preserve">No hay </w:t>
      </w:r>
    </w:p>
    <w:p w:rsidR="4E415AD5" w:rsidP="4E415AD5" w:rsidRDefault="4E415AD5" w14:paraId="7C1EFB27" w14:textId="254F42CD">
      <w:pPr>
        <w:ind w:left="1260"/>
        <w:rPr>
          <w:rFonts w:eastAsia="Calibri" w:cs="Arial"/>
          <w:lang w:val="es-MX"/>
        </w:rPr>
      </w:pPr>
    </w:p>
    <w:p w:rsidR="4E415AD5" w:rsidP="4E415AD5" w:rsidRDefault="4E415AD5" w14:paraId="2983DB05" w14:textId="7CAAB377">
      <w:pPr>
        <w:ind w:left="1260"/>
        <w:rPr>
          <w:sz w:val="28"/>
          <w:szCs w:val="28"/>
          <w:lang w:val="es-MX"/>
        </w:rPr>
      </w:pPr>
      <w:r w:rsidRPr="4E415AD5">
        <w:rPr>
          <w:sz w:val="28"/>
          <w:szCs w:val="28"/>
          <w:lang w:val="es-MX"/>
        </w:rPr>
        <w:t xml:space="preserve">5.7.3.1.4 </w:t>
      </w:r>
      <w:proofErr w:type="spellStart"/>
      <w:r w:rsidRPr="4E415AD5">
        <w:rPr>
          <w:sz w:val="28"/>
          <w:szCs w:val="28"/>
          <w:lang w:val="es-MX"/>
        </w:rPr>
        <w:t>Grid</w:t>
      </w:r>
      <w:proofErr w:type="spellEnd"/>
    </w:p>
    <w:p w:rsidR="4E415AD5" w:rsidP="4E415AD5" w:rsidRDefault="4E415AD5" w14:paraId="1A9B6403" w14:textId="45EF5420">
      <w:pPr>
        <w:ind w:left="1260"/>
        <w:rPr>
          <w:sz w:val="28"/>
          <w:szCs w:val="28"/>
          <w:lang w:val="es-MX"/>
        </w:rPr>
      </w:pPr>
    </w:p>
    <w:p w:rsidR="4E415AD5" w:rsidP="4E415AD5" w:rsidRDefault="4E415AD5" w14:paraId="01B662D2" w14:textId="75AA5282">
      <w:pPr>
        <w:ind w:left="1260"/>
        <w:rPr>
          <w:sz w:val="28"/>
          <w:szCs w:val="28"/>
          <w:lang w:val="es-MX"/>
        </w:rPr>
      </w:pPr>
      <w:r w:rsidRPr="4E415AD5">
        <w:rPr>
          <w:sz w:val="28"/>
          <w:szCs w:val="28"/>
          <w:lang w:val="es-MX"/>
        </w:rPr>
        <w:t xml:space="preserve">NO hay </w:t>
      </w:r>
      <w:proofErr w:type="spellStart"/>
      <w:r w:rsidRPr="4E415AD5">
        <w:rPr>
          <w:sz w:val="28"/>
          <w:szCs w:val="28"/>
          <w:lang w:val="es-MX"/>
        </w:rPr>
        <w:t>Grid</w:t>
      </w:r>
      <w:proofErr w:type="spellEnd"/>
    </w:p>
    <w:p w:rsidR="4E415AD5" w:rsidP="4E415AD5" w:rsidRDefault="4E415AD5" w14:paraId="17676ACD" w14:textId="1AD89356">
      <w:pPr>
        <w:ind w:left="1260"/>
        <w:rPr>
          <w:rFonts w:eastAsia="Calibri" w:cs="Arial"/>
          <w:lang w:val="es-MX"/>
        </w:rPr>
      </w:pPr>
    </w:p>
    <w:p w:rsidR="4E415AD5" w:rsidP="4E415AD5" w:rsidRDefault="4E415AD5" w14:paraId="42E3E12B" w14:textId="42D987F2">
      <w:pPr>
        <w:ind w:left="1260"/>
        <w:rPr>
          <w:sz w:val="28"/>
          <w:szCs w:val="28"/>
          <w:lang w:val="es-MX"/>
        </w:rPr>
      </w:pPr>
      <w:r w:rsidRPr="4E415AD5">
        <w:rPr>
          <w:sz w:val="28"/>
          <w:szCs w:val="28"/>
          <w:lang w:val="es-MX"/>
        </w:rPr>
        <w:t>5.7.3.1.5 Detalle de la Implementación</w:t>
      </w:r>
    </w:p>
    <w:p w:rsidR="4E415AD5" w:rsidP="4E415AD5" w:rsidRDefault="4E415AD5" w14:paraId="11942959" w14:textId="7FCA6904">
      <w:pPr>
        <w:ind w:left="1710"/>
        <w:rPr>
          <w:sz w:val="28"/>
          <w:szCs w:val="28"/>
          <w:lang w:val="es-MX"/>
        </w:rPr>
      </w:pPr>
    </w:p>
    <w:p w:rsidR="4E415AD5" w:rsidP="4E415AD5" w:rsidRDefault="4E415AD5" w14:paraId="2B091D63" w14:textId="465DFFC1">
      <w:pPr>
        <w:ind w:left="1710"/>
        <w:rPr>
          <w:sz w:val="28"/>
          <w:szCs w:val="28"/>
          <w:lang w:val="es-MX"/>
        </w:rPr>
      </w:pPr>
      <w:r w:rsidRPr="4E415AD5">
        <w:rPr>
          <w:sz w:val="28"/>
          <w:szCs w:val="28"/>
          <w:lang w:val="es-MX"/>
        </w:rPr>
        <w:t>5.7.3.1.5.1 Actualizar datos</w:t>
      </w:r>
    </w:p>
    <w:p w:rsidR="4E415AD5" w:rsidP="4E415AD5" w:rsidRDefault="4E415AD5" w14:paraId="2EAF53DF" w14:textId="5B3E2C26">
      <w:pPr>
        <w:ind w:left="1710"/>
        <w:rPr>
          <w:sz w:val="28"/>
          <w:szCs w:val="28"/>
          <w:lang w:val="es-MX"/>
        </w:rPr>
      </w:pPr>
    </w:p>
    <w:p w:rsidR="4E415AD5" w:rsidP="4E415AD5" w:rsidRDefault="4E415AD5" w14:paraId="324DD256" w14:textId="055F2A33">
      <w:pPr>
        <w:ind w:left="1710"/>
        <w:rPr>
          <w:sz w:val="28"/>
          <w:szCs w:val="28"/>
          <w:lang w:val="es-MX"/>
        </w:rPr>
      </w:pPr>
      <w:r w:rsidRPr="4E415AD5">
        <w:rPr>
          <w:sz w:val="28"/>
          <w:szCs w:val="28"/>
          <w:lang w:val="es-MX"/>
        </w:rPr>
        <w:t>Explica que al presiona se validan y se actualizan en base de datos y se guarda en bitácora la información sensible</w:t>
      </w:r>
    </w:p>
    <w:p w:rsidR="4E415AD5" w:rsidRDefault="4E415AD5" w14:paraId="5FCBD5FC" w14:textId="3DC9F4E9"/>
    <w:p w:rsidR="4E415AD5" w:rsidRDefault="4E415AD5" w14:paraId="451BDC6D" w14:textId="547E66CC"/>
    <w:p w:rsidR="4E415AD5" w:rsidP="4E415AD5" w:rsidRDefault="4E415AD5" w14:paraId="0C4F1FF8" w14:textId="0A002D98">
      <w:pPr>
        <w:rPr>
          <w:rFonts w:eastAsia="Calibri" w:cs="Arial"/>
          <w:color w:val="000000" w:themeColor="text1"/>
          <w:lang w:val="es-MX"/>
        </w:rPr>
      </w:pPr>
    </w:p>
    <w:p w:rsidR="4E415AD5" w:rsidP="4E415AD5" w:rsidRDefault="4E415AD5" w14:paraId="512D6F8A" w14:textId="19B3F7D3">
      <w:pPr>
        <w:rPr>
          <w:rFonts w:eastAsia="Calibri" w:cs="Arial"/>
          <w:color w:val="000000" w:themeColor="text1"/>
          <w:lang w:val="es-MX"/>
        </w:rPr>
      </w:pPr>
    </w:p>
    <w:p w:rsidR="4E415AD5" w:rsidP="4E415AD5" w:rsidRDefault="4E415AD5" w14:paraId="3975BF8B" w14:textId="2EB3BE2A">
      <w:pPr>
        <w:rPr>
          <w:rFonts w:eastAsia="Calibri" w:cs="Arial"/>
          <w:color w:val="000000" w:themeColor="text1"/>
          <w:lang w:val="es-MX"/>
        </w:rPr>
      </w:pPr>
    </w:p>
    <w:p w:rsidR="4E415AD5" w:rsidP="4E415AD5" w:rsidRDefault="4E415AD5" w14:paraId="064B3659" w14:textId="5AE1E5BD">
      <w:pPr>
        <w:rPr>
          <w:lang w:val="es-MX"/>
        </w:rPr>
      </w:pPr>
    </w:p>
    <w:p w:rsidR="4E415AD5" w:rsidP="4E415AD5" w:rsidRDefault="4E415AD5" w14:paraId="4822562B" w14:textId="2C67A6D8">
      <w:pPr>
        <w:rPr>
          <w:lang w:val="es-MX"/>
        </w:rPr>
      </w:pPr>
    </w:p>
    <w:p w:rsidR="4E415AD5" w:rsidP="4E415AD5" w:rsidRDefault="4E415AD5" w14:paraId="55B9CF6A" w14:textId="771AAF33">
      <w:pPr>
        <w:rPr>
          <w:lang w:val="es-MX"/>
        </w:rPr>
      </w:pPr>
    </w:p>
    <w:p w:rsidR="4E415AD5" w:rsidP="4E415AD5" w:rsidRDefault="4E415AD5" w14:paraId="12A76486" w14:textId="44F9C011">
      <w:pPr>
        <w:rPr>
          <w:lang w:val="es-MX"/>
        </w:rPr>
      </w:pPr>
    </w:p>
    <w:p w:rsidR="4E415AD5" w:rsidP="4E415AD5" w:rsidRDefault="4E415AD5" w14:paraId="5D0EFA09" w14:textId="3080CE70">
      <w:pPr>
        <w:rPr>
          <w:lang w:val="es-MX"/>
        </w:rPr>
      </w:pPr>
    </w:p>
    <w:p w:rsidR="4E415AD5" w:rsidP="4E415AD5" w:rsidRDefault="4E415AD5" w14:paraId="7DFB62E4" w14:textId="51984DE5">
      <w:pPr>
        <w:rPr>
          <w:lang w:val="es-MX"/>
        </w:rPr>
      </w:pPr>
    </w:p>
    <w:p w:rsidR="4E415AD5" w:rsidP="4E415AD5" w:rsidRDefault="4E415AD5" w14:paraId="0DC2B786" w14:textId="19FB301E">
      <w:pPr>
        <w:rPr>
          <w:lang w:val="es-MX"/>
        </w:rPr>
      </w:pPr>
    </w:p>
    <w:p w:rsidR="4E415AD5" w:rsidP="4E415AD5" w:rsidRDefault="4E415AD5" w14:paraId="786939D4" w14:textId="17AD5B9C">
      <w:pPr>
        <w:rPr>
          <w:lang w:val="es-MX"/>
        </w:rPr>
      </w:pPr>
    </w:p>
    <w:p w:rsidR="4E415AD5" w:rsidP="4E415AD5" w:rsidRDefault="4E415AD5" w14:paraId="7B6D0E47" w14:textId="1EA26918">
      <w:pPr>
        <w:rPr>
          <w:lang w:val="es-MX"/>
        </w:rPr>
      </w:pPr>
    </w:p>
    <w:p w:rsidR="4E415AD5" w:rsidP="4E415AD5" w:rsidRDefault="4E415AD5" w14:paraId="397BE2A4" w14:textId="1639274C">
      <w:pPr>
        <w:rPr>
          <w:lang w:val="es-MX"/>
        </w:rPr>
      </w:pPr>
    </w:p>
    <w:p w:rsidR="4E415AD5" w:rsidP="4E415AD5" w:rsidRDefault="4E415AD5" w14:paraId="475D0235" w14:textId="3D82A99E">
      <w:pPr>
        <w:rPr>
          <w:lang w:val="es-MX"/>
        </w:rPr>
      </w:pPr>
    </w:p>
    <w:p w:rsidR="4E415AD5" w:rsidP="4E415AD5" w:rsidRDefault="4E415AD5" w14:paraId="51721852" w14:textId="5A0B46C1">
      <w:pPr>
        <w:rPr>
          <w:lang w:val="es-MX"/>
        </w:rPr>
      </w:pPr>
    </w:p>
    <w:p w:rsidR="4E415AD5" w:rsidP="4E415AD5" w:rsidRDefault="4E415AD5" w14:paraId="27304C62" w14:textId="22B2C236">
      <w:pPr>
        <w:rPr>
          <w:lang w:val="es-MX"/>
        </w:rPr>
      </w:pPr>
    </w:p>
    <w:p w:rsidR="4E415AD5" w:rsidP="4E415AD5" w:rsidRDefault="4E415AD5" w14:paraId="797F0393" w14:textId="03F49B15">
      <w:pPr>
        <w:rPr>
          <w:lang w:val="es-MX"/>
        </w:rPr>
      </w:pPr>
    </w:p>
    <w:p w:rsidR="4E415AD5" w:rsidP="4E415AD5" w:rsidRDefault="4E415AD5" w14:paraId="45195C91" w14:textId="33398790">
      <w:pPr>
        <w:rPr>
          <w:lang w:val="es-MX"/>
        </w:rPr>
      </w:pPr>
    </w:p>
    <w:p w:rsidR="6161EF0E" w:rsidP="6161EF0E" w:rsidRDefault="6161EF0E" w14:paraId="1546042B" w14:textId="59F0C49D">
      <w:pPr>
        <w:rPr>
          <w:lang w:val="es-MX"/>
        </w:rPr>
      </w:pPr>
    </w:p>
    <w:p w:rsidR="6161EF0E" w:rsidP="6161EF0E" w:rsidRDefault="6161EF0E" w14:paraId="2D949DA9" w14:textId="0269F2D1">
      <w:pPr>
        <w:rPr>
          <w:lang w:val="es-MX"/>
        </w:rPr>
      </w:pPr>
    </w:p>
    <w:p w:rsidR="25544F84" w:rsidP="25544F84" w:rsidRDefault="25544F84" w14:paraId="31E2BD4B" w14:textId="37C3E428">
      <w:pPr>
        <w:rPr>
          <w:lang w:val="es-MX"/>
        </w:rPr>
      </w:pPr>
    </w:p>
    <w:p w:rsidR="25544F84" w:rsidP="25544F84" w:rsidRDefault="25544F84" w14:paraId="63EC47A9" w14:textId="7D139858">
      <w:pPr>
        <w:rPr>
          <w:lang w:val="es-MX"/>
        </w:rPr>
      </w:pPr>
    </w:p>
    <w:p w:rsidR="25544F84" w:rsidP="25544F84" w:rsidRDefault="25544F84" w14:paraId="7AF96AC1" w14:textId="3998724E">
      <w:pPr>
        <w:rPr>
          <w:lang w:val="es-MX"/>
        </w:rPr>
      </w:pPr>
    </w:p>
    <w:p w:rsidR="58DC71F1" w:rsidP="48661098" w:rsidRDefault="4E415AD5" w14:paraId="56C871C4" w14:textId="7DDA489E">
      <w:pPr>
        <w:pStyle w:val="Ttulo2"/>
        <w:rPr>
          <w:b/>
          <w:bCs/>
          <w:color w:val="000000" w:themeColor="text1"/>
          <w:lang w:val="es-MX"/>
        </w:rPr>
      </w:pPr>
      <w:bookmarkStart w:name="_Toc135464734" w:id="74"/>
      <w:r w:rsidRPr="4E415AD5">
        <w:rPr>
          <w:b/>
          <w:bCs/>
          <w:color w:val="000000" w:themeColor="text1"/>
        </w:rPr>
        <w:lastRenderedPageBreak/>
        <w:t xml:space="preserve">5.13 Funcionalidad de Mantenimiento de </w:t>
      </w:r>
      <w:proofErr w:type="gramStart"/>
      <w:r w:rsidRPr="4E415AD5">
        <w:rPr>
          <w:b/>
          <w:bCs/>
          <w:color w:val="000000" w:themeColor="text1"/>
        </w:rPr>
        <w:t xml:space="preserve">Modalidad  </w:t>
      </w:r>
      <w:r w:rsidRPr="4E415AD5">
        <w:rPr>
          <w:b/>
          <w:bCs/>
          <w:color w:val="000000" w:themeColor="text1"/>
          <w:lang w:val="es-MX"/>
        </w:rPr>
        <w:t>(</w:t>
      </w:r>
      <w:proofErr w:type="gramEnd"/>
      <w:r w:rsidRPr="4E415AD5">
        <w:rPr>
          <w:b/>
          <w:bCs/>
          <w:color w:val="000000" w:themeColor="text1"/>
          <w:lang w:val="es-MX"/>
        </w:rPr>
        <w:t>RF-13)</w:t>
      </w:r>
      <w:bookmarkEnd w:id="74"/>
    </w:p>
    <w:p w:rsidR="4E415AD5" w:rsidP="4E415AD5" w:rsidRDefault="4E415AD5" w14:paraId="4008C345" w14:textId="370C24FF">
      <w:pPr>
        <w:ind w:left="810"/>
        <w:rPr>
          <w:rFonts w:eastAsia="Calibri" w:cs="Arial"/>
          <w:lang w:val="es-MX"/>
        </w:rPr>
      </w:pPr>
    </w:p>
    <w:p w:rsidR="58DC71F1" w:rsidP="48661098" w:rsidRDefault="48661098" w14:paraId="732534E3" w14:textId="0951E2A6">
      <w:pPr>
        <w:ind w:left="810"/>
        <w:rPr>
          <w:rFonts w:eastAsia="Calibri" w:cs="Arial"/>
          <w:lang w:val="es-MX"/>
        </w:rPr>
      </w:pPr>
      <w:r w:rsidRPr="48661098">
        <w:rPr>
          <w:rFonts w:eastAsia="Calibri" w:cs="Arial"/>
          <w:lang w:val="es-MX"/>
        </w:rPr>
        <w:t>Resumen de funcionalidad</w:t>
      </w:r>
    </w:p>
    <w:p w:rsidR="58DC71F1" w:rsidP="48661098" w:rsidRDefault="58DC71F1" w14:paraId="2D59DC8D" w14:textId="31AD1AC8">
      <w:pPr>
        <w:ind w:left="810"/>
        <w:rPr>
          <w:rFonts w:eastAsia="Calibri" w:cs="Arial"/>
          <w:lang w:val="es-MX"/>
        </w:rPr>
      </w:pPr>
    </w:p>
    <w:p w:rsidR="58DC71F1" w:rsidP="6161EF0E" w:rsidRDefault="6161EF0E" w14:paraId="3D30B868" w14:textId="73AA94D6">
      <w:pPr>
        <w:ind w:left="1260"/>
        <w:rPr>
          <w:color w:val="002060"/>
          <w:sz w:val="28"/>
          <w:szCs w:val="28"/>
          <w:lang w:val="es-MX"/>
        </w:rPr>
      </w:pPr>
      <w:r w:rsidRPr="6161EF0E">
        <w:rPr>
          <w:color w:val="002060"/>
          <w:sz w:val="28"/>
          <w:szCs w:val="28"/>
          <w:lang w:val="es-MX"/>
        </w:rPr>
        <w:t>5.13.1 Diseño de procesos (Herramienta CASE)</w:t>
      </w:r>
    </w:p>
    <w:p w:rsidR="58DC71F1" w:rsidP="48661098" w:rsidRDefault="58DC71F1" w14:paraId="2A18EEF7" w14:textId="4240DF7C">
      <w:pPr>
        <w:ind w:left="1260"/>
      </w:pPr>
    </w:p>
    <w:p w:rsidR="58DC71F1" w:rsidP="48661098" w:rsidRDefault="58DC71F1" w14:paraId="28A2B8AB" w14:textId="16B6621A">
      <w:pPr>
        <w:ind w:left="1260"/>
      </w:pPr>
      <w:r>
        <w:rPr>
          <w:noProof/>
        </w:rPr>
        <w:drawing>
          <wp:anchor distT="0" distB="0" distL="114300" distR="114300" simplePos="0" relativeHeight="251658242" behindDoc="0" locked="0" layoutInCell="1" allowOverlap="1" wp14:anchorId="06C72E01" wp14:editId="368E0B4B">
            <wp:simplePos x="0" y="0"/>
            <wp:positionH relativeFrom="column">
              <wp:align>left</wp:align>
            </wp:positionH>
            <wp:positionV relativeFrom="paragraph">
              <wp:posOffset>0</wp:posOffset>
            </wp:positionV>
            <wp:extent cx="6801770" cy="4972576"/>
            <wp:effectExtent l="0" t="0" r="0" b="0"/>
            <wp:wrapSquare wrapText="bothSides"/>
            <wp:docPr id="198731872" name="Imagen 19873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108275"/>
                    <pic:cNvPicPr/>
                  </pic:nvPicPr>
                  <pic:blipFill>
                    <a:blip r:embed="rId44">
                      <a:extLst>
                        <a:ext uri="{28A0092B-C50C-407E-A947-70E740481C1C}">
                          <a14:useLocalDpi xmlns:a14="http://schemas.microsoft.com/office/drawing/2010/main" val="0"/>
                        </a:ext>
                      </a:extLst>
                    </a:blip>
                    <a:stretch>
                      <a:fillRect/>
                    </a:stretch>
                  </pic:blipFill>
                  <pic:spPr>
                    <a:xfrm>
                      <a:off x="0" y="0"/>
                      <a:ext cx="6801770" cy="4972576"/>
                    </a:xfrm>
                    <a:prstGeom prst="rect">
                      <a:avLst/>
                    </a:prstGeom>
                  </pic:spPr>
                </pic:pic>
              </a:graphicData>
            </a:graphic>
            <wp14:sizeRelH relativeFrom="page">
              <wp14:pctWidth>0</wp14:pctWidth>
            </wp14:sizeRelH>
            <wp14:sizeRelV relativeFrom="page">
              <wp14:pctHeight>0</wp14:pctHeight>
            </wp14:sizeRelV>
          </wp:anchor>
        </w:drawing>
      </w:r>
    </w:p>
    <w:p w:rsidR="60F6B933" w:rsidP="60F6B933" w:rsidRDefault="60F6B933" w14:paraId="45DC8703" w14:textId="703B3D7D">
      <w:pPr>
        <w:ind w:left="1260"/>
      </w:pPr>
    </w:p>
    <w:p w:rsidR="60F6B933" w:rsidP="60F6B933" w:rsidRDefault="60F6B933" w14:paraId="7D1079CF" w14:textId="4D925189">
      <w:pPr>
        <w:ind w:left="1260"/>
      </w:pPr>
    </w:p>
    <w:p w:rsidR="60F6B933" w:rsidP="60F6B933" w:rsidRDefault="60F6B933" w14:paraId="348A9091" w14:textId="2F7D5463">
      <w:pPr>
        <w:ind w:left="1260"/>
      </w:pPr>
    </w:p>
    <w:p w:rsidR="60F6B933" w:rsidP="60F6B933" w:rsidRDefault="60F6B933" w14:paraId="69C857ED" w14:textId="1CB84C83">
      <w:pPr>
        <w:ind w:left="1260"/>
      </w:pPr>
    </w:p>
    <w:p w:rsidR="60F6B933" w:rsidP="60F6B933" w:rsidRDefault="60F6B933" w14:paraId="66B2E519" w14:textId="32495D5E">
      <w:pPr>
        <w:ind w:left="1260"/>
      </w:pPr>
    </w:p>
    <w:p w:rsidR="60F6B933" w:rsidP="60F6B933" w:rsidRDefault="60F6B933" w14:paraId="23C8313D" w14:textId="6DD8153E">
      <w:pPr>
        <w:ind w:left="1260"/>
      </w:pPr>
    </w:p>
    <w:p w:rsidR="60F6B933" w:rsidP="60F6B933" w:rsidRDefault="60F6B933" w14:paraId="01F44823" w14:textId="1B8BD359">
      <w:pPr>
        <w:ind w:left="1260"/>
      </w:pPr>
    </w:p>
    <w:p w:rsidR="60F6B933" w:rsidP="60F6B933" w:rsidRDefault="60F6B933" w14:paraId="4DFCCC61" w14:textId="1C7E3112">
      <w:pPr>
        <w:ind w:left="1260"/>
      </w:pPr>
    </w:p>
    <w:p w:rsidR="60F6B933" w:rsidP="60F6B933" w:rsidRDefault="60F6B933" w14:paraId="2EE897BE" w14:textId="5E4FCD78">
      <w:pPr>
        <w:ind w:left="1260"/>
      </w:pPr>
    </w:p>
    <w:p w:rsidR="60F6B933" w:rsidP="60F6B933" w:rsidRDefault="60F6B933" w14:paraId="38B932B2" w14:textId="099FD085">
      <w:pPr>
        <w:ind w:left="1260"/>
      </w:pPr>
    </w:p>
    <w:p w:rsidR="58DC71F1" w:rsidP="48661098" w:rsidRDefault="58DC71F1" w14:paraId="7BD54A5D" w14:textId="167C528A">
      <w:pPr>
        <w:ind w:left="1260"/>
        <w:rPr>
          <w:rFonts w:eastAsia="Calibri" w:cs="Arial"/>
          <w:lang w:val="es-MX"/>
        </w:rPr>
      </w:pPr>
    </w:p>
    <w:p w:rsidR="58DC71F1" w:rsidP="48661098" w:rsidRDefault="6161EF0E" w14:paraId="3D20EE26" w14:textId="2FBF76B9">
      <w:pPr>
        <w:ind w:left="1260"/>
        <w:rPr>
          <w:sz w:val="28"/>
          <w:szCs w:val="28"/>
          <w:lang w:val="es-MX"/>
        </w:rPr>
      </w:pPr>
      <w:r w:rsidRPr="6161EF0E">
        <w:rPr>
          <w:sz w:val="28"/>
          <w:szCs w:val="28"/>
          <w:lang w:val="es-MX"/>
        </w:rPr>
        <w:lastRenderedPageBreak/>
        <w:t xml:space="preserve">5.13.2 Referencia </w:t>
      </w:r>
    </w:p>
    <w:p w:rsidR="58DC71F1" w:rsidP="48661098" w:rsidRDefault="58DC71F1" w14:paraId="7AD77D3D" w14:textId="2550FE71">
      <w:pPr>
        <w:ind w:left="1260"/>
        <w:rPr>
          <w:sz w:val="28"/>
          <w:szCs w:val="28"/>
          <w:lang w:val="es-MX"/>
        </w:rPr>
      </w:pPr>
    </w:p>
    <w:p w:rsidR="58DC71F1" w:rsidP="60F6B933" w:rsidRDefault="58DC71F1" w14:paraId="75EABE76" w14:textId="356767D9">
      <w:pPr>
        <w:ind w:left="1260"/>
      </w:pPr>
      <w:r>
        <w:rPr>
          <w:noProof/>
        </w:rPr>
        <w:drawing>
          <wp:inline distT="0" distB="0" distL="0" distR="0" wp14:anchorId="08F0CD18" wp14:editId="449F5F16">
            <wp:extent cx="4572000" cy="2085975"/>
            <wp:effectExtent l="0" t="0" r="0" b="0"/>
            <wp:docPr id="1298436021" name="Imagen 129843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r>
        <w:br/>
      </w:r>
    </w:p>
    <w:p w:rsidR="58DC71F1" w:rsidP="48661098" w:rsidRDefault="58DC71F1" w14:paraId="14C661F9" w14:textId="6CEAD476">
      <w:pPr>
        <w:ind w:left="1260"/>
      </w:pPr>
    </w:p>
    <w:p w:rsidR="58DC71F1" w:rsidP="48661098" w:rsidRDefault="6161EF0E" w14:paraId="1E26012F" w14:textId="7CE598A1">
      <w:pPr>
        <w:rPr>
          <w:rFonts w:eastAsia="Times New Roman" w:cs="Times New Roman"/>
          <w:sz w:val="28"/>
          <w:szCs w:val="28"/>
          <w:lang w:val="es-MX"/>
        </w:rPr>
      </w:pPr>
      <w:r w:rsidRPr="6161EF0E">
        <w:rPr>
          <w:rFonts w:eastAsia="Times New Roman" w:cs="Times New Roman"/>
          <w:color w:val="000000" w:themeColor="text1"/>
        </w:rPr>
        <w:t>Interfaz número 13: Este módulo se encarga de agregar, actualizar, mostrar y eliminar el tipo de modalidad de un hecho de un femicidio.</w:t>
      </w:r>
    </w:p>
    <w:p w:rsidR="58DC71F1" w:rsidP="48661098" w:rsidRDefault="58DC71F1" w14:paraId="2361C398" w14:textId="4F0B4D14">
      <w:pPr>
        <w:ind w:left="1260"/>
        <w:rPr>
          <w:sz w:val="28"/>
          <w:szCs w:val="28"/>
          <w:lang w:val="es-MX"/>
        </w:rPr>
      </w:pPr>
    </w:p>
    <w:p w:rsidR="58DC71F1" w:rsidP="48661098" w:rsidRDefault="58DC71F1" w14:paraId="3D4E737A" w14:textId="7E87BD00">
      <w:pPr>
        <w:ind w:left="1260"/>
        <w:rPr>
          <w:sz w:val="28"/>
          <w:szCs w:val="28"/>
          <w:lang w:val="es-MX"/>
        </w:rPr>
      </w:pPr>
    </w:p>
    <w:p w:rsidR="58DC71F1" w:rsidP="48661098" w:rsidRDefault="60F6B933" w14:paraId="519F344B" w14:textId="11FE0634">
      <w:pPr>
        <w:ind w:left="1260"/>
        <w:rPr>
          <w:sz w:val="28"/>
          <w:szCs w:val="28"/>
          <w:lang w:val="es-MX"/>
        </w:rPr>
      </w:pPr>
      <w:r w:rsidRPr="60F6B933">
        <w:rPr>
          <w:sz w:val="28"/>
          <w:szCs w:val="28"/>
          <w:lang w:val="es-MX"/>
        </w:rPr>
        <w:t>5.13.3.1 Mantenimiento de modalidad</w:t>
      </w:r>
    </w:p>
    <w:p w:rsidR="58DC71F1" w:rsidP="48661098" w:rsidRDefault="58DC71F1" w14:paraId="7559B0F5" w14:textId="661FD10F">
      <w:pPr>
        <w:ind w:left="1260"/>
        <w:rPr>
          <w:sz w:val="28"/>
          <w:szCs w:val="28"/>
          <w:lang w:val="es-MX"/>
        </w:rPr>
      </w:pPr>
    </w:p>
    <w:p w:rsidR="58DC71F1" w:rsidP="48661098" w:rsidRDefault="7C5B1E2F" w14:paraId="7ACE12E2" w14:textId="0A81779E">
      <w:pPr>
        <w:ind w:left="1980"/>
        <w:rPr>
          <w:sz w:val="28"/>
          <w:szCs w:val="28"/>
          <w:lang w:val="es-MX"/>
        </w:rPr>
      </w:pPr>
      <w:r w:rsidRPr="7C5B1E2F">
        <w:rPr>
          <w:sz w:val="28"/>
          <w:szCs w:val="28"/>
          <w:lang w:val="es-MX"/>
        </w:rPr>
        <w:t>5.13.3.1.1 Origen de Datos</w:t>
      </w:r>
    </w:p>
    <w:p w:rsidR="58DC71F1" w:rsidP="48661098" w:rsidRDefault="58DC71F1" w14:paraId="53B04E8C" w14:textId="3CAEA796">
      <w:pPr>
        <w:ind w:left="1260"/>
        <w:rPr>
          <w:sz w:val="28"/>
          <w:szCs w:val="28"/>
          <w:lang w:val="es-MX"/>
        </w:rPr>
      </w:pPr>
    </w:p>
    <w:p w:rsidR="58DC71F1" w:rsidP="48661098" w:rsidRDefault="48661098" w14:paraId="7DEFB46E" w14:textId="3E4AC527">
      <w:pPr>
        <w:ind w:left="1260"/>
        <w:rPr>
          <w:sz w:val="28"/>
          <w:szCs w:val="28"/>
          <w:lang w:val="es-MX"/>
        </w:rPr>
      </w:pPr>
      <w:r w:rsidRPr="48661098">
        <w:rPr>
          <w:sz w:val="28"/>
          <w:szCs w:val="28"/>
          <w:lang w:val="es-MX"/>
        </w:rPr>
        <w:t>No hay campos</w:t>
      </w:r>
    </w:p>
    <w:p w:rsidR="58DC71F1" w:rsidP="48661098" w:rsidRDefault="58DC71F1" w14:paraId="7FDA9083" w14:textId="55FC916F">
      <w:pPr>
        <w:ind w:left="1260"/>
        <w:rPr>
          <w:sz w:val="28"/>
          <w:szCs w:val="28"/>
          <w:lang w:val="es-MX"/>
        </w:rPr>
      </w:pPr>
    </w:p>
    <w:p w:rsidR="58DC71F1" w:rsidP="48661098" w:rsidRDefault="7C5B1E2F" w14:paraId="0DD0F154" w14:textId="1BEBCE12">
      <w:pPr>
        <w:ind w:left="1980"/>
        <w:rPr>
          <w:sz w:val="28"/>
          <w:szCs w:val="28"/>
          <w:lang w:val="es-MX"/>
        </w:rPr>
      </w:pPr>
      <w:r w:rsidRPr="7C5B1E2F">
        <w:rPr>
          <w:sz w:val="28"/>
          <w:szCs w:val="28"/>
          <w:lang w:val="es-MX"/>
        </w:rPr>
        <w:t>5.13.3.1.2 Destino de los Datos (Información sensible)</w:t>
      </w:r>
    </w:p>
    <w:p w:rsidR="58DC71F1" w:rsidP="48661098" w:rsidRDefault="58DC71F1" w14:paraId="4568952D" w14:textId="526BC3D4">
      <w:pPr>
        <w:ind w:left="1260"/>
        <w:rPr>
          <w:sz w:val="28"/>
          <w:szCs w:val="28"/>
          <w:lang w:val="es-MX"/>
        </w:rPr>
      </w:pPr>
    </w:p>
    <w:p w:rsidR="58DC71F1" w:rsidP="48661098" w:rsidRDefault="48661098" w14:paraId="0585B2EE" w14:textId="5642CAD4">
      <w:pPr>
        <w:ind w:left="1260"/>
        <w:rPr>
          <w:sz w:val="28"/>
          <w:szCs w:val="28"/>
          <w:lang w:val="es-MX"/>
        </w:rPr>
      </w:pPr>
      <w:r w:rsidRPr="48661098">
        <w:rPr>
          <w:sz w:val="28"/>
          <w:szCs w:val="28"/>
          <w:lang w:val="es-MX"/>
        </w:rPr>
        <w:t>No hay campos</w:t>
      </w:r>
    </w:p>
    <w:p w:rsidR="58DC71F1" w:rsidP="48661098" w:rsidRDefault="58DC71F1" w14:paraId="5AB140CC" w14:textId="580CABB8">
      <w:pPr>
        <w:ind w:left="1260"/>
        <w:rPr>
          <w:rFonts w:eastAsia="Calibri" w:cs="Arial"/>
          <w:lang w:val="es-MX"/>
        </w:rPr>
      </w:pPr>
    </w:p>
    <w:p w:rsidR="58DC71F1" w:rsidP="48661098" w:rsidRDefault="7C5B1E2F" w14:paraId="42DBCC59" w14:textId="272B16FD">
      <w:pPr>
        <w:ind w:left="1980"/>
        <w:rPr>
          <w:sz w:val="28"/>
          <w:szCs w:val="28"/>
          <w:lang w:val="es-MX"/>
        </w:rPr>
      </w:pPr>
      <w:r w:rsidRPr="7C5B1E2F">
        <w:rPr>
          <w:sz w:val="28"/>
          <w:szCs w:val="28"/>
          <w:lang w:val="es-MX"/>
        </w:rPr>
        <w:t>5.13.3.1.3 Otras tablas Afectadas</w:t>
      </w:r>
    </w:p>
    <w:p w:rsidR="58DC71F1" w:rsidP="48661098" w:rsidRDefault="58DC71F1" w14:paraId="72B70AAB" w14:textId="2CD43CCA">
      <w:pPr>
        <w:ind w:left="1260"/>
        <w:rPr>
          <w:sz w:val="28"/>
          <w:szCs w:val="28"/>
          <w:lang w:val="es-MX"/>
        </w:rPr>
      </w:pPr>
    </w:p>
    <w:p w:rsidR="58DC71F1" w:rsidP="48661098" w:rsidRDefault="6161EF0E" w14:paraId="4DB4BBBC" w14:textId="1A7F0F4F">
      <w:pPr>
        <w:ind w:left="1260"/>
        <w:rPr>
          <w:rFonts w:eastAsia="Calibri" w:cs="Arial"/>
          <w:lang w:val="es-MX"/>
        </w:rPr>
      </w:pPr>
      <w:r w:rsidRPr="6161EF0E">
        <w:rPr>
          <w:rFonts w:eastAsia="Calibri" w:cs="Arial"/>
          <w:lang w:val="es-MX"/>
        </w:rPr>
        <w:t xml:space="preserve">No hay </w:t>
      </w:r>
    </w:p>
    <w:p w:rsidR="6161EF0E" w:rsidP="6161EF0E" w:rsidRDefault="6161EF0E" w14:paraId="07D78DA8" w14:textId="0D15E3A9">
      <w:pPr>
        <w:ind w:left="1260"/>
        <w:rPr>
          <w:rFonts w:eastAsia="Calibri" w:cs="Arial"/>
          <w:lang w:val="es-MX"/>
        </w:rPr>
      </w:pPr>
    </w:p>
    <w:p w:rsidR="6161EF0E" w:rsidP="6161EF0E" w:rsidRDefault="6161EF0E" w14:paraId="3A03A529" w14:textId="2250BE3B">
      <w:pPr>
        <w:ind w:left="1260"/>
        <w:rPr>
          <w:rFonts w:eastAsia="Calibri" w:cs="Arial"/>
          <w:lang w:val="es-MX"/>
        </w:rPr>
      </w:pPr>
    </w:p>
    <w:p w:rsidR="6161EF0E" w:rsidP="6161EF0E" w:rsidRDefault="6161EF0E" w14:paraId="30503AB4" w14:textId="7EF516D5">
      <w:pPr>
        <w:ind w:left="1260"/>
        <w:rPr>
          <w:rFonts w:eastAsia="Calibri" w:cs="Arial"/>
          <w:lang w:val="es-MX"/>
        </w:rPr>
      </w:pPr>
    </w:p>
    <w:p w:rsidR="6161EF0E" w:rsidP="6161EF0E" w:rsidRDefault="6161EF0E" w14:paraId="09814DC5" w14:textId="3997D791">
      <w:pPr>
        <w:ind w:left="1260"/>
        <w:rPr>
          <w:rFonts w:eastAsia="Calibri" w:cs="Arial"/>
          <w:lang w:val="es-MX"/>
        </w:rPr>
      </w:pPr>
    </w:p>
    <w:p w:rsidR="6161EF0E" w:rsidP="6161EF0E" w:rsidRDefault="6161EF0E" w14:paraId="087332D5" w14:textId="559A0FA3">
      <w:pPr>
        <w:ind w:left="1260"/>
        <w:rPr>
          <w:rFonts w:eastAsia="Calibri" w:cs="Arial"/>
          <w:lang w:val="es-MX"/>
        </w:rPr>
      </w:pPr>
    </w:p>
    <w:p w:rsidR="6161EF0E" w:rsidP="6161EF0E" w:rsidRDefault="6161EF0E" w14:paraId="0B5AA072" w14:textId="1466A87E">
      <w:pPr>
        <w:ind w:left="1260"/>
        <w:rPr>
          <w:rFonts w:eastAsia="Calibri" w:cs="Arial"/>
          <w:lang w:val="es-MX"/>
        </w:rPr>
      </w:pPr>
    </w:p>
    <w:p w:rsidR="6161EF0E" w:rsidP="6161EF0E" w:rsidRDefault="6161EF0E" w14:paraId="1D975A46" w14:textId="76008F86">
      <w:pPr>
        <w:ind w:left="1260"/>
        <w:rPr>
          <w:rFonts w:eastAsia="Calibri" w:cs="Arial"/>
          <w:lang w:val="es-MX"/>
        </w:rPr>
      </w:pPr>
    </w:p>
    <w:p w:rsidR="6161EF0E" w:rsidP="6161EF0E" w:rsidRDefault="6161EF0E" w14:paraId="09985AD4" w14:textId="1AF4E208">
      <w:pPr>
        <w:ind w:left="1260"/>
        <w:rPr>
          <w:rFonts w:eastAsia="Calibri" w:cs="Arial"/>
          <w:lang w:val="es-MX"/>
        </w:rPr>
      </w:pPr>
    </w:p>
    <w:p w:rsidR="61F29A87" w:rsidP="61F29A87" w:rsidRDefault="61F29A87" w14:paraId="151BC6BB" w14:textId="489D983D">
      <w:pPr>
        <w:ind w:left="1260"/>
        <w:rPr>
          <w:rFonts w:eastAsia="Calibri" w:cs="Arial"/>
          <w:lang w:val="es-MX"/>
        </w:rPr>
      </w:pPr>
    </w:p>
    <w:p w:rsidR="61F29A87" w:rsidP="61F29A87" w:rsidRDefault="61F29A87" w14:paraId="2E483368" w14:textId="36B0CEA8">
      <w:pPr>
        <w:ind w:left="1260"/>
        <w:rPr>
          <w:rFonts w:eastAsia="Calibri" w:cs="Arial"/>
          <w:lang w:val="es-MX"/>
        </w:rPr>
      </w:pPr>
    </w:p>
    <w:p w:rsidR="61F29A87" w:rsidP="61F29A87" w:rsidRDefault="61F29A87" w14:paraId="330A07A6" w14:textId="14D8D7A8">
      <w:pPr>
        <w:ind w:left="1260"/>
        <w:rPr>
          <w:rFonts w:eastAsia="Calibri" w:cs="Arial"/>
          <w:lang w:val="es-MX"/>
        </w:rPr>
      </w:pPr>
    </w:p>
    <w:p w:rsidR="6161EF0E" w:rsidP="6161EF0E" w:rsidRDefault="6161EF0E" w14:paraId="6E956103" w14:textId="3871C7F0">
      <w:pPr>
        <w:ind w:left="1260"/>
        <w:rPr>
          <w:rFonts w:eastAsia="Calibri" w:cs="Arial"/>
          <w:lang w:val="es-MX"/>
        </w:rPr>
      </w:pPr>
    </w:p>
    <w:p w:rsidR="6161EF0E" w:rsidP="6161EF0E" w:rsidRDefault="6161EF0E" w14:paraId="627D1777" w14:textId="559757C0">
      <w:pPr>
        <w:ind w:left="1260"/>
        <w:rPr>
          <w:rFonts w:eastAsia="Calibri" w:cs="Arial"/>
          <w:lang w:val="es-MX"/>
        </w:rPr>
      </w:pPr>
    </w:p>
    <w:p w:rsidR="58DC71F1" w:rsidP="48661098" w:rsidRDefault="58DC71F1" w14:paraId="37CDE4BC" w14:textId="1EE68251">
      <w:pPr>
        <w:ind w:left="1260"/>
        <w:rPr>
          <w:rFonts w:eastAsia="Calibri" w:cs="Arial"/>
          <w:lang w:val="es-MX"/>
        </w:rPr>
      </w:pPr>
    </w:p>
    <w:p w:rsidR="58DC71F1" w:rsidP="6161EF0E" w:rsidRDefault="6161EF0E" w14:paraId="31C83F5D" w14:textId="1CB8BD12">
      <w:pPr>
        <w:ind w:left="1980"/>
        <w:rPr>
          <w:sz w:val="28"/>
          <w:szCs w:val="28"/>
          <w:lang w:val="es-MX"/>
        </w:rPr>
      </w:pPr>
      <w:r w:rsidRPr="6161EF0E">
        <w:rPr>
          <w:sz w:val="28"/>
          <w:szCs w:val="28"/>
          <w:lang w:val="es-MX"/>
        </w:rPr>
        <w:t xml:space="preserve">5.13.3.1.4 </w:t>
      </w:r>
      <w:proofErr w:type="spellStart"/>
      <w:r w:rsidRPr="6161EF0E">
        <w:rPr>
          <w:sz w:val="28"/>
          <w:szCs w:val="28"/>
          <w:lang w:val="es-MX"/>
        </w:rPr>
        <w:t>Grid</w:t>
      </w:r>
      <w:proofErr w:type="spellEnd"/>
    </w:p>
    <w:p w:rsidR="58DC71F1" w:rsidP="48661098" w:rsidRDefault="58DC71F1" w14:paraId="15CB9596" w14:textId="088D651B">
      <w:pPr>
        <w:ind w:left="1980"/>
        <w:rPr>
          <w:sz w:val="28"/>
          <w:szCs w:val="28"/>
          <w:highlight w:val="cyan"/>
          <w:lang w:val="es-MX"/>
        </w:rPr>
      </w:pPr>
    </w:p>
    <w:tbl>
      <w:tblPr>
        <w:tblStyle w:val="Tablaconcuadrcula"/>
        <w:tblW w:w="0" w:type="auto"/>
        <w:tblLook w:val="04A0" w:firstRow="1" w:lastRow="0" w:firstColumn="1" w:lastColumn="0" w:noHBand="0" w:noVBand="1"/>
      </w:tblPr>
      <w:tblGrid>
        <w:gridCol w:w="2745"/>
        <w:gridCol w:w="2502"/>
        <w:gridCol w:w="3912"/>
      </w:tblGrid>
      <w:tr w:rsidR="6161EF0E" w:rsidTr="5B66CD0A" w14:paraId="74543D09" w14:textId="77777777">
        <w:trPr>
          <w:trHeight w:val="300"/>
        </w:trPr>
        <w:tc>
          <w:tcPr>
            <w:tcW w:w="2745" w:type="dxa"/>
          </w:tcPr>
          <w:p w:rsidR="6161EF0E" w:rsidP="6161EF0E" w:rsidRDefault="6161EF0E" w14:paraId="72CF2BDA" w14:textId="744D449E">
            <w:pPr>
              <w:jc w:val="center"/>
              <w:rPr>
                <w:rFonts w:eastAsia="Calibri" w:cs="Arial"/>
                <w:b/>
                <w:bCs/>
                <w:lang w:val="es-MX"/>
              </w:rPr>
            </w:pPr>
            <w:r w:rsidRPr="6161EF0E">
              <w:rPr>
                <w:rFonts w:eastAsia="Calibri" w:cs="Arial"/>
                <w:b/>
                <w:bCs/>
                <w:lang w:val="es-MX"/>
              </w:rPr>
              <w:t>Campos</w:t>
            </w:r>
          </w:p>
        </w:tc>
        <w:tc>
          <w:tcPr>
            <w:tcW w:w="2502" w:type="dxa"/>
          </w:tcPr>
          <w:p w:rsidR="6161EF0E" w:rsidP="6161EF0E" w:rsidRDefault="6161EF0E" w14:paraId="4AB2E7F4" w14:textId="5CA8A779">
            <w:pPr>
              <w:jc w:val="center"/>
              <w:rPr>
                <w:rFonts w:eastAsia="Calibri" w:cs="Arial"/>
                <w:b/>
                <w:bCs/>
                <w:lang w:val="es-MX"/>
              </w:rPr>
            </w:pPr>
            <w:r w:rsidRPr="6161EF0E">
              <w:rPr>
                <w:rFonts w:eastAsia="Calibri" w:cs="Arial"/>
                <w:b/>
                <w:bCs/>
                <w:lang w:val="es-MX"/>
              </w:rPr>
              <w:t>Visible</w:t>
            </w:r>
          </w:p>
        </w:tc>
        <w:tc>
          <w:tcPr>
            <w:tcW w:w="3912" w:type="dxa"/>
          </w:tcPr>
          <w:p w:rsidR="6161EF0E" w:rsidP="6161EF0E" w:rsidRDefault="6161EF0E" w14:paraId="454E9DA4" w14:textId="05040FE2">
            <w:pPr>
              <w:jc w:val="center"/>
              <w:rPr>
                <w:rFonts w:eastAsia="Calibri" w:cs="Arial"/>
                <w:b/>
                <w:bCs/>
                <w:lang w:val="es-MX"/>
              </w:rPr>
            </w:pPr>
            <w:r w:rsidRPr="6161EF0E">
              <w:rPr>
                <w:rFonts w:eastAsia="Calibri" w:cs="Arial"/>
                <w:b/>
                <w:bCs/>
                <w:lang w:val="es-MX"/>
              </w:rPr>
              <w:t>Descripción</w:t>
            </w:r>
          </w:p>
        </w:tc>
      </w:tr>
      <w:tr w:rsidR="6161EF0E" w:rsidTr="5B66CD0A" w14:paraId="580E970B" w14:textId="77777777">
        <w:trPr>
          <w:trHeight w:val="300"/>
        </w:trPr>
        <w:tc>
          <w:tcPr>
            <w:tcW w:w="2745" w:type="dxa"/>
          </w:tcPr>
          <w:p w:rsidR="6161EF0E" w:rsidP="6161EF0E" w:rsidRDefault="6161EF0E" w14:paraId="2FC1AFEF" w14:textId="3D2460DD">
            <w:pPr>
              <w:rPr>
                <w:rFonts w:eastAsia="Calibri" w:cs="Arial"/>
                <w:lang w:val="es-MX"/>
              </w:rPr>
            </w:pPr>
            <w:r w:rsidRPr="6161EF0E">
              <w:rPr>
                <w:rFonts w:eastAsia="Calibri" w:cs="Arial"/>
                <w:lang w:val="es-MX"/>
              </w:rPr>
              <w:t>Código</w:t>
            </w:r>
          </w:p>
        </w:tc>
        <w:tc>
          <w:tcPr>
            <w:tcW w:w="2502" w:type="dxa"/>
          </w:tcPr>
          <w:p w:rsidR="6161EF0E" w:rsidP="6161EF0E" w:rsidRDefault="6161EF0E" w14:paraId="166A3869" w14:textId="42632137">
            <w:pPr>
              <w:rPr>
                <w:rFonts w:eastAsia="Calibri" w:cs="Arial"/>
                <w:lang w:val="es-MX"/>
              </w:rPr>
            </w:pPr>
            <w:r w:rsidRPr="6161EF0E">
              <w:rPr>
                <w:rFonts w:eastAsia="Calibri" w:cs="Arial"/>
                <w:lang w:val="es-MX"/>
              </w:rPr>
              <w:t>Si</w:t>
            </w:r>
          </w:p>
        </w:tc>
        <w:tc>
          <w:tcPr>
            <w:tcW w:w="3912" w:type="dxa"/>
          </w:tcPr>
          <w:p w:rsidR="6161EF0E" w:rsidP="6161EF0E" w:rsidRDefault="6161EF0E" w14:paraId="2E819082" w14:textId="154D8070">
            <w:pPr>
              <w:rPr>
                <w:rFonts w:eastAsia="Calibri" w:cs="Arial"/>
                <w:lang w:val="es-MX"/>
              </w:rPr>
            </w:pPr>
            <w:proofErr w:type="spellStart"/>
            <w:r w:rsidRPr="6161EF0E">
              <w:rPr>
                <w:lang w:val="es-MX"/>
              </w:rPr>
              <w:t>TA_Modalidades.CI_Codigo</w:t>
            </w:r>
            <w:proofErr w:type="spellEnd"/>
          </w:p>
        </w:tc>
      </w:tr>
      <w:tr w:rsidR="6161EF0E" w:rsidTr="5B66CD0A" w14:paraId="56BCC195" w14:textId="77777777">
        <w:trPr>
          <w:trHeight w:val="300"/>
        </w:trPr>
        <w:tc>
          <w:tcPr>
            <w:tcW w:w="2745" w:type="dxa"/>
          </w:tcPr>
          <w:p w:rsidR="6161EF0E" w:rsidP="6161EF0E" w:rsidRDefault="6161EF0E" w14:paraId="03767037" w14:textId="15CF4639">
            <w:pPr>
              <w:rPr>
                <w:rFonts w:eastAsia="Calibri" w:cs="Arial"/>
                <w:lang w:val="es-MX"/>
              </w:rPr>
            </w:pPr>
            <w:r w:rsidRPr="6161EF0E">
              <w:rPr>
                <w:rFonts w:eastAsia="Calibri" w:cs="Arial"/>
                <w:lang w:val="es-MX"/>
              </w:rPr>
              <w:t>Título</w:t>
            </w:r>
          </w:p>
        </w:tc>
        <w:tc>
          <w:tcPr>
            <w:tcW w:w="2502" w:type="dxa"/>
          </w:tcPr>
          <w:p w:rsidR="6161EF0E" w:rsidP="6161EF0E" w:rsidRDefault="6161EF0E" w14:paraId="4CACA808" w14:textId="074B6CD0">
            <w:pPr>
              <w:rPr>
                <w:rFonts w:eastAsia="Calibri" w:cs="Arial"/>
                <w:lang w:val="es-MX"/>
              </w:rPr>
            </w:pPr>
            <w:r w:rsidRPr="6161EF0E">
              <w:rPr>
                <w:rFonts w:eastAsia="Calibri" w:cs="Arial"/>
                <w:lang w:val="es-MX"/>
              </w:rPr>
              <w:t>Si</w:t>
            </w:r>
          </w:p>
        </w:tc>
        <w:tc>
          <w:tcPr>
            <w:tcW w:w="3912" w:type="dxa"/>
          </w:tcPr>
          <w:p w:rsidR="6161EF0E" w:rsidP="6161EF0E" w:rsidRDefault="6161EF0E" w14:paraId="77EAF4C4" w14:textId="218E5422">
            <w:pPr>
              <w:rPr>
                <w:rFonts w:eastAsia="Calibri" w:cs="Arial"/>
                <w:lang w:val="es-MX"/>
              </w:rPr>
            </w:pPr>
            <w:r w:rsidRPr="6161EF0E">
              <w:rPr>
                <w:lang w:val="es-MX"/>
              </w:rPr>
              <w:t xml:space="preserve">TA_ </w:t>
            </w:r>
            <w:proofErr w:type="spellStart"/>
            <w:r w:rsidRPr="6161EF0E">
              <w:rPr>
                <w:lang w:val="es-MX"/>
              </w:rPr>
              <w:t>Modalidades.CV_Titulo</w:t>
            </w:r>
            <w:proofErr w:type="spellEnd"/>
          </w:p>
        </w:tc>
      </w:tr>
      <w:tr w:rsidR="6161EF0E" w:rsidTr="5B66CD0A" w14:paraId="6AC9F564" w14:textId="77777777">
        <w:trPr>
          <w:trHeight w:val="300"/>
        </w:trPr>
        <w:tc>
          <w:tcPr>
            <w:tcW w:w="2745" w:type="dxa"/>
          </w:tcPr>
          <w:p w:rsidR="6161EF0E" w:rsidP="6161EF0E" w:rsidRDefault="6161EF0E" w14:paraId="69A84895" w14:textId="0FDCFE41">
            <w:pPr>
              <w:rPr>
                <w:rFonts w:eastAsia="Calibri" w:cs="Arial"/>
                <w:lang w:val="es-MX"/>
              </w:rPr>
            </w:pPr>
            <w:r w:rsidRPr="6161EF0E">
              <w:rPr>
                <w:rFonts w:eastAsia="Calibri" w:cs="Arial"/>
                <w:lang w:val="es-MX"/>
              </w:rPr>
              <w:t>Descripción</w:t>
            </w:r>
          </w:p>
        </w:tc>
        <w:tc>
          <w:tcPr>
            <w:tcW w:w="2502" w:type="dxa"/>
          </w:tcPr>
          <w:p w:rsidR="6161EF0E" w:rsidP="6161EF0E" w:rsidRDefault="6161EF0E" w14:paraId="6FBE0F9F" w14:textId="677229B6">
            <w:pPr>
              <w:rPr>
                <w:rFonts w:eastAsia="Calibri" w:cs="Arial"/>
                <w:lang w:val="es-MX"/>
              </w:rPr>
            </w:pPr>
            <w:r w:rsidRPr="6161EF0E">
              <w:rPr>
                <w:rFonts w:eastAsia="Calibri" w:cs="Arial"/>
                <w:lang w:val="es-MX"/>
              </w:rPr>
              <w:t xml:space="preserve">Si </w:t>
            </w:r>
          </w:p>
        </w:tc>
        <w:tc>
          <w:tcPr>
            <w:tcW w:w="3912" w:type="dxa"/>
          </w:tcPr>
          <w:p w:rsidR="6161EF0E" w:rsidP="6161EF0E" w:rsidRDefault="6161EF0E" w14:paraId="022CF13A" w14:textId="28403F9F">
            <w:pPr>
              <w:rPr>
                <w:rFonts w:eastAsia="Calibri" w:cs="Arial"/>
                <w:lang w:val="es-MX"/>
              </w:rPr>
            </w:pPr>
            <w:r w:rsidRPr="6161EF0E">
              <w:rPr>
                <w:lang w:val="es-MX"/>
              </w:rPr>
              <w:t xml:space="preserve">TA_ </w:t>
            </w:r>
            <w:proofErr w:type="spellStart"/>
            <w:r w:rsidRPr="6161EF0E">
              <w:rPr>
                <w:lang w:val="es-MX"/>
              </w:rPr>
              <w:t>Modalidades.CV_Descripcion</w:t>
            </w:r>
            <w:proofErr w:type="spellEnd"/>
          </w:p>
        </w:tc>
      </w:tr>
      <w:tr w:rsidR="6161EF0E" w:rsidTr="5B66CD0A" w14:paraId="32D42D76" w14:textId="77777777">
        <w:trPr>
          <w:trHeight w:val="300"/>
        </w:trPr>
        <w:tc>
          <w:tcPr>
            <w:tcW w:w="2745" w:type="dxa"/>
          </w:tcPr>
          <w:p w:rsidR="6161EF0E" w:rsidP="6161EF0E" w:rsidRDefault="6161EF0E" w14:paraId="5D40A796" w14:textId="785B0E88">
            <w:pPr>
              <w:rPr>
                <w:rFonts w:eastAsia="Calibri" w:cs="Arial"/>
                <w:lang w:val="es-MX"/>
              </w:rPr>
            </w:pPr>
            <w:r w:rsidRPr="6161EF0E">
              <w:rPr>
                <w:rFonts w:eastAsia="Calibri" w:cs="Arial"/>
                <w:lang w:val="es-MX"/>
              </w:rPr>
              <w:t>Acciones</w:t>
            </w:r>
          </w:p>
        </w:tc>
        <w:tc>
          <w:tcPr>
            <w:tcW w:w="2502" w:type="dxa"/>
          </w:tcPr>
          <w:p w:rsidR="6161EF0E" w:rsidP="6161EF0E" w:rsidRDefault="6161EF0E" w14:paraId="1BB74A28" w14:textId="77777777">
            <w:pPr>
              <w:rPr>
                <w:rFonts w:eastAsia="Calibri" w:cs="Arial"/>
                <w:lang w:val="es-MX"/>
              </w:rPr>
            </w:pPr>
          </w:p>
        </w:tc>
        <w:tc>
          <w:tcPr>
            <w:tcW w:w="3912" w:type="dxa"/>
          </w:tcPr>
          <w:p w:rsidR="6161EF0E" w:rsidP="6161EF0E" w:rsidRDefault="6161EF0E" w14:paraId="468103E2" w14:textId="22E1D217">
            <w:pPr>
              <w:rPr>
                <w:rFonts w:eastAsia="Calibri" w:cs="Arial"/>
                <w:lang w:val="es-MX"/>
              </w:rPr>
            </w:pPr>
            <w:r w:rsidRPr="6161EF0E">
              <w:rPr>
                <w:rFonts w:eastAsia="Calibri" w:cs="Arial"/>
                <w:lang w:val="es-MX"/>
              </w:rPr>
              <w:t>Botón de actualizar va a la pantalla de actualizar</w:t>
            </w:r>
          </w:p>
          <w:p w:rsidR="6161EF0E" w:rsidP="6161EF0E" w:rsidRDefault="6161EF0E" w14:paraId="090EFEEA" w14:textId="7F5EA83F">
            <w:pPr>
              <w:rPr>
                <w:rFonts w:eastAsia="Calibri" w:cs="Arial"/>
                <w:lang w:val="es-MX"/>
              </w:rPr>
            </w:pPr>
            <w:r w:rsidRPr="6161EF0E">
              <w:rPr>
                <w:rFonts w:eastAsia="Calibri" w:cs="Arial"/>
                <w:lang w:val="es-MX"/>
              </w:rPr>
              <w:t>Botón de agregar va a la pantalla de agregar</w:t>
            </w:r>
          </w:p>
          <w:p w:rsidR="6161EF0E" w:rsidP="6161EF0E" w:rsidRDefault="5B66CD0A" w14:paraId="44329E60" w14:textId="7DA46E3C">
            <w:pPr>
              <w:rPr>
                <w:rFonts w:eastAsia="Calibri" w:cs="Arial"/>
                <w:lang w:val="es-MX"/>
              </w:rPr>
            </w:pPr>
            <w:r w:rsidRPr="5B66CD0A">
              <w:rPr>
                <w:rFonts w:eastAsia="Calibri" w:cs="Arial"/>
                <w:lang w:val="es-MX"/>
              </w:rPr>
              <w:t>Botón de eliminar elimina la modalidad seleccionada</w:t>
            </w:r>
          </w:p>
        </w:tc>
      </w:tr>
    </w:tbl>
    <w:p w:rsidR="58DC71F1" w:rsidP="6161EF0E" w:rsidRDefault="58DC71F1" w14:paraId="552DE047" w14:textId="4BACB555">
      <w:pPr>
        <w:ind w:left="1260"/>
        <w:rPr>
          <w:rFonts w:eastAsia="Calibri" w:cs="Arial"/>
          <w:lang w:val="es-MX"/>
        </w:rPr>
      </w:pPr>
    </w:p>
    <w:p w:rsidR="60F6B933" w:rsidP="60F6B933" w:rsidRDefault="60F6B933" w14:paraId="5A444106" w14:textId="33001BB2">
      <w:pPr>
        <w:ind w:left="1260"/>
        <w:rPr>
          <w:rFonts w:eastAsia="Calibri" w:cs="Arial"/>
          <w:lang w:val="es-MX"/>
        </w:rPr>
      </w:pPr>
    </w:p>
    <w:p w:rsidR="58DC71F1" w:rsidP="48661098" w:rsidRDefault="7C5B1E2F" w14:paraId="7C8B48FE" w14:textId="5E0A2071">
      <w:pPr>
        <w:ind w:left="1980"/>
        <w:rPr>
          <w:sz w:val="28"/>
          <w:szCs w:val="28"/>
          <w:lang w:val="es-MX"/>
        </w:rPr>
      </w:pPr>
      <w:r w:rsidRPr="7C5B1E2F">
        <w:rPr>
          <w:sz w:val="28"/>
          <w:szCs w:val="28"/>
          <w:lang w:val="es-MX"/>
        </w:rPr>
        <w:t>5.13.3.1.5 Detalle de la Implementación</w:t>
      </w:r>
    </w:p>
    <w:p w:rsidR="58DC71F1" w:rsidP="48661098" w:rsidRDefault="58DC71F1" w14:paraId="6FE10F43" w14:textId="402C7364">
      <w:pPr>
        <w:ind w:left="1710"/>
        <w:rPr>
          <w:sz w:val="28"/>
          <w:szCs w:val="28"/>
          <w:lang w:val="es-MX"/>
        </w:rPr>
      </w:pPr>
    </w:p>
    <w:p w:rsidR="58DC71F1" w:rsidP="48661098" w:rsidRDefault="60F6B933" w14:paraId="120DBF58" w14:textId="0DF03BC6">
      <w:pPr>
        <w:ind w:left="2790"/>
        <w:rPr>
          <w:sz w:val="28"/>
          <w:szCs w:val="28"/>
          <w:lang w:val="es-MX"/>
        </w:rPr>
      </w:pPr>
      <w:r w:rsidRPr="60F6B933">
        <w:rPr>
          <w:sz w:val="28"/>
          <w:szCs w:val="28"/>
          <w:lang w:val="es-MX"/>
        </w:rPr>
        <w:t>5.13.3.1.5.1 Agregar modalidad</w:t>
      </w:r>
    </w:p>
    <w:p w:rsidR="58DC71F1" w:rsidP="48661098" w:rsidRDefault="58DC71F1" w14:paraId="0A8C8CDD" w14:textId="748BF0B6">
      <w:pPr>
        <w:ind w:left="2790"/>
        <w:rPr>
          <w:sz w:val="28"/>
          <w:szCs w:val="28"/>
          <w:lang w:val="es-MX"/>
        </w:rPr>
      </w:pPr>
    </w:p>
    <w:p w:rsidR="58DC71F1" w:rsidP="60F6B933" w:rsidRDefault="60F6B933" w14:paraId="14043862" w14:textId="052D566B">
      <w:pPr>
        <w:ind w:left="2790"/>
        <w:rPr>
          <w:sz w:val="28"/>
          <w:szCs w:val="28"/>
          <w:lang w:val="es-MX"/>
        </w:rPr>
      </w:pPr>
      <w:r w:rsidRPr="60F6B933">
        <w:rPr>
          <w:sz w:val="28"/>
          <w:szCs w:val="28"/>
          <w:lang w:val="es-MX"/>
        </w:rPr>
        <w:t>Ir a la pantalla de Agregar modalidad</w:t>
      </w:r>
    </w:p>
    <w:p w:rsidR="58DC71F1" w:rsidP="48661098" w:rsidRDefault="58DC71F1" w14:paraId="2E273F5A" w14:textId="299997AE">
      <w:pPr>
        <w:ind w:left="1710"/>
        <w:rPr>
          <w:rFonts w:eastAsia="Calibri" w:cs="Arial"/>
          <w:lang w:val="es-MX"/>
        </w:rPr>
      </w:pPr>
    </w:p>
    <w:p w:rsidR="58DC71F1" w:rsidP="48661098" w:rsidRDefault="58DC71F1" w14:paraId="348517A0" w14:textId="25A98010">
      <w:pPr>
        <w:ind w:left="1710"/>
        <w:rPr>
          <w:rFonts w:eastAsia="Calibri" w:cs="Arial"/>
          <w:lang w:val="es-MX"/>
        </w:rPr>
      </w:pPr>
    </w:p>
    <w:p w:rsidR="58DC71F1" w:rsidP="48661098" w:rsidRDefault="58DC71F1" w14:paraId="6F8C10B0" w14:textId="2DDF7344">
      <w:pPr>
        <w:rPr>
          <w:rFonts w:eastAsia="Calibri" w:cs="Arial"/>
          <w:b/>
          <w:bCs/>
          <w:lang w:val="es-MX"/>
        </w:rPr>
      </w:pPr>
    </w:p>
    <w:p w:rsidR="58DC71F1" w:rsidP="60F6B933" w:rsidRDefault="26B493E8" w14:paraId="71EBD772" w14:textId="1BE12CF1">
      <w:pPr>
        <w:ind w:left="1260"/>
        <w:rPr>
          <w:sz w:val="28"/>
          <w:szCs w:val="28"/>
          <w:lang w:val="es-MX"/>
        </w:rPr>
      </w:pPr>
      <w:r w:rsidRPr="26B493E8">
        <w:rPr>
          <w:sz w:val="28"/>
          <w:szCs w:val="28"/>
          <w:lang w:val="es-MX"/>
        </w:rPr>
        <w:t>5.13.3.1 Crear modalidad</w:t>
      </w:r>
    </w:p>
    <w:p w:rsidR="58DC71F1" w:rsidP="48661098" w:rsidRDefault="58DC71F1" w14:paraId="3A535DB1" w14:textId="4D81D99E">
      <w:pPr>
        <w:ind w:left="1260"/>
        <w:rPr>
          <w:sz w:val="28"/>
          <w:szCs w:val="28"/>
          <w:lang w:val="es-MX"/>
        </w:rPr>
      </w:pPr>
    </w:p>
    <w:p w:rsidR="58DC71F1" w:rsidP="48661098" w:rsidRDefault="7C5B1E2F" w14:paraId="5B430BD1" w14:textId="1611C81E">
      <w:pPr>
        <w:ind w:left="2070"/>
        <w:rPr>
          <w:sz w:val="28"/>
          <w:szCs w:val="28"/>
          <w:lang w:val="es-MX"/>
        </w:rPr>
      </w:pPr>
      <w:r w:rsidRPr="7C5B1E2F">
        <w:rPr>
          <w:sz w:val="28"/>
          <w:szCs w:val="28"/>
          <w:lang w:val="es-MX"/>
        </w:rPr>
        <w:t>5.13.3.1.1 Origen de Datos</w:t>
      </w:r>
    </w:p>
    <w:p w:rsidR="58DC71F1" w:rsidP="48661098" w:rsidRDefault="58DC71F1" w14:paraId="2ED016F9" w14:textId="64C49E46">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6161EF0E" w:rsidTr="6161EF0E" w14:paraId="099848E2" w14:textId="77777777">
        <w:trPr>
          <w:trHeight w:val="300"/>
        </w:trPr>
        <w:tc>
          <w:tcPr>
            <w:tcW w:w="4044" w:type="dxa"/>
          </w:tcPr>
          <w:p w:rsidR="6161EF0E" w:rsidP="6161EF0E" w:rsidRDefault="6161EF0E" w14:paraId="692CA0AA" w14:textId="77777777">
            <w:pPr>
              <w:jc w:val="center"/>
              <w:rPr>
                <w:b/>
                <w:bCs/>
                <w:sz w:val="28"/>
                <w:szCs w:val="28"/>
                <w:lang w:val="es-MX"/>
              </w:rPr>
            </w:pPr>
            <w:r w:rsidRPr="6161EF0E">
              <w:rPr>
                <w:b/>
                <w:bCs/>
                <w:sz w:val="28"/>
                <w:szCs w:val="28"/>
                <w:lang w:val="es-MX"/>
              </w:rPr>
              <w:t>Campo</w:t>
            </w:r>
          </w:p>
        </w:tc>
        <w:tc>
          <w:tcPr>
            <w:tcW w:w="4046" w:type="dxa"/>
          </w:tcPr>
          <w:p w:rsidR="6161EF0E" w:rsidP="6161EF0E" w:rsidRDefault="6161EF0E" w14:paraId="67B09E29" w14:textId="77777777">
            <w:pPr>
              <w:jc w:val="center"/>
              <w:rPr>
                <w:b/>
                <w:bCs/>
                <w:sz w:val="28"/>
                <w:szCs w:val="28"/>
                <w:lang w:val="es-MX"/>
              </w:rPr>
            </w:pPr>
            <w:r w:rsidRPr="6161EF0E">
              <w:rPr>
                <w:b/>
                <w:bCs/>
                <w:sz w:val="28"/>
                <w:szCs w:val="28"/>
                <w:lang w:val="es-MX"/>
              </w:rPr>
              <w:t>Origen</w:t>
            </w:r>
          </w:p>
        </w:tc>
      </w:tr>
      <w:tr w:rsidR="6161EF0E" w:rsidTr="6161EF0E" w14:paraId="61C5650B" w14:textId="77777777">
        <w:trPr>
          <w:trHeight w:val="300"/>
        </w:trPr>
        <w:tc>
          <w:tcPr>
            <w:tcW w:w="4044" w:type="dxa"/>
          </w:tcPr>
          <w:p w:rsidR="6161EF0E" w:rsidP="6161EF0E" w:rsidRDefault="6161EF0E" w14:paraId="6004DE7B" w14:textId="03AA99EE">
            <w:pPr>
              <w:rPr>
                <w:sz w:val="28"/>
                <w:szCs w:val="28"/>
                <w:lang w:val="es-MX"/>
              </w:rPr>
            </w:pPr>
            <w:r w:rsidRPr="6161EF0E">
              <w:rPr>
                <w:sz w:val="28"/>
                <w:szCs w:val="28"/>
                <w:lang w:val="es-MX"/>
              </w:rPr>
              <w:t>Código</w:t>
            </w:r>
          </w:p>
        </w:tc>
        <w:tc>
          <w:tcPr>
            <w:tcW w:w="4046" w:type="dxa"/>
          </w:tcPr>
          <w:p w:rsidR="6161EF0E" w:rsidP="6161EF0E" w:rsidRDefault="6161EF0E" w14:paraId="06CE0360" w14:textId="67BE9EA4">
            <w:pPr>
              <w:rPr>
                <w:sz w:val="28"/>
                <w:szCs w:val="28"/>
                <w:lang w:val="es-MX"/>
              </w:rPr>
            </w:pPr>
            <w:r w:rsidRPr="6161EF0E">
              <w:rPr>
                <w:sz w:val="28"/>
                <w:szCs w:val="28"/>
                <w:lang w:val="es-MX"/>
              </w:rPr>
              <w:t>Generado de forma automática</w:t>
            </w:r>
          </w:p>
        </w:tc>
      </w:tr>
      <w:tr w:rsidR="6161EF0E" w:rsidTr="6161EF0E" w14:paraId="3E899BD7" w14:textId="77777777">
        <w:trPr>
          <w:trHeight w:val="300"/>
        </w:trPr>
        <w:tc>
          <w:tcPr>
            <w:tcW w:w="4044" w:type="dxa"/>
          </w:tcPr>
          <w:p w:rsidR="6161EF0E" w:rsidP="6161EF0E" w:rsidRDefault="6161EF0E" w14:paraId="7CA2AC88" w14:textId="4E52624F">
            <w:pPr>
              <w:rPr>
                <w:sz w:val="28"/>
                <w:szCs w:val="28"/>
                <w:lang w:val="es-MX"/>
              </w:rPr>
            </w:pPr>
            <w:r w:rsidRPr="6161EF0E">
              <w:rPr>
                <w:sz w:val="28"/>
                <w:szCs w:val="28"/>
                <w:lang w:val="es-MX"/>
              </w:rPr>
              <w:t>Titulo</w:t>
            </w:r>
          </w:p>
        </w:tc>
        <w:tc>
          <w:tcPr>
            <w:tcW w:w="4046" w:type="dxa"/>
          </w:tcPr>
          <w:p w:rsidR="6161EF0E" w:rsidP="6161EF0E" w:rsidRDefault="6161EF0E" w14:paraId="7478420F" w14:textId="22E8DA7C">
            <w:pPr>
              <w:rPr>
                <w:sz w:val="28"/>
                <w:szCs w:val="28"/>
                <w:lang w:val="es-MX"/>
              </w:rPr>
            </w:pPr>
            <w:r w:rsidRPr="6161EF0E">
              <w:rPr>
                <w:sz w:val="28"/>
                <w:szCs w:val="28"/>
                <w:lang w:val="es-MX"/>
              </w:rPr>
              <w:t>Digitado por el usuario</w:t>
            </w:r>
          </w:p>
        </w:tc>
      </w:tr>
      <w:tr w:rsidR="6161EF0E" w:rsidTr="6161EF0E" w14:paraId="108F03AE" w14:textId="77777777">
        <w:trPr>
          <w:trHeight w:val="300"/>
        </w:trPr>
        <w:tc>
          <w:tcPr>
            <w:tcW w:w="4044" w:type="dxa"/>
          </w:tcPr>
          <w:p w:rsidR="6161EF0E" w:rsidP="6161EF0E" w:rsidRDefault="6161EF0E" w14:paraId="0490E419" w14:textId="197794E3">
            <w:pPr>
              <w:rPr>
                <w:sz w:val="28"/>
                <w:szCs w:val="28"/>
                <w:lang w:val="es-MX"/>
              </w:rPr>
            </w:pPr>
            <w:r w:rsidRPr="6161EF0E">
              <w:rPr>
                <w:sz w:val="28"/>
                <w:szCs w:val="28"/>
                <w:lang w:val="es-MX"/>
              </w:rPr>
              <w:t>Descripción</w:t>
            </w:r>
          </w:p>
        </w:tc>
        <w:tc>
          <w:tcPr>
            <w:tcW w:w="4046" w:type="dxa"/>
          </w:tcPr>
          <w:p w:rsidR="6161EF0E" w:rsidP="6161EF0E" w:rsidRDefault="6161EF0E" w14:paraId="1C6F51A6" w14:textId="7FAE05A5">
            <w:pPr>
              <w:rPr>
                <w:sz w:val="28"/>
                <w:szCs w:val="28"/>
                <w:lang w:val="es-MX"/>
              </w:rPr>
            </w:pPr>
            <w:r w:rsidRPr="6161EF0E">
              <w:rPr>
                <w:sz w:val="28"/>
                <w:szCs w:val="28"/>
                <w:lang w:val="es-MX"/>
              </w:rPr>
              <w:t>Digitado por el usuario</w:t>
            </w:r>
          </w:p>
        </w:tc>
      </w:tr>
    </w:tbl>
    <w:p w:rsidR="58DC71F1" w:rsidP="6161EF0E" w:rsidRDefault="58DC71F1" w14:paraId="41F0C2AB" w14:textId="02773CEB">
      <w:pPr>
        <w:ind w:left="1260"/>
        <w:rPr>
          <w:rFonts w:eastAsia="Calibri" w:cs="Arial"/>
          <w:lang w:val="es-MX"/>
        </w:rPr>
      </w:pPr>
    </w:p>
    <w:p w:rsidR="58DC71F1" w:rsidP="48661098" w:rsidRDefault="7C5B1E2F" w14:paraId="1F06AE52" w14:textId="3AD9ED42">
      <w:pPr>
        <w:ind w:left="2070"/>
        <w:rPr>
          <w:sz w:val="28"/>
          <w:szCs w:val="28"/>
          <w:lang w:val="es-MX"/>
        </w:rPr>
      </w:pPr>
      <w:r w:rsidRPr="7C5B1E2F">
        <w:rPr>
          <w:sz w:val="28"/>
          <w:szCs w:val="28"/>
          <w:lang w:val="es-MX"/>
        </w:rPr>
        <w:t>5.13.3.1.2 Destino de los Datos (Información sensible)</w:t>
      </w:r>
    </w:p>
    <w:p w:rsidR="58DC71F1" w:rsidP="48661098" w:rsidRDefault="58DC71F1" w14:paraId="52FF8080" w14:textId="088D651B">
      <w:pPr>
        <w:ind w:left="1980"/>
        <w:rPr>
          <w:sz w:val="28"/>
          <w:szCs w:val="28"/>
          <w:highlight w:val="cyan"/>
          <w:lang w:val="es-MX"/>
        </w:rPr>
      </w:pPr>
    </w:p>
    <w:tbl>
      <w:tblPr>
        <w:tblStyle w:val="Tablaconcuadrcula"/>
        <w:tblW w:w="8090" w:type="dxa"/>
        <w:tblInd w:w="1260" w:type="dxa"/>
        <w:tblLook w:val="04A0" w:firstRow="1" w:lastRow="0" w:firstColumn="1" w:lastColumn="0" w:noHBand="0" w:noVBand="1"/>
      </w:tblPr>
      <w:tblGrid>
        <w:gridCol w:w="2756"/>
        <w:gridCol w:w="4125"/>
        <w:gridCol w:w="1209"/>
      </w:tblGrid>
      <w:tr w:rsidR="6161EF0E" w:rsidTr="42799C96" w14:paraId="34E6D84F" w14:textId="77777777">
        <w:trPr>
          <w:trHeight w:val="300"/>
        </w:trPr>
        <w:tc>
          <w:tcPr>
            <w:tcW w:w="2756" w:type="dxa"/>
          </w:tcPr>
          <w:p w:rsidR="6161EF0E" w:rsidP="6161EF0E" w:rsidRDefault="6161EF0E" w14:paraId="0735A7FA" w14:textId="77777777">
            <w:pPr>
              <w:jc w:val="center"/>
              <w:rPr>
                <w:b/>
                <w:bCs/>
                <w:sz w:val="28"/>
                <w:szCs w:val="28"/>
                <w:lang w:val="es-MX"/>
              </w:rPr>
            </w:pPr>
            <w:r w:rsidRPr="6161EF0E">
              <w:rPr>
                <w:b/>
                <w:bCs/>
                <w:sz w:val="28"/>
                <w:szCs w:val="28"/>
                <w:lang w:val="es-MX"/>
              </w:rPr>
              <w:t>Campo</w:t>
            </w:r>
          </w:p>
        </w:tc>
        <w:tc>
          <w:tcPr>
            <w:tcW w:w="4125" w:type="dxa"/>
          </w:tcPr>
          <w:p w:rsidR="6161EF0E" w:rsidP="6161EF0E" w:rsidRDefault="6161EF0E" w14:paraId="54847F38" w14:textId="77777777">
            <w:pPr>
              <w:jc w:val="center"/>
              <w:rPr>
                <w:b/>
                <w:bCs/>
                <w:sz w:val="28"/>
                <w:szCs w:val="28"/>
                <w:lang w:val="es-MX"/>
              </w:rPr>
            </w:pPr>
            <w:r w:rsidRPr="6161EF0E">
              <w:rPr>
                <w:b/>
                <w:bCs/>
                <w:sz w:val="28"/>
                <w:szCs w:val="28"/>
                <w:lang w:val="es-MX"/>
              </w:rPr>
              <w:t>Destino</w:t>
            </w:r>
          </w:p>
        </w:tc>
        <w:tc>
          <w:tcPr>
            <w:tcW w:w="1209" w:type="dxa"/>
          </w:tcPr>
          <w:p w:rsidR="6161EF0E" w:rsidP="6161EF0E" w:rsidRDefault="6161EF0E" w14:paraId="466F53D2" w14:textId="77777777">
            <w:pPr>
              <w:jc w:val="center"/>
              <w:rPr>
                <w:b/>
                <w:bCs/>
                <w:sz w:val="28"/>
                <w:szCs w:val="28"/>
                <w:lang w:val="es-MX"/>
              </w:rPr>
            </w:pPr>
            <w:r w:rsidRPr="6161EF0E">
              <w:rPr>
                <w:b/>
                <w:bCs/>
                <w:sz w:val="28"/>
                <w:szCs w:val="28"/>
                <w:lang w:val="es-MX"/>
              </w:rPr>
              <w:t>Dato sensible</w:t>
            </w:r>
          </w:p>
        </w:tc>
      </w:tr>
      <w:tr w:rsidR="6161EF0E" w:rsidTr="42799C96" w14:paraId="7E72FC4D" w14:textId="77777777">
        <w:trPr>
          <w:trHeight w:val="300"/>
        </w:trPr>
        <w:tc>
          <w:tcPr>
            <w:tcW w:w="2756" w:type="dxa"/>
          </w:tcPr>
          <w:p w:rsidR="6161EF0E" w:rsidP="6161EF0E" w:rsidRDefault="6161EF0E" w14:paraId="6D193A6F" w14:textId="03AA99EE">
            <w:pPr>
              <w:rPr>
                <w:sz w:val="28"/>
                <w:szCs w:val="28"/>
                <w:lang w:val="es-MX"/>
              </w:rPr>
            </w:pPr>
            <w:r w:rsidRPr="6161EF0E">
              <w:rPr>
                <w:sz w:val="28"/>
                <w:szCs w:val="28"/>
                <w:lang w:val="es-MX"/>
              </w:rPr>
              <w:t>Código</w:t>
            </w:r>
          </w:p>
        </w:tc>
        <w:tc>
          <w:tcPr>
            <w:tcW w:w="4125" w:type="dxa"/>
          </w:tcPr>
          <w:p w:rsidR="4700FEDD" w:rsidP="4700FEDD" w:rsidRDefault="4700FEDD" w14:paraId="459FE6F2" w14:textId="154D8070">
            <w:pPr>
              <w:rPr>
                <w:rFonts w:eastAsia="Calibri" w:cs="Arial"/>
                <w:lang w:val="es-MX"/>
              </w:rPr>
            </w:pPr>
            <w:proofErr w:type="spellStart"/>
            <w:r w:rsidRPr="4700FEDD">
              <w:rPr>
                <w:lang w:val="es-MX"/>
              </w:rPr>
              <w:t>TA_Modalidades.CI_Codigo</w:t>
            </w:r>
            <w:proofErr w:type="spellEnd"/>
          </w:p>
        </w:tc>
        <w:tc>
          <w:tcPr>
            <w:tcW w:w="1209" w:type="dxa"/>
          </w:tcPr>
          <w:p w:rsidR="6161EF0E" w:rsidP="6161EF0E" w:rsidRDefault="6161EF0E" w14:paraId="1329F794" w14:textId="77777777">
            <w:pPr>
              <w:rPr>
                <w:sz w:val="28"/>
                <w:szCs w:val="28"/>
                <w:lang w:val="es-MX"/>
              </w:rPr>
            </w:pPr>
            <w:r w:rsidRPr="6161EF0E">
              <w:rPr>
                <w:sz w:val="28"/>
                <w:szCs w:val="28"/>
                <w:lang w:val="es-MX"/>
              </w:rPr>
              <w:t>Si</w:t>
            </w:r>
          </w:p>
        </w:tc>
      </w:tr>
      <w:tr w:rsidR="6161EF0E" w:rsidTr="42799C96" w14:paraId="388D475C" w14:textId="77777777">
        <w:trPr>
          <w:trHeight w:val="300"/>
        </w:trPr>
        <w:tc>
          <w:tcPr>
            <w:tcW w:w="2756" w:type="dxa"/>
          </w:tcPr>
          <w:p w:rsidR="6161EF0E" w:rsidP="6161EF0E" w:rsidRDefault="6161EF0E" w14:paraId="4E00D19E" w14:textId="4E52624F">
            <w:pPr>
              <w:rPr>
                <w:sz w:val="28"/>
                <w:szCs w:val="28"/>
                <w:lang w:val="es-MX"/>
              </w:rPr>
            </w:pPr>
            <w:r w:rsidRPr="6161EF0E">
              <w:rPr>
                <w:sz w:val="28"/>
                <w:szCs w:val="28"/>
                <w:lang w:val="es-MX"/>
              </w:rPr>
              <w:t>Titulo</w:t>
            </w:r>
          </w:p>
        </w:tc>
        <w:tc>
          <w:tcPr>
            <w:tcW w:w="4125" w:type="dxa"/>
          </w:tcPr>
          <w:p w:rsidR="4700FEDD" w:rsidP="4700FEDD" w:rsidRDefault="4700FEDD" w14:paraId="20CD2C8D" w14:textId="218E5422">
            <w:pPr>
              <w:rPr>
                <w:rFonts w:eastAsia="Calibri" w:cs="Arial"/>
                <w:lang w:val="es-MX"/>
              </w:rPr>
            </w:pPr>
            <w:r w:rsidRPr="4700FEDD">
              <w:rPr>
                <w:lang w:val="es-MX"/>
              </w:rPr>
              <w:t xml:space="preserve">TA_ </w:t>
            </w:r>
            <w:proofErr w:type="spellStart"/>
            <w:r w:rsidRPr="4700FEDD">
              <w:rPr>
                <w:lang w:val="es-MX"/>
              </w:rPr>
              <w:t>Modalidades.CV_Titulo</w:t>
            </w:r>
            <w:proofErr w:type="spellEnd"/>
          </w:p>
        </w:tc>
        <w:tc>
          <w:tcPr>
            <w:tcW w:w="1209" w:type="dxa"/>
          </w:tcPr>
          <w:p w:rsidR="6161EF0E" w:rsidP="6161EF0E" w:rsidRDefault="6161EF0E" w14:paraId="7562B159" w14:textId="77777777">
            <w:pPr>
              <w:rPr>
                <w:sz w:val="28"/>
                <w:szCs w:val="28"/>
                <w:lang w:val="es-MX"/>
              </w:rPr>
            </w:pPr>
            <w:r w:rsidRPr="6161EF0E">
              <w:rPr>
                <w:sz w:val="28"/>
                <w:szCs w:val="28"/>
                <w:lang w:val="es-MX"/>
              </w:rPr>
              <w:t>Si</w:t>
            </w:r>
          </w:p>
        </w:tc>
      </w:tr>
      <w:tr w:rsidR="6161EF0E" w:rsidTr="42799C96" w14:paraId="3208FFDB" w14:textId="77777777">
        <w:trPr>
          <w:trHeight w:val="300"/>
        </w:trPr>
        <w:tc>
          <w:tcPr>
            <w:tcW w:w="2756" w:type="dxa"/>
          </w:tcPr>
          <w:p w:rsidR="6161EF0E" w:rsidP="6161EF0E" w:rsidRDefault="782688D4" w14:paraId="309ED2B6" w14:textId="1B80908F">
            <w:pPr>
              <w:rPr>
                <w:sz w:val="28"/>
                <w:szCs w:val="28"/>
                <w:lang w:val="es-MX"/>
              </w:rPr>
            </w:pPr>
            <w:r w:rsidRPr="782688D4">
              <w:rPr>
                <w:sz w:val="28"/>
                <w:szCs w:val="28"/>
                <w:lang w:val="es-MX"/>
              </w:rPr>
              <w:t>Descripción</w:t>
            </w:r>
          </w:p>
        </w:tc>
        <w:tc>
          <w:tcPr>
            <w:tcW w:w="4125" w:type="dxa"/>
          </w:tcPr>
          <w:p w:rsidR="4700FEDD" w:rsidP="4700FEDD" w:rsidRDefault="4700FEDD" w14:paraId="6B1B0DC5" w14:textId="28403F9F">
            <w:pPr>
              <w:rPr>
                <w:rFonts w:eastAsia="Calibri" w:cs="Arial"/>
                <w:lang w:val="es-MX"/>
              </w:rPr>
            </w:pPr>
            <w:r w:rsidRPr="4700FEDD">
              <w:rPr>
                <w:lang w:val="es-MX"/>
              </w:rPr>
              <w:t xml:space="preserve">TA_ </w:t>
            </w:r>
            <w:proofErr w:type="spellStart"/>
            <w:r w:rsidRPr="4700FEDD">
              <w:rPr>
                <w:lang w:val="es-MX"/>
              </w:rPr>
              <w:t>Modalidades.CV_Descripcion</w:t>
            </w:r>
            <w:proofErr w:type="spellEnd"/>
          </w:p>
        </w:tc>
        <w:tc>
          <w:tcPr>
            <w:tcW w:w="1209" w:type="dxa"/>
          </w:tcPr>
          <w:p w:rsidR="6161EF0E" w:rsidP="6161EF0E" w:rsidRDefault="6161EF0E" w14:paraId="33ABE4C9" w14:textId="7E5F6451">
            <w:pPr>
              <w:rPr>
                <w:sz w:val="28"/>
                <w:szCs w:val="28"/>
                <w:lang w:val="es-MX"/>
              </w:rPr>
            </w:pPr>
            <w:r w:rsidRPr="6161EF0E">
              <w:rPr>
                <w:sz w:val="28"/>
                <w:szCs w:val="28"/>
                <w:lang w:val="es-MX"/>
              </w:rPr>
              <w:t>Si</w:t>
            </w:r>
          </w:p>
        </w:tc>
      </w:tr>
    </w:tbl>
    <w:p w:rsidR="58DC71F1" w:rsidP="6161EF0E" w:rsidRDefault="58DC71F1" w14:paraId="3A0FABA8" w14:textId="32226694"/>
    <w:p w:rsidR="58DC71F1" w:rsidP="48661098" w:rsidRDefault="58DC71F1" w14:paraId="4D4A9A6E" w14:textId="1EAF691B">
      <w:pPr>
        <w:ind w:left="1260"/>
        <w:rPr>
          <w:sz w:val="28"/>
          <w:szCs w:val="28"/>
          <w:lang w:val="es-MX"/>
        </w:rPr>
      </w:pPr>
    </w:p>
    <w:p w:rsidR="58DC71F1" w:rsidP="48661098" w:rsidRDefault="58DC71F1" w14:paraId="221EBA88" w14:textId="60D4D814">
      <w:pPr>
        <w:ind w:left="1260"/>
        <w:rPr>
          <w:rFonts w:eastAsia="Calibri" w:cs="Arial"/>
          <w:lang w:val="es-MX"/>
        </w:rPr>
      </w:pPr>
    </w:p>
    <w:p w:rsidR="58DC71F1" w:rsidP="48661098" w:rsidRDefault="7C5B1E2F" w14:paraId="53A98488" w14:textId="6E368CB9">
      <w:pPr>
        <w:ind w:left="1260"/>
        <w:rPr>
          <w:sz w:val="28"/>
          <w:szCs w:val="28"/>
          <w:lang w:val="es-MX"/>
        </w:rPr>
      </w:pPr>
      <w:r w:rsidRPr="7C5B1E2F">
        <w:rPr>
          <w:sz w:val="28"/>
          <w:szCs w:val="28"/>
          <w:lang w:val="es-MX"/>
        </w:rPr>
        <w:t>5.13.3.1.3 Otras tablas Afectadas</w:t>
      </w:r>
    </w:p>
    <w:p w:rsidR="58DC71F1" w:rsidP="48661098" w:rsidRDefault="58DC71F1" w14:paraId="7F604311" w14:textId="332C6900">
      <w:pPr>
        <w:ind w:left="1260"/>
        <w:rPr>
          <w:sz w:val="28"/>
          <w:szCs w:val="28"/>
          <w:lang w:val="es-MX"/>
        </w:rPr>
      </w:pPr>
    </w:p>
    <w:p w:rsidR="58DC71F1" w:rsidP="48661098" w:rsidRDefault="48661098" w14:paraId="4AEF4F77" w14:textId="28F70C91">
      <w:pPr>
        <w:ind w:left="1260"/>
        <w:rPr>
          <w:rFonts w:eastAsia="Calibri" w:cs="Arial"/>
          <w:lang w:val="es-MX"/>
        </w:rPr>
      </w:pPr>
      <w:r w:rsidRPr="48661098">
        <w:rPr>
          <w:rFonts w:eastAsia="Calibri" w:cs="Arial"/>
          <w:lang w:val="es-MX"/>
        </w:rPr>
        <w:t xml:space="preserve">No hay </w:t>
      </w:r>
    </w:p>
    <w:p w:rsidR="58DC71F1" w:rsidP="48661098" w:rsidRDefault="58DC71F1" w14:paraId="59D74F19" w14:textId="20CB4976">
      <w:pPr>
        <w:ind w:left="1260"/>
        <w:rPr>
          <w:rFonts w:eastAsia="Calibri" w:cs="Arial"/>
          <w:lang w:val="es-MX"/>
        </w:rPr>
      </w:pPr>
    </w:p>
    <w:p w:rsidR="58DC71F1" w:rsidP="48661098" w:rsidRDefault="7C5B1E2F" w14:paraId="1FE3F5EF" w14:textId="1B48D07E">
      <w:pPr>
        <w:ind w:left="1260"/>
        <w:rPr>
          <w:sz w:val="28"/>
          <w:szCs w:val="28"/>
          <w:lang w:val="es-MX"/>
        </w:rPr>
      </w:pPr>
      <w:r w:rsidRPr="7C5B1E2F">
        <w:rPr>
          <w:sz w:val="28"/>
          <w:szCs w:val="28"/>
          <w:lang w:val="es-MX"/>
        </w:rPr>
        <w:t xml:space="preserve">5.13.3.1.4 </w:t>
      </w:r>
      <w:proofErr w:type="spellStart"/>
      <w:r w:rsidRPr="7C5B1E2F">
        <w:rPr>
          <w:sz w:val="28"/>
          <w:szCs w:val="28"/>
          <w:lang w:val="es-MX"/>
        </w:rPr>
        <w:t>Grid</w:t>
      </w:r>
      <w:proofErr w:type="spellEnd"/>
    </w:p>
    <w:p w:rsidR="58DC71F1" w:rsidP="48661098" w:rsidRDefault="58DC71F1" w14:paraId="1A1C04DB" w14:textId="3572E37E">
      <w:pPr>
        <w:ind w:left="1260"/>
        <w:rPr>
          <w:sz w:val="28"/>
          <w:szCs w:val="28"/>
          <w:lang w:val="es-MX"/>
        </w:rPr>
      </w:pPr>
    </w:p>
    <w:p w:rsidR="58DC71F1" w:rsidP="48661098" w:rsidRDefault="48661098" w14:paraId="51124855" w14:textId="1A14D208">
      <w:pPr>
        <w:ind w:left="1260"/>
        <w:rPr>
          <w:sz w:val="28"/>
          <w:szCs w:val="28"/>
          <w:lang w:val="es-MX"/>
        </w:rPr>
      </w:pPr>
      <w:r w:rsidRPr="48661098">
        <w:rPr>
          <w:sz w:val="28"/>
          <w:szCs w:val="28"/>
          <w:lang w:val="es-MX"/>
        </w:rPr>
        <w:t xml:space="preserve">NO hay </w:t>
      </w:r>
      <w:proofErr w:type="spellStart"/>
      <w:r w:rsidRPr="48661098">
        <w:rPr>
          <w:sz w:val="28"/>
          <w:szCs w:val="28"/>
          <w:lang w:val="es-MX"/>
        </w:rPr>
        <w:t>Grid</w:t>
      </w:r>
      <w:proofErr w:type="spellEnd"/>
    </w:p>
    <w:p w:rsidR="58DC71F1" w:rsidP="48661098" w:rsidRDefault="58DC71F1" w14:paraId="38BA0749" w14:textId="38657D2E">
      <w:pPr>
        <w:ind w:left="1260"/>
        <w:rPr>
          <w:rFonts w:eastAsia="Calibri" w:cs="Arial"/>
          <w:lang w:val="es-MX"/>
        </w:rPr>
      </w:pPr>
    </w:p>
    <w:p w:rsidR="58DC71F1" w:rsidP="48661098" w:rsidRDefault="7C5B1E2F" w14:paraId="2C1B8E1B" w14:textId="05F5038C">
      <w:pPr>
        <w:ind w:left="1260"/>
        <w:rPr>
          <w:sz w:val="28"/>
          <w:szCs w:val="28"/>
          <w:lang w:val="es-MX"/>
        </w:rPr>
      </w:pPr>
      <w:r w:rsidRPr="7C5B1E2F">
        <w:rPr>
          <w:sz w:val="28"/>
          <w:szCs w:val="28"/>
          <w:lang w:val="es-MX"/>
        </w:rPr>
        <w:t>5.13.3.1.5 Detalle de la Implementación</w:t>
      </w:r>
    </w:p>
    <w:p w:rsidR="58DC71F1" w:rsidP="48661098" w:rsidRDefault="58DC71F1" w14:paraId="0D4F6252" w14:textId="423940EF">
      <w:pPr>
        <w:ind w:left="1710"/>
        <w:rPr>
          <w:sz w:val="28"/>
          <w:szCs w:val="28"/>
          <w:lang w:val="es-MX"/>
        </w:rPr>
      </w:pPr>
    </w:p>
    <w:p w:rsidR="58DC71F1" w:rsidP="48661098" w:rsidRDefault="3B51455B" w14:paraId="1CD76DD0" w14:textId="409DFA8D">
      <w:pPr>
        <w:ind w:left="1710"/>
        <w:rPr>
          <w:sz w:val="28"/>
          <w:szCs w:val="28"/>
          <w:lang w:val="es-MX"/>
        </w:rPr>
      </w:pPr>
      <w:r w:rsidRPr="3B51455B">
        <w:rPr>
          <w:sz w:val="28"/>
          <w:szCs w:val="28"/>
          <w:lang w:val="es-MX"/>
        </w:rPr>
        <w:t xml:space="preserve">5.13.3.1.5.1 Crear </w:t>
      </w:r>
      <w:r w:rsidRPr="30B608AA" w:rsidR="30B608AA">
        <w:rPr>
          <w:sz w:val="28"/>
          <w:szCs w:val="28"/>
          <w:lang w:val="es-MX"/>
        </w:rPr>
        <w:t>dato</w:t>
      </w:r>
    </w:p>
    <w:p w:rsidR="58DC71F1" w:rsidP="48661098" w:rsidRDefault="58DC71F1" w14:paraId="1B5F6344" w14:textId="02F5AAE8">
      <w:pPr>
        <w:ind w:left="1710"/>
        <w:rPr>
          <w:sz w:val="28"/>
          <w:szCs w:val="28"/>
          <w:lang w:val="es-MX"/>
        </w:rPr>
      </w:pPr>
    </w:p>
    <w:p w:rsidR="58DC71F1" w:rsidP="48661098" w:rsidRDefault="48661098" w14:paraId="459245B3" w14:textId="24DC1173">
      <w:pPr>
        <w:ind w:left="1710"/>
        <w:rPr>
          <w:color w:val="000000" w:themeColor="text1"/>
          <w:sz w:val="28"/>
          <w:szCs w:val="28"/>
          <w:lang w:val="es-MX"/>
        </w:rPr>
      </w:pPr>
      <w:r w:rsidRPr="48661098">
        <w:rPr>
          <w:color w:val="000000" w:themeColor="text1"/>
          <w:sz w:val="28"/>
          <w:szCs w:val="28"/>
          <w:lang w:val="es-MX"/>
        </w:rPr>
        <w:t>Al presionar se validan los datos ingresados y se almacenan en la base de datos.</w:t>
      </w:r>
    </w:p>
    <w:p w:rsidR="58DC71F1" w:rsidP="48661098" w:rsidRDefault="58DC71F1" w14:paraId="748D3586" w14:textId="5489863A">
      <w:pPr>
        <w:rPr>
          <w:rFonts w:eastAsia="Calibri" w:cs="Arial"/>
          <w:b/>
          <w:bCs/>
          <w:lang w:val="es-MX"/>
        </w:rPr>
      </w:pPr>
    </w:p>
    <w:p w:rsidR="58DC71F1" w:rsidP="48661098" w:rsidRDefault="58DC71F1" w14:paraId="19F01C81" w14:textId="280DC970">
      <w:pPr>
        <w:rPr>
          <w:rFonts w:eastAsia="Calibri" w:cs="Arial"/>
          <w:b/>
          <w:bCs/>
          <w:lang w:val="es-MX"/>
        </w:rPr>
      </w:pPr>
    </w:p>
    <w:p w:rsidR="58DC71F1" w:rsidP="60F6B933" w:rsidRDefault="60F6B933" w14:paraId="653F98F8" w14:textId="1A7ECD30">
      <w:pPr>
        <w:ind w:left="1260"/>
        <w:rPr>
          <w:sz w:val="28"/>
          <w:szCs w:val="28"/>
          <w:lang w:val="es-MX"/>
        </w:rPr>
      </w:pPr>
      <w:r w:rsidRPr="60F6B933">
        <w:rPr>
          <w:sz w:val="28"/>
          <w:szCs w:val="28"/>
          <w:lang w:val="es-MX"/>
        </w:rPr>
        <w:t>5.13.3.1 Actualizar modalidad</w:t>
      </w:r>
    </w:p>
    <w:p w:rsidR="58DC71F1" w:rsidP="48661098" w:rsidRDefault="58DC71F1" w14:paraId="6B303335" w14:textId="38940625">
      <w:pPr>
        <w:ind w:left="1260"/>
        <w:rPr>
          <w:sz w:val="28"/>
          <w:szCs w:val="28"/>
          <w:lang w:val="es-MX"/>
        </w:rPr>
      </w:pPr>
    </w:p>
    <w:p w:rsidR="58DC71F1" w:rsidP="48661098" w:rsidRDefault="7C5B1E2F" w14:paraId="737C75D4" w14:textId="21FE66B6">
      <w:pPr>
        <w:ind w:left="1260"/>
        <w:rPr>
          <w:sz w:val="28"/>
          <w:szCs w:val="28"/>
          <w:lang w:val="es-MX"/>
        </w:rPr>
      </w:pPr>
      <w:r w:rsidRPr="7C5B1E2F">
        <w:rPr>
          <w:sz w:val="28"/>
          <w:szCs w:val="28"/>
          <w:lang w:val="es-MX"/>
        </w:rPr>
        <w:t>5.13.3.1.1 Origen de Datos</w:t>
      </w:r>
    </w:p>
    <w:p w:rsidR="58DC71F1" w:rsidP="48661098" w:rsidRDefault="58DC71F1" w14:paraId="46FE0003" w14:textId="32252EEA">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594A5D17" w:rsidTr="594A5D17" w14:paraId="435FA0EA" w14:textId="77777777">
        <w:trPr>
          <w:trHeight w:val="300"/>
        </w:trPr>
        <w:tc>
          <w:tcPr>
            <w:tcW w:w="4044" w:type="dxa"/>
          </w:tcPr>
          <w:p w:rsidR="594A5D17" w:rsidP="594A5D17" w:rsidRDefault="594A5D17" w14:paraId="45209C56" w14:textId="77777777">
            <w:pPr>
              <w:jc w:val="center"/>
              <w:rPr>
                <w:b/>
                <w:bCs/>
                <w:sz w:val="28"/>
                <w:szCs w:val="28"/>
                <w:lang w:val="es-MX"/>
              </w:rPr>
            </w:pPr>
            <w:r w:rsidRPr="594A5D17">
              <w:rPr>
                <w:b/>
                <w:bCs/>
                <w:sz w:val="28"/>
                <w:szCs w:val="28"/>
                <w:lang w:val="es-MX"/>
              </w:rPr>
              <w:t>Campo</w:t>
            </w:r>
          </w:p>
        </w:tc>
        <w:tc>
          <w:tcPr>
            <w:tcW w:w="4046" w:type="dxa"/>
          </w:tcPr>
          <w:p w:rsidR="594A5D17" w:rsidP="594A5D17" w:rsidRDefault="594A5D17" w14:paraId="412B39CE" w14:textId="77777777">
            <w:pPr>
              <w:jc w:val="center"/>
              <w:rPr>
                <w:b/>
                <w:bCs/>
                <w:sz w:val="28"/>
                <w:szCs w:val="28"/>
                <w:lang w:val="es-MX"/>
              </w:rPr>
            </w:pPr>
            <w:r w:rsidRPr="594A5D17">
              <w:rPr>
                <w:b/>
                <w:bCs/>
                <w:sz w:val="28"/>
                <w:szCs w:val="28"/>
                <w:lang w:val="es-MX"/>
              </w:rPr>
              <w:t>Origen</w:t>
            </w:r>
          </w:p>
        </w:tc>
      </w:tr>
      <w:tr w:rsidR="594A5D17" w:rsidTr="594A5D17" w14:paraId="6B34DB55" w14:textId="77777777">
        <w:trPr>
          <w:trHeight w:val="300"/>
        </w:trPr>
        <w:tc>
          <w:tcPr>
            <w:tcW w:w="4044" w:type="dxa"/>
          </w:tcPr>
          <w:p w:rsidR="594A5D17" w:rsidP="594A5D17" w:rsidRDefault="594A5D17" w14:paraId="1816C3C6" w14:textId="03AA99EE">
            <w:pPr>
              <w:rPr>
                <w:sz w:val="28"/>
                <w:szCs w:val="28"/>
                <w:lang w:val="es-MX"/>
              </w:rPr>
            </w:pPr>
            <w:r w:rsidRPr="594A5D17">
              <w:rPr>
                <w:sz w:val="28"/>
                <w:szCs w:val="28"/>
                <w:lang w:val="es-MX"/>
              </w:rPr>
              <w:t>Código</w:t>
            </w:r>
          </w:p>
        </w:tc>
        <w:tc>
          <w:tcPr>
            <w:tcW w:w="4046" w:type="dxa"/>
          </w:tcPr>
          <w:p w:rsidR="594A5D17" w:rsidP="594A5D17" w:rsidRDefault="594A5D17" w14:paraId="24DA9AE8" w14:textId="67BE9EA4">
            <w:pPr>
              <w:rPr>
                <w:sz w:val="28"/>
                <w:szCs w:val="28"/>
                <w:lang w:val="es-MX"/>
              </w:rPr>
            </w:pPr>
            <w:r w:rsidRPr="594A5D17">
              <w:rPr>
                <w:sz w:val="28"/>
                <w:szCs w:val="28"/>
                <w:lang w:val="es-MX"/>
              </w:rPr>
              <w:t>Generado de forma automática</w:t>
            </w:r>
          </w:p>
        </w:tc>
      </w:tr>
      <w:tr w:rsidR="594A5D17" w:rsidTr="594A5D17" w14:paraId="09B771B9" w14:textId="77777777">
        <w:trPr>
          <w:trHeight w:val="300"/>
        </w:trPr>
        <w:tc>
          <w:tcPr>
            <w:tcW w:w="4044" w:type="dxa"/>
          </w:tcPr>
          <w:p w:rsidR="594A5D17" w:rsidP="594A5D17" w:rsidRDefault="594A5D17" w14:paraId="48C7A370" w14:textId="4E52624F">
            <w:pPr>
              <w:rPr>
                <w:sz w:val="28"/>
                <w:szCs w:val="28"/>
                <w:lang w:val="es-MX"/>
              </w:rPr>
            </w:pPr>
            <w:r w:rsidRPr="594A5D17">
              <w:rPr>
                <w:sz w:val="28"/>
                <w:szCs w:val="28"/>
                <w:lang w:val="es-MX"/>
              </w:rPr>
              <w:t>Titulo</w:t>
            </w:r>
          </w:p>
        </w:tc>
        <w:tc>
          <w:tcPr>
            <w:tcW w:w="4046" w:type="dxa"/>
          </w:tcPr>
          <w:p w:rsidR="594A5D17" w:rsidP="594A5D17" w:rsidRDefault="594A5D17" w14:paraId="4DD72577" w14:textId="22E8DA7C">
            <w:pPr>
              <w:rPr>
                <w:sz w:val="28"/>
                <w:szCs w:val="28"/>
                <w:lang w:val="es-MX"/>
              </w:rPr>
            </w:pPr>
            <w:r w:rsidRPr="594A5D17">
              <w:rPr>
                <w:sz w:val="28"/>
                <w:szCs w:val="28"/>
                <w:lang w:val="es-MX"/>
              </w:rPr>
              <w:t>Digitado por el usuario</w:t>
            </w:r>
          </w:p>
        </w:tc>
      </w:tr>
      <w:tr w:rsidR="594A5D17" w:rsidTr="594A5D17" w14:paraId="22811FAC" w14:textId="77777777">
        <w:trPr>
          <w:trHeight w:val="300"/>
        </w:trPr>
        <w:tc>
          <w:tcPr>
            <w:tcW w:w="4044" w:type="dxa"/>
          </w:tcPr>
          <w:p w:rsidR="594A5D17" w:rsidP="594A5D17" w:rsidRDefault="594A5D17" w14:paraId="2FE13FD5" w14:textId="197794E3">
            <w:pPr>
              <w:rPr>
                <w:sz w:val="28"/>
                <w:szCs w:val="28"/>
                <w:lang w:val="es-MX"/>
              </w:rPr>
            </w:pPr>
            <w:r w:rsidRPr="594A5D17">
              <w:rPr>
                <w:sz w:val="28"/>
                <w:szCs w:val="28"/>
                <w:lang w:val="es-MX"/>
              </w:rPr>
              <w:t>Descripción</w:t>
            </w:r>
          </w:p>
        </w:tc>
        <w:tc>
          <w:tcPr>
            <w:tcW w:w="4046" w:type="dxa"/>
          </w:tcPr>
          <w:p w:rsidR="594A5D17" w:rsidP="594A5D17" w:rsidRDefault="594A5D17" w14:paraId="238AFBF8" w14:textId="7FAE05A5">
            <w:pPr>
              <w:rPr>
                <w:sz w:val="28"/>
                <w:szCs w:val="28"/>
                <w:lang w:val="es-MX"/>
              </w:rPr>
            </w:pPr>
            <w:r w:rsidRPr="594A5D17">
              <w:rPr>
                <w:sz w:val="28"/>
                <w:szCs w:val="28"/>
                <w:lang w:val="es-MX"/>
              </w:rPr>
              <w:t>Digitado por el usuario</w:t>
            </w:r>
          </w:p>
        </w:tc>
      </w:tr>
    </w:tbl>
    <w:p w:rsidR="58DC71F1" w:rsidP="48661098" w:rsidRDefault="58DC71F1" w14:paraId="192466A0" w14:textId="202B0F13">
      <w:pPr>
        <w:ind w:left="1260"/>
        <w:rPr>
          <w:sz w:val="28"/>
          <w:szCs w:val="28"/>
          <w:lang w:val="es-MX"/>
        </w:rPr>
      </w:pPr>
    </w:p>
    <w:p w:rsidR="58DC71F1" w:rsidP="48661098" w:rsidRDefault="7C5B1E2F" w14:paraId="3E21A30C" w14:textId="5AE43E13">
      <w:pPr>
        <w:ind w:left="1260"/>
        <w:rPr>
          <w:sz w:val="28"/>
          <w:szCs w:val="28"/>
          <w:lang w:val="es-MX"/>
        </w:rPr>
      </w:pPr>
      <w:r w:rsidRPr="7C5B1E2F">
        <w:rPr>
          <w:sz w:val="28"/>
          <w:szCs w:val="28"/>
          <w:lang w:val="es-MX"/>
        </w:rPr>
        <w:t>5.13.3.1.2 Destino de los Datos (Información sensible)</w:t>
      </w:r>
    </w:p>
    <w:p w:rsidR="58DC71F1" w:rsidP="48661098" w:rsidRDefault="58DC71F1" w14:paraId="0B5B8DB2" w14:textId="5DDEB568">
      <w:pPr>
        <w:ind w:left="1980"/>
        <w:rPr>
          <w:sz w:val="28"/>
          <w:szCs w:val="28"/>
          <w:highlight w:val="cyan"/>
          <w:lang w:val="es-MX"/>
        </w:rPr>
      </w:pPr>
    </w:p>
    <w:tbl>
      <w:tblPr>
        <w:tblStyle w:val="Tablaconcuadrcula"/>
        <w:tblW w:w="0" w:type="auto"/>
        <w:tblInd w:w="1260" w:type="dxa"/>
        <w:tblLook w:val="04A0" w:firstRow="1" w:lastRow="0" w:firstColumn="1" w:lastColumn="0" w:noHBand="0" w:noVBand="1"/>
      </w:tblPr>
      <w:tblGrid>
        <w:gridCol w:w="1649"/>
        <w:gridCol w:w="5232"/>
        <w:gridCol w:w="1209"/>
      </w:tblGrid>
      <w:tr w:rsidR="4659ED8E" w:rsidTr="4659ED8E" w14:paraId="7140B676" w14:textId="77777777">
        <w:trPr>
          <w:trHeight w:val="300"/>
        </w:trPr>
        <w:tc>
          <w:tcPr>
            <w:tcW w:w="1649" w:type="dxa"/>
          </w:tcPr>
          <w:p w:rsidR="4659ED8E" w:rsidP="4659ED8E" w:rsidRDefault="4659ED8E" w14:paraId="023EA4D9" w14:textId="77777777">
            <w:pPr>
              <w:jc w:val="center"/>
              <w:rPr>
                <w:b/>
                <w:bCs/>
                <w:sz w:val="28"/>
                <w:szCs w:val="28"/>
                <w:lang w:val="es-MX"/>
              </w:rPr>
            </w:pPr>
            <w:r w:rsidRPr="4659ED8E">
              <w:rPr>
                <w:b/>
                <w:bCs/>
                <w:sz w:val="28"/>
                <w:szCs w:val="28"/>
                <w:lang w:val="es-MX"/>
              </w:rPr>
              <w:t>Campo</w:t>
            </w:r>
          </w:p>
        </w:tc>
        <w:tc>
          <w:tcPr>
            <w:tcW w:w="5232" w:type="dxa"/>
          </w:tcPr>
          <w:p w:rsidR="4659ED8E" w:rsidP="4659ED8E" w:rsidRDefault="4659ED8E" w14:paraId="7F40C42C" w14:textId="77777777">
            <w:pPr>
              <w:jc w:val="center"/>
              <w:rPr>
                <w:b/>
                <w:bCs/>
                <w:sz w:val="28"/>
                <w:szCs w:val="28"/>
                <w:lang w:val="es-MX"/>
              </w:rPr>
            </w:pPr>
            <w:r w:rsidRPr="4659ED8E">
              <w:rPr>
                <w:b/>
                <w:bCs/>
                <w:sz w:val="28"/>
                <w:szCs w:val="28"/>
                <w:lang w:val="es-MX"/>
              </w:rPr>
              <w:t>Destino</w:t>
            </w:r>
          </w:p>
        </w:tc>
        <w:tc>
          <w:tcPr>
            <w:tcW w:w="1209" w:type="dxa"/>
          </w:tcPr>
          <w:p w:rsidR="4659ED8E" w:rsidP="4659ED8E" w:rsidRDefault="4659ED8E" w14:paraId="271BEA8F" w14:textId="77777777">
            <w:pPr>
              <w:jc w:val="center"/>
              <w:rPr>
                <w:b/>
                <w:bCs/>
                <w:sz w:val="28"/>
                <w:szCs w:val="28"/>
                <w:lang w:val="es-MX"/>
              </w:rPr>
            </w:pPr>
            <w:r w:rsidRPr="4659ED8E">
              <w:rPr>
                <w:b/>
                <w:bCs/>
                <w:sz w:val="28"/>
                <w:szCs w:val="28"/>
                <w:lang w:val="es-MX"/>
              </w:rPr>
              <w:t>Dato sensible</w:t>
            </w:r>
          </w:p>
        </w:tc>
      </w:tr>
      <w:tr w:rsidR="4659ED8E" w:rsidTr="4659ED8E" w14:paraId="145E3554" w14:textId="77777777">
        <w:trPr>
          <w:trHeight w:val="300"/>
        </w:trPr>
        <w:tc>
          <w:tcPr>
            <w:tcW w:w="1649" w:type="dxa"/>
          </w:tcPr>
          <w:p w:rsidR="4659ED8E" w:rsidP="4659ED8E" w:rsidRDefault="4659ED8E" w14:paraId="4D892B6C" w14:textId="03AA99EE">
            <w:pPr>
              <w:rPr>
                <w:sz w:val="28"/>
                <w:szCs w:val="28"/>
                <w:lang w:val="es-MX"/>
              </w:rPr>
            </w:pPr>
            <w:r w:rsidRPr="4659ED8E">
              <w:rPr>
                <w:sz w:val="28"/>
                <w:szCs w:val="28"/>
                <w:lang w:val="es-MX"/>
              </w:rPr>
              <w:t>Código</w:t>
            </w:r>
          </w:p>
        </w:tc>
        <w:tc>
          <w:tcPr>
            <w:tcW w:w="5232" w:type="dxa"/>
          </w:tcPr>
          <w:p w:rsidR="4659ED8E" w:rsidP="4659ED8E" w:rsidRDefault="4659ED8E" w14:paraId="38705F09" w14:textId="154D8070">
            <w:pPr>
              <w:rPr>
                <w:rFonts w:eastAsia="Calibri" w:cs="Arial"/>
                <w:lang w:val="es-MX"/>
              </w:rPr>
            </w:pPr>
            <w:proofErr w:type="spellStart"/>
            <w:r w:rsidRPr="4659ED8E">
              <w:rPr>
                <w:lang w:val="es-MX"/>
              </w:rPr>
              <w:t>TA_Modalidades.CI_Codigo</w:t>
            </w:r>
            <w:proofErr w:type="spellEnd"/>
          </w:p>
        </w:tc>
        <w:tc>
          <w:tcPr>
            <w:tcW w:w="1209" w:type="dxa"/>
          </w:tcPr>
          <w:p w:rsidR="4659ED8E" w:rsidP="4659ED8E" w:rsidRDefault="4659ED8E" w14:paraId="161F33F9" w14:textId="77777777">
            <w:pPr>
              <w:rPr>
                <w:sz w:val="28"/>
                <w:szCs w:val="28"/>
                <w:lang w:val="es-MX"/>
              </w:rPr>
            </w:pPr>
            <w:r w:rsidRPr="4659ED8E">
              <w:rPr>
                <w:sz w:val="28"/>
                <w:szCs w:val="28"/>
                <w:lang w:val="es-MX"/>
              </w:rPr>
              <w:t>Si</w:t>
            </w:r>
          </w:p>
        </w:tc>
      </w:tr>
      <w:tr w:rsidR="4659ED8E" w:rsidTr="4659ED8E" w14:paraId="1A0E3B3A" w14:textId="77777777">
        <w:trPr>
          <w:trHeight w:val="300"/>
        </w:trPr>
        <w:tc>
          <w:tcPr>
            <w:tcW w:w="1649" w:type="dxa"/>
          </w:tcPr>
          <w:p w:rsidR="4659ED8E" w:rsidP="4659ED8E" w:rsidRDefault="4659ED8E" w14:paraId="0C6E8348" w14:textId="4E52624F">
            <w:pPr>
              <w:rPr>
                <w:sz w:val="28"/>
                <w:szCs w:val="28"/>
                <w:lang w:val="es-MX"/>
              </w:rPr>
            </w:pPr>
            <w:r w:rsidRPr="4659ED8E">
              <w:rPr>
                <w:sz w:val="28"/>
                <w:szCs w:val="28"/>
                <w:lang w:val="es-MX"/>
              </w:rPr>
              <w:t>Titulo</w:t>
            </w:r>
          </w:p>
        </w:tc>
        <w:tc>
          <w:tcPr>
            <w:tcW w:w="5232" w:type="dxa"/>
          </w:tcPr>
          <w:p w:rsidR="4659ED8E" w:rsidP="4659ED8E" w:rsidRDefault="4659ED8E" w14:paraId="2354EDBD" w14:textId="218E5422">
            <w:pPr>
              <w:rPr>
                <w:rFonts w:eastAsia="Calibri" w:cs="Arial"/>
                <w:lang w:val="es-MX"/>
              </w:rPr>
            </w:pPr>
            <w:r w:rsidRPr="4659ED8E">
              <w:rPr>
                <w:lang w:val="es-MX"/>
              </w:rPr>
              <w:t xml:space="preserve">TA_ </w:t>
            </w:r>
            <w:proofErr w:type="spellStart"/>
            <w:r w:rsidRPr="4659ED8E">
              <w:rPr>
                <w:lang w:val="es-MX"/>
              </w:rPr>
              <w:t>Modalidades.CV_Titulo</w:t>
            </w:r>
            <w:proofErr w:type="spellEnd"/>
          </w:p>
        </w:tc>
        <w:tc>
          <w:tcPr>
            <w:tcW w:w="1209" w:type="dxa"/>
          </w:tcPr>
          <w:p w:rsidR="4659ED8E" w:rsidP="4659ED8E" w:rsidRDefault="4659ED8E" w14:paraId="1BAEB847" w14:textId="77777777">
            <w:pPr>
              <w:rPr>
                <w:sz w:val="28"/>
                <w:szCs w:val="28"/>
                <w:lang w:val="es-MX"/>
              </w:rPr>
            </w:pPr>
            <w:r w:rsidRPr="4659ED8E">
              <w:rPr>
                <w:sz w:val="28"/>
                <w:szCs w:val="28"/>
                <w:lang w:val="es-MX"/>
              </w:rPr>
              <w:t>Si</w:t>
            </w:r>
          </w:p>
        </w:tc>
      </w:tr>
      <w:tr w:rsidR="4659ED8E" w:rsidTr="4659ED8E" w14:paraId="6435E686" w14:textId="77777777">
        <w:trPr>
          <w:trHeight w:val="300"/>
        </w:trPr>
        <w:tc>
          <w:tcPr>
            <w:tcW w:w="1649" w:type="dxa"/>
          </w:tcPr>
          <w:p w:rsidR="4659ED8E" w:rsidP="4659ED8E" w:rsidRDefault="4659ED8E" w14:paraId="46484F76" w14:textId="197794E3">
            <w:pPr>
              <w:rPr>
                <w:sz w:val="28"/>
                <w:szCs w:val="28"/>
                <w:lang w:val="es-MX"/>
              </w:rPr>
            </w:pPr>
            <w:r w:rsidRPr="4659ED8E">
              <w:rPr>
                <w:sz w:val="28"/>
                <w:szCs w:val="28"/>
                <w:lang w:val="es-MX"/>
              </w:rPr>
              <w:t>Descripción</w:t>
            </w:r>
          </w:p>
        </w:tc>
        <w:tc>
          <w:tcPr>
            <w:tcW w:w="5232" w:type="dxa"/>
          </w:tcPr>
          <w:p w:rsidR="4659ED8E" w:rsidP="4659ED8E" w:rsidRDefault="4659ED8E" w14:paraId="7F7B1144" w14:textId="28403F9F">
            <w:pPr>
              <w:rPr>
                <w:rFonts w:eastAsia="Calibri" w:cs="Arial"/>
                <w:lang w:val="es-MX"/>
              </w:rPr>
            </w:pPr>
            <w:r w:rsidRPr="4659ED8E">
              <w:rPr>
                <w:lang w:val="es-MX"/>
              </w:rPr>
              <w:t xml:space="preserve">TA_ </w:t>
            </w:r>
            <w:proofErr w:type="spellStart"/>
            <w:r w:rsidRPr="4659ED8E">
              <w:rPr>
                <w:lang w:val="es-MX"/>
              </w:rPr>
              <w:t>Modalidades.CV_Descripcion</w:t>
            </w:r>
            <w:proofErr w:type="spellEnd"/>
          </w:p>
        </w:tc>
        <w:tc>
          <w:tcPr>
            <w:tcW w:w="1209" w:type="dxa"/>
          </w:tcPr>
          <w:p w:rsidR="4659ED8E" w:rsidP="4659ED8E" w:rsidRDefault="4659ED8E" w14:paraId="708EE2DF" w14:textId="7E5F6451">
            <w:pPr>
              <w:rPr>
                <w:sz w:val="28"/>
                <w:szCs w:val="28"/>
                <w:lang w:val="es-MX"/>
              </w:rPr>
            </w:pPr>
            <w:r w:rsidRPr="4659ED8E">
              <w:rPr>
                <w:sz w:val="28"/>
                <w:szCs w:val="28"/>
                <w:lang w:val="es-MX"/>
              </w:rPr>
              <w:t>Si</w:t>
            </w:r>
          </w:p>
        </w:tc>
      </w:tr>
    </w:tbl>
    <w:p w:rsidR="58DC71F1" w:rsidP="48661098" w:rsidRDefault="58DC71F1" w14:paraId="3EE9D60A" w14:textId="3D927EF3">
      <w:pPr>
        <w:ind w:left="1260"/>
        <w:rPr>
          <w:sz w:val="28"/>
          <w:szCs w:val="28"/>
          <w:lang w:val="es-MX"/>
        </w:rPr>
      </w:pPr>
    </w:p>
    <w:p w:rsidR="58DC71F1" w:rsidP="48661098" w:rsidRDefault="58DC71F1" w14:paraId="79D9FB9F" w14:textId="714BA820">
      <w:pPr>
        <w:ind w:left="1260"/>
        <w:rPr>
          <w:sz w:val="28"/>
          <w:szCs w:val="28"/>
          <w:lang w:val="es-MX"/>
        </w:rPr>
      </w:pPr>
    </w:p>
    <w:p w:rsidR="58DC71F1" w:rsidP="48661098" w:rsidRDefault="58DC71F1" w14:paraId="632CC17F" w14:textId="2E109DDE">
      <w:pPr>
        <w:ind w:left="1260"/>
        <w:rPr>
          <w:sz w:val="28"/>
          <w:szCs w:val="28"/>
          <w:lang w:val="es-MX"/>
        </w:rPr>
      </w:pPr>
    </w:p>
    <w:p w:rsidR="58DC71F1" w:rsidP="48661098" w:rsidRDefault="58DC71F1" w14:paraId="4C75A411" w14:textId="05C86CFD">
      <w:pPr>
        <w:ind w:left="1260"/>
        <w:rPr>
          <w:sz w:val="28"/>
          <w:szCs w:val="28"/>
          <w:lang w:val="es-MX"/>
        </w:rPr>
      </w:pPr>
    </w:p>
    <w:p w:rsidR="5412D85B" w:rsidP="5412D85B" w:rsidRDefault="5412D85B" w14:paraId="611C5618" w14:textId="500DF4C5">
      <w:pPr>
        <w:ind w:left="1260"/>
        <w:rPr>
          <w:sz w:val="28"/>
          <w:szCs w:val="28"/>
          <w:lang w:val="es-MX"/>
        </w:rPr>
      </w:pPr>
    </w:p>
    <w:p w:rsidR="58DC71F1" w:rsidP="48661098" w:rsidRDefault="58DC71F1" w14:paraId="671A3EB6" w14:textId="4BD2ECB9">
      <w:pPr>
        <w:ind w:left="1260"/>
        <w:rPr>
          <w:rFonts w:eastAsia="Calibri" w:cs="Arial"/>
          <w:lang w:val="es-MX"/>
        </w:rPr>
      </w:pPr>
    </w:p>
    <w:p w:rsidR="58DC71F1" w:rsidP="48661098" w:rsidRDefault="7C5B1E2F" w14:paraId="0971FB75" w14:textId="342212AB">
      <w:pPr>
        <w:ind w:left="1260"/>
        <w:rPr>
          <w:sz w:val="28"/>
          <w:szCs w:val="28"/>
          <w:lang w:val="es-MX"/>
        </w:rPr>
      </w:pPr>
      <w:r w:rsidRPr="7C5B1E2F">
        <w:rPr>
          <w:sz w:val="28"/>
          <w:szCs w:val="28"/>
          <w:lang w:val="es-MX"/>
        </w:rPr>
        <w:lastRenderedPageBreak/>
        <w:t>5.13.3.1.3 Otras tablas Afectadas</w:t>
      </w:r>
    </w:p>
    <w:p w:rsidR="58DC71F1" w:rsidP="48661098" w:rsidRDefault="58DC71F1" w14:paraId="6E53AF03" w14:textId="178FF81D">
      <w:pPr>
        <w:ind w:left="1260"/>
        <w:rPr>
          <w:sz w:val="28"/>
          <w:szCs w:val="28"/>
          <w:lang w:val="es-MX"/>
        </w:rPr>
      </w:pPr>
    </w:p>
    <w:p w:rsidR="58DC71F1" w:rsidP="48661098" w:rsidRDefault="48661098" w14:paraId="0042222B" w14:textId="54FCEA23">
      <w:pPr>
        <w:ind w:left="1260"/>
        <w:rPr>
          <w:rFonts w:eastAsia="Calibri" w:cs="Arial"/>
          <w:lang w:val="es-MX"/>
        </w:rPr>
      </w:pPr>
      <w:r w:rsidRPr="48661098">
        <w:rPr>
          <w:rFonts w:eastAsia="Calibri" w:cs="Arial"/>
          <w:lang w:val="es-MX"/>
        </w:rPr>
        <w:t xml:space="preserve">No hay </w:t>
      </w:r>
    </w:p>
    <w:p w:rsidR="58DC71F1" w:rsidP="48661098" w:rsidRDefault="58DC71F1" w14:paraId="7C4E523D" w14:textId="254F42CD">
      <w:pPr>
        <w:ind w:left="1260"/>
        <w:rPr>
          <w:rFonts w:eastAsia="Calibri" w:cs="Arial"/>
          <w:lang w:val="es-MX"/>
        </w:rPr>
      </w:pPr>
    </w:p>
    <w:p w:rsidR="58DC71F1" w:rsidP="48661098" w:rsidRDefault="7C5B1E2F" w14:paraId="3A3BD609" w14:textId="2584C564">
      <w:pPr>
        <w:ind w:left="1260"/>
        <w:rPr>
          <w:sz w:val="28"/>
          <w:szCs w:val="28"/>
          <w:lang w:val="es-MX"/>
        </w:rPr>
      </w:pPr>
      <w:r w:rsidRPr="7C5B1E2F">
        <w:rPr>
          <w:sz w:val="28"/>
          <w:szCs w:val="28"/>
          <w:lang w:val="es-MX"/>
        </w:rPr>
        <w:t xml:space="preserve">5.13.3.1.4 </w:t>
      </w:r>
      <w:proofErr w:type="spellStart"/>
      <w:r w:rsidRPr="7C5B1E2F">
        <w:rPr>
          <w:sz w:val="28"/>
          <w:szCs w:val="28"/>
          <w:lang w:val="es-MX"/>
        </w:rPr>
        <w:t>Grid</w:t>
      </w:r>
      <w:proofErr w:type="spellEnd"/>
    </w:p>
    <w:p w:rsidR="58DC71F1" w:rsidP="48661098" w:rsidRDefault="58DC71F1" w14:paraId="2653B782" w14:textId="45EF5420">
      <w:pPr>
        <w:ind w:left="1260"/>
        <w:rPr>
          <w:sz w:val="28"/>
          <w:szCs w:val="28"/>
          <w:lang w:val="es-MX"/>
        </w:rPr>
      </w:pPr>
    </w:p>
    <w:p w:rsidR="58DC71F1" w:rsidP="48661098" w:rsidRDefault="48661098" w14:paraId="2FF34D69" w14:textId="75AA5282">
      <w:pPr>
        <w:ind w:left="1260"/>
        <w:rPr>
          <w:sz w:val="28"/>
          <w:szCs w:val="28"/>
          <w:lang w:val="es-MX"/>
        </w:rPr>
      </w:pPr>
      <w:r w:rsidRPr="48661098">
        <w:rPr>
          <w:sz w:val="28"/>
          <w:szCs w:val="28"/>
          <w:lang w:val="es-MX"/>
        </w:rPr>
        <w:t xml:space="preserve">NO hay </w:t>
      </w:r>
      <w:proofErr w:type="spellStart"/>
      <w:r w:rsidRPr="48661098">
        <w:rPr>
          <w:sz w:val="28"/>
          <w:szCs w:val="28"/>
          <w:lang w:val="es-MX"/>
        </w:rPr>
        <w:t>Grid</w:t>
      </w:r>
      <w:proofErr w:type="spellEnd"/>
    </w:p>
    <w:p w:rsidR="58DC71F1" w:rsidP="48661098" w:rsidRDefault="58DC71F1" w14:paraId="44DE4565" w14:textId="1AD89356">
      <w:pPr>
        <w:ind w:left="1260"/>
        <w:rPr>
          <w:rFonts w:eastAsia="Calibri" w:cs="Arial"/>
          <w:lang w:val="es-MX"/>
        </w:rPr>
      </w:pPr>
    </w:p>
    <w:p w:rsidR="58DC71F1" w:rsidP="48661098" w:rsidRDefault="7C5B1E2F" w14:paraId="6370A480" w14:textId="06CE63C3">
      <w:pPr>
        <w:ind w:left="1260"/>
        <w:rPr>
          <w:sz w:val="28"/>
          <w:szCs w:val="28"/>
          <w:lang w:val="es-MX"/>
        </w:rPr>
      </w:pPr>
      <w:r w:rsidRPr="7C5B1E2F">
        <w:rPr>
          <w:sz w:val="28"/>
          <w:szCs w:val="28"/>
          <w:lang w:val="es-MX"/>
        </w:rPr>
        <w:t>5.13.3.1.5 Detalle de la Implementación</w:t>
      </w:r>
    </w:p>
    <w:p w:rsidR="58DC71F1" w:rsidP="48661098" w:rsidRDefault="58DC71F1" w14:paraId="3988BC42" w14:textId="7FCA6904">
      <w:pPr>
        <w:ind w:left="1710"/>
        <w:rPr>
          <w:sz w:val="28"/>
          <w:szCs w:val="28"/>
          <w:lang w:val="es-MX"/>
        </w:rPr>
      </w:pPr>
    </w:p>
    <w:p w:rsidR="58DC71F1" w:rsidP="48661098" w:rsidRDefault="7C5B1E2F" w14:paraId="12AA0026" w14:textId="0E52F907">
      <w:pPr>
        <w:ind w:left="1710"/>
        <w:rPr>
          <w:sz w:val="28"/>
          <w:szCs w:val="28"/>
          <w:lang w:val="es-MX"/>
        </w:rPr>
      </w:pPr>
      <w:r w:rsidRPr="7C5B1E2F">
        <w:rPr>
          <w:sz w:val="28"/>
          <w:szCs w:val="28"/>
          <w:lang w:val="es-MX"/>
        </w:rPr>
        <w:t>5.13.3.1.5.1 Actualizar datos</w:t>
      </w:r>
    </w:p>
    <w:p w:rsidR="58DC71F1" w:rsidP="48661098" w:rsidRDefault="58DC71F1" w14:paraId="6DE34637" w14:textId="5B3E2C26">
      <w:pPr>
        <w:ind w:left="1710"/>
        <w:rPr>
          <w:sz w:val="28"/>
          <w:szCs w:val="28"/>
          <w:lang w:val="es-MX"/>
        </w:rPr>
      </w:pPr>
    </w:p>
    <w:p w:rsidR="58DC71F1" w:rsidP="6161EF0E" w:rsidRDefault="6161EF0E" w14:paraId="7623334A" w14:textId="22794C9F">
      <w:pPr>
        <w:ind w:left="1710"/>
        <w:rPr>
          <w:sz w:val="28"/>
          <w:szCs w:val="28"/>
          <w:lang w:val="es-MX"/>
        </w:rPr>
      </w:pPr>
      <w:r w:rsidRPr="6161EF0E">
        <w:rPr>
          <w:sz w:val="28"/>
          <w:szCs w:val="28"/>
          <w:lang w:val="es-MX"/>
        </w:rPr>
        <w:t xml:space="preserve">Explica que al presiona se validan y se </w:t>
      </w:r>
      <w:proofErr w:type="gramStart"/>
      <w:r w:rsidRPr="6161EF0E">
        <w:rPr>
          <w:sz w:val="28"/>
          <w:szCs w:val="28"/>
          <w:lang w:val="es-MX"/>
        </w:rPr>
        <w:t>actualizan  en</w:t>
      </w:r>
      <w:proofErr w:type="gramEnd"/>
      <w:r w:rsidRPr="6161EF0E">
        <w:rPr>
          <w:sz w:val="28"/>
          <w:szCs w:val="28"/>
          <w:lang w:val="es-MX"/>
        </w:rPr>
        <w:t xml:space="preserve"> base  de datos  y se guarda en bitácora la información sensible</w:t>
      </w:r>
    </w:p>
    <w:p w:rsidR="6161EF0E" w:rsidP="6161EF0E" w:rsidRDefault="6161EF0E" w14:paraId="50BCD07B" w14:textId="779AC81A">
      <w:pPr>
        <w:ind w:left="1710"/>
        <w:rPr>
          <w:sz w:val="28"/>
          <w:szCs w:val="28"/>
          <w:lang w:val="es-MX"/>
        </w:rPr>
      </w:pPr>
    </w:p>
    <w:p w:rsidR="6161EF0E" w:rsidP="6161EF0E" w:rsidRDefault="6161EF0E" w14:paraId="6879443B" w14:textId="4CD97F9A">
      <w:pPr>
        <w:ind w:left="1416"/>
        <w:rPr>
          <w:sz w:val="28"/>
          <w:szCs w:val="28"/>
          <w:lang w:val="es-MX"/>
        </w:rPr>
      </w:pPr>
    </w:p>
    <w:p w:rsidR="6161EF0E" w:rsidP="6161EF0E" w:rsidRDefault="6161EF0E" w14:paraId="5744095B" w14:textId="64FC178C">
      <w:pPr>
        <w:ind w:left="1710"/>
        <w:rPr>
          <w:sz w:val="28"/>
          <w:szCs w:val="28"/>
          <w:lang w:val="es-MX"/>
        </w:rPr>
      </w:pPr>
    </w:p>
    <w:p w:rsidR="6161EF0E" w:rsidP="6161EF0E" w:rsidRDefault="6161EF0E" w14:paraId="4F2FB4B4" w14:textId="46AD9019">
      <w:pPr>
        <w:ind w:left="1260"/>
        <w:rPr>
          <w:sz w:val="28"/>
          <w:szCs w:val="28"/>
          <w:lang w:val="es-MX"/>
        </w:rPr>
      </w:pPr>
      <w:r w:rsidRPr="6161EF0E">
        <w:rPr>
          <w:sz w:val="28"/>
          <w:szCs w:val="28"/>
          <w:lang w:val="es-MX"/>
        </w:rPr>
        <w:t>5.13.3.4 Eliminar Modalidad</w:t>
      </w:r>
    </w:p>
    <w:p w:rsidR="6161EF0E" w:rsidP="6161EF0E" w:rsidRDefault="6161EF0E" w14:paraId="1F1038BD" w14:textId="5D04BF2A">
      <w:pPr>
        <w:ind w:left="1260"/>
        <w:rPr>
          <w:sz w:val="28"/>
          <w:szCs w:val="28"/>
          <w:lang w:val="es-MX"/>
        </w:rPr>
      </w:pPr>
    </w:p>
    <w:p w:rsidR="6161EF0E" w:rsidP="6161EF0E" w:rsidRDefault="31880B2D" w14:paraId="3B9CF885" w14:textId="063C4A5F">
      <w:pPr>
        <w:ind w:left="1260" w:firstLine="708"/>
        <w:rPr>
          <w:sz w:val="28"/>
          <w:szCs w:val="28"/>
          <w:lang w:val="es-MX"/>
        </w:rPr>
      </w:pPr>
      <w:r w:rsidRPr="31880B2D">
        <w:rPr>
          <w:sz w:val="28"/>
          <w:szCs w:val="28"/>
          <w:lang w:val="es-MX"/>
        </w:rPr>
        <w:t>5.13.3.4.1 Origen de Datos</w:t>
      </w:r>
    </w:p>
    <w:p w:rsidR="6161EF0E" w:rsidP="6161EF0E" w:rsidRDefault="6161EF0E" w14:paraId="6AE9CD21" w14:textId="4FFF6338">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004E8C55" w:rsidTr="004E8C55" w14:paraId="1DD1D63F" w14:textId="77777777">
        <w:trPr>
          <w:trHeight w:val="300"/>
        </w:trPr>
        <w:tc>
          <w:tcPr>
            <w:tcW w:w="4044" w:type="dxa"/>
          </w:tcPr>
          <w:p w:rsidR="004E8C55" w:rsidP="004E8C55" w:rsidRDefault="004E8C55" w14:paraId="4B01D535" w14:textId="77777777">
            <w:pPr>
              <w:jc w:val="center"/>
              <w:rPr>
                <w:b/>
                <w:bCs/>
                <w:sz w:val="28"/>
                <w:szCs w:val="28"/>
                <w:lang w:val="es-MX"/>
              </w:rPr>
            </w:pPr>
            <w:r w:rsidRPr="004E8C55">
              <w:rPr>
                <w:b/>
                <w:bCs/>
                <w:sz w:val="28"/>
                <w:szCs w:val="28"/>
                <w:lang w:val="es-MX"/>
              </w:rPr>
              <w:t>Campo</w:t>
            </w:r>
          </w:p>
        </w:tc>
        <w:tc>
          <w:tcPr>
            <w:tcW w:w="4046" w:type="dxa"/>
          </w:tcPr>
          <w:p w:rsidR="004E8C55" w:rsidP="004E8C55" w:rsidRDefault="004E8C55" w14:paraId="2ADD050A" w14:textId="77777777">
            <w:pPr>
              <w:jc w:val="center"/>
              <w:rPr>
                <w:b/>
                <w:bCs/>
                <w:sz w:val="28"/>
                <w:szCs w:val="28"/>
                <w:lang w:val="es-MX"/>
              </w:rPr>
            </w:pPr>
            <w:r w:rsidRPr="004E8C55">
              <w:rPr>
                <w:b/>
                <w:bCs/>
                <w:sz w:val="28"/>
                <w:szCs w:val="28"/>
                <w:lang w:val="es-MX"/>
              </w:rPr>
              <w:t>Origen</w:t>
            </w:r>
          </w:p>
        </w:tc>
      </w:tr>
      <w:tr w:rsidR="004E8C55" w:rsidTr="004E8C55" w14:paraId="0BA1D583" w14:textId="77777777">
        <w:trPr>
          <w:trHeight w:val="300"/>
        </w:trPr>
        <w:tc>
          <w:tcPr>
            <w:tcW w:w="4044" w:type="dxa"/>
          </w:tcPr>
          <w:p w:rsidR="004E8C55" w:rsidP="004E8C55" w:rsidRDefault="004E8C55" w14:paraId="66B384D8" w14:textId="03AA99EE">
            <w:pPr>
              <w:rPr>
                <w:sz w:val="28"/>
                <w:szCs w:val="28"/>
                <w:lang w:val="es-MX"/>
              </w:rPr>
            </w:pPr>
            <w:r w:rsidRPr="004E8C55">
              <w:rPr>
                <w:sz w:val="28"/>
                <w:szCs w:val="28"/>
                <w:lang w:val="es-MX"/>
              </w:rPr>
              <w:t>Código</w:t>
            </w:r>
          </w:p>
        </w:tc>
        <w:tc>
          <w:tcPr>
            <w:tcW w:w="4044" w:type="dxa"/>
          </w:tcPr>
          <w:p w:rsidRPr="39EB2950" w:rsidR="39EB2950" w:rsidP="39EB2950" w:rsidRDefault="39EB2950" w14:paraId="6DD1F51B" w14:textId="0D1C2959">
            <w:pPr>
              <w:jc w:val="left"/>
              <w:rPr>
                <w:lang w:val="es-MX"/>
              </w:rPr>
            </w:pPr>
            <w:r w:rsidRPr="39EB2950">
              <w:rPr>
                <w:lang w:val="es-MX"/>
              </w:rPr>
              <w:t>Lo gestiona la base de datos</w:t>
            </w:r>
          </w:p>
        </w:tc>
      </w:tr>
      <w:tr w:rsidR="004E8C55" w:rsidTr="004E8C55" w14:paraId="2847DA50" w14:textId="77777777">
        <w:trPr>
          <w:trHeight w:val="300"/>
        </w:trPr>
        <w:tc>
          <w:tcPr>
            <w:tcW w:w="4044" w:type="dxa"/>
          </w:tcPr>
          <w:p w:rsidR="004E8C55" w:rsidP="004E8C55" w:rsidRDefault="004E8C55" w14:paraId="6DD470B2" w14:textId="4E52624F">
            <w:pPr>
              <w:rPr>
                <w:sz w:val="28"/>
                <w:szCs w:val="28"/>
                <w:lang w:val="es-MX"/>
              </w:rPr>
            </w:pPr>
            <w:r w:rsidRPr="004E8C55">
              <w:rPr>
                <w:sz w:val="28"/>
                <w:szCs w:val="28"/>
                <w:lang w:val="es-MX"/>
              </w:rPr>
              <w:t>Titulo</w:t>
            </w:r>
          </w:p>
        </w:tc>
        <w:tc>
          <w:tcPr>
            <w:tcW w:w="4044" w:type="dxa"/>
          </w:tcPr>
          <w:p w:rsidRPr="39EB2950" w:rsidR="39EB2950" w:rsidP="39EB2950" w:rsidRDefault="39EB2950" w14:paraId="2FCF1815" w14:textId="7E57D52D">
            <w:pPr>
              <w:jc w:val="left"/>
              <w:rPr>
                <w:lang w:val="es-MX"/>
              </w:rPr>
            </w:pPr>
            <w:r w:rsidRPr="39EB2950">
              <w:rPr>
                <w:lang w:val="es-MX"/>
              </w:rPr>
              <w:t>Lo gestiona la base de datos</w:t>
            </w:r>
          </w:p>
        </w:tc>
      </w:tr>
      <w:tr w:rsidR="004E8C55" w:rsidTr="004E8C55" w14:paraId="152EBAC6" w14:textId="77777777">
        <w:trPr>
          <w:trHeight w:val="300"/>
        </w:trPr>
        <w:tc>
          <w:tcPr>
            <w:tcW w:w="4044" w:type="dxa"/>
          </w:tcPr>
          <w:p w:rsidR="004E8C55" w:rsidP="004E8C55" w:rsidRDefault="004E8C55" w14:paraId="32535A4C" w14:textId="197794E3">
            <w:pPr>
              <w:rPr>
                <w:sz w:val="28"/>
                <w:szCs w:val="28"/>
                <w:lang w:val="es-MX"/>
              </w:rPr>
            </w:pPr>
            <w:r w:rsidRPr="004E8C55">
              <w:rPr>
                <w:sz w:val="28"/>
                <w:szCs w:val="28"/>
                <w:lang w:val="es-MX"/>
              </w:rPr>
              <w:t>Descripción</w:t>
            </w:r>
          </w:p>
        </w:tc>
        <w:tc>
          <w:tcPr>
            <w:tcW w:w="4044" w:type="dxa"/>
          </w:tcPr>
          <w:p w:rsidRPr="39EB2950" w:rsidR="39EB2950" w:rsidP="39EB2950" w:rsidRDefault="39EB2950" w14:paraId="22F3CB9F" w14:textId="58F74468">
            <w:pPr>
              <w:jc w:val="left"/>
              <w:rPr>
                <w:lang w:val="es-MX"/>
              </w:rPr>
            </w:pPr>
            <w:r w:rsidRPr="39EB2950">
              <w:rPr>
                <w:lang w:val="es-MX"/>
              </w:rPr>
              <w:t>Lo gestiona la base de datos</w:t>
            </w:r>
          </w:p>
        </w:tc>
      </w:tr>
    </w:tbl>
    <w:p w:rsidR="004E8C55" w:rsidP="004E8C55" w:rsidRDefault="004E8C55" w14:paraId="4D467248" w14:textId="4FFF6338">
      <w:pPr>
        <w:ind w:left="1260"/>
        <w:rPr>
          <w:sz w:val="28"/>
          <w:szCs w:val="28"/>
          <w:lang w:val="es-MX"/>
        </w:rPr>
      </w:pPr>
    </w:p>
    <w:p w:rsidR="004E8C55" w:rsidP="63CF0121" w:rsidRDefault="63CF0121" w14:paraId="529AFA76" w14:textId="3E99AC58">
      <w:pPr>
        <w:ind w:left="1980"/>
        <w:rPr>
          <w:sz w:val="28"/>
          <w:szCs w:val="28"/>
          <w:lang w:val="es-MX"/>
        </w:rPr>
      </w:pPr>
      <w:r w:rsidRPr="63CF0121">
        <w:rPr>
          <w:sz w:val="28"/>
          <w:szCs w:val="28"/>
          <w:lang w:val="es-MX"/>
        </w:rPr>
        <w:t>5.13.3.4.2 Destino de los Datos (Información sensible)</w:t>
      </w:r>
    </w:p>
    <w:p w:rsidR="004E8C55" w:rsidP="004E8C55" w:rsidRDefault="004E8C55" w14:paraId="0A1A6507" w14:textId="4FFF6338">
      <w:pPr>
        <w:ind w:left="1980"/>
        <w:rPr>
          <w:sz w:val="28"/>
          <w:szCs w:val="28"/>
          <w:highlight w:val="cyan"/>
          <w:lang w:val="es-MX"/>
        </w:rPr>
      </w:pPr>
    </w:p>
    <w:tbl>
      <w:tblPr>
        <w:tblStyle w:val="Tablaconcuadrcula"/>
        <w:tblW w:w="0" w:type="auto"/>
        <w:tblInd w:w="1260" w:type="dxa"/>
        <w:tblLook w:val="04A0" w:firstRow="1" w:lastRow="0" w:firstColumn="1" w:lastColumn="0" w:noHBand="0" w:noVBand="1"/>
      </w:tblPr>
      <w:tblGrid>
        <w:gridCol w:w="1649"/>
        <w:gridCol w:w="5232"/>
        <w:gridCol w:w="1209"/>
      </w:tblGrid>
      <w:tr w:rsidR="004E8C55" w:rsidTr="63CF0121" w14:paraId="40822D43" w14:textId="77777777">
        <w:trPr>
          <w:trHeight w:val="300"/>
        </w:trPr>
        <w:tc>
          <w:tcPr>
            <w:tcW w:w="1649" w:type="dxa"/>
          </w:tcPr>
          <w:p w:rsidR="004E8C55" w:rsidP="004E8C55" w:rsidRDefault="004E8C55" w14:paraId="3334015E" w14:textId="77777777">
            <w:pPr>
              <w:jc w:val="center"/>
              <w:rPr>
                <w:b/>
                <w:bCs/>
                <w:sz w:val="28"/>
                <w:szCs w:val="28"/>
                <w:lang w:val="es-MX"/>
              </w:rPr>
            </w:pPr>
            <w:r w:rsidRPr="004E8C55">
              <w:rPr>
                <w:b/>
                <w:bCs/>
                <w:sz w:val="28"/>
                <w:szCs w:val="28"/>
                <w:lang w:val="es-MX"/>
              </w:rPr>
              <w:t>Campo</w:t>
            </w:r>
          </w:p>
        </w:tc>
        <w:tc>
          <w:tcPr>
            <w:tcW w:w="5232" w:type="dxa"/>
          </w:tcPr>
          <w:p w:rsidR="004E8C55" w:rsidP="004E8C55" w:rsidRDefault="004E8C55" w14:paraId="71E77832" w14:textId="77777777">
            <w:pPr>
              <w:jc w:val="center"/>
              <w:rPr>
                <w:b/>
                <w:bCs/>
                <w:sz w:val="28"/>
                <w:szCs w:val="28"/>
                <w:lang w:val="es-MX"/>
              </w:rPr>
            </w:pPr>
            <w:r w:rsidRPr="004E8C55">
              <w:rPr>
                <w:b/>
                <w:bCs/>
                <w:sz w:val="28"/>
                <w:szCs w:val="28"/>
                <w:lang w:val="es-MX"/>
              </w:rPr>
              <w:t>Destino</w:t>
            </w:r>
          </w:p>
        </w:tc>
        <w:tc>
          <w:tcPr>
            <w:tcW w:w="1209" w:type="dxa"/>
          </w:tcPr>
          <w:p w:rsidR="004E8C55" w:rsidP="004E8C55" w:rsidRDefault="004E8C55" w14:paraId="5941343A" w14:textId="77777777">
            <w:pPr>
              <w:jc w:val="center"/>
              <w:rPr>
                <w:b/>
                <w:bCs/>
                <w:sz w:val="28"/>
                <w:szCs w:val="28"/>
                <w:lang w:val="es-MX"/>
              </w:rPr>
            </w:pPr>
            <w:r w:rsidRPr="004E8C55">
              <w:rPr>
                <w:b/>
                <w:bCs/>
                <w:sz w:val="28"/>
                <w:szCs w:val="28"/>
                <w:lang w:val="es-MX"/>
              </w:rPr>
              <w:t>Dato sensible</w:t>
            </w:r>
          </w:p>
        </w:tc>
      </w:tr>
      <w:tr w:rsidR="004E8C55" w:rsidTr="63CF0121" w14:paraId="2A27A878" w14:textId="77777777">
        <w:trPr>
          <w:trHeight w:val="401"/>
        </w:trPr>
        <w:tc>
          <w:tcPr>
            <w:tcW w:w="1649" w:type="dxa"/>
          </w:tcPr>
          <w:p w:rsidR="004E8C55" w:rsidP="004E8C55" w:rsidRDefault="004E8C55" w14:paraId="24855368" w14:textId="03AA99EE">
            <w:pPr>
              <w:rPr>
                <w:sz w:val="28"/>
                <w:szCs w:val="28"/>
                <w:lang w:val="es-MX"/>
              </w:rPr>
            </w:pPr>
            <w:r w:rsidRPr="004E8C55">
              <w:rPr>
                <w:sz w:val="28"/>
                <w:szCs w:val="28"/>
                <w:lang w:val="es-MX"/>
              </w:rPr>
              <w:t>Código</w:t>
            </w:r>
          </w:p>
        </w:tc>
        <w:tc>
          <w:tcPr>
            <w:tcW w:w="5232" w:type="dxa"/>
          </w:tcPr>
          <w:p w:rsidR="004E8C55" w:rsidP="004E8C55" w:rsidRDefault="63CF0121" w14:paraId="3FC3EC3C" w14:textId="12496EE9">
            <w:pPr>
              <w:rPr>
                <w:rFonts w:eastAsia="Calibri" w:cs="Arial"/>
                <w:lang w:val="es-MX"/>
              </w:rPr>
            </w:pPr>
            <w:r w:rsidRPr="63CF0121">
              <w:rPr>
                <w:lang w:val="es-MX"/>
              </w:rPr>
              <w:t xml:space="preserve">Tabla </w:t>
            </w:r>
            <w:proofErr w:type="spellStart"/>
            <w:r w:rsidRPr="63CF0121">
              <w:rPr>
                <w:lang w:val="es-MX"/>
              </w:rPr>
              <w:t>Bitacora</w:t>
            </w:r>
            <w:proofErr w:type="spellEnd"/>
          </w:p>
        </w:tc>
        <w:tc>
          <w:tcPr>
            <w:tcW w:w="1209" w:type="dxa"/>
          </w:tcPr>
          <w:p w:rsidR="004E8C55" w:rsidP="004E8C55" w:rsidRDefault="004E8C55" w14:paraId="2AE269E0" w14:textId="77777777">
            <w:pPr>
              <w:rPr>
                <w:sz w:val="28"/>
                <w:szCs w:val="28"/>
                <w:lang w:val="es-MX"/>
              </w:rPr>
            </w:pPr>
            <w:r w:rsidRPr="004E8C55">
              <w:rPr>
                <w:sz w:val="28"/>
                <w:szCs w:val="28"/>
                <w:lang w:val="es-MX"/>
              </w:rPr>
              <w:t>Si</w:t>
            </w:r>
          </w:p>
        </w:tc>
      </w:tr>
      <w:tr w:rsidR="004E8C55" w:rsidTr="63CF0121" w14:paraId="1CBA25A9" w14:textId="77777777">
        <w:trPr>
          <w:trHeight w:val="300"/>
        </w:trPr>
        <w:tc>
          <w:tcPr>
            <w:tcW w:w="1649" w:type="dxa"/>
          </w:tcPr>
          <w:p w:rsidR="004E8C55" w:rsidP="004E8C55" w:rsidRDefault="63CF0121" w14:paraId="7568098A" w14:textId="4D48F278">
            <w:pPr>
              <w:rPr>
                <w:sz w:val="28"/>
                <w:szCs w:val="28"/>
                <w:lang w:val="es-MX"/>
              </w:rPr>
            </w:pPr>
            <w:r w:rsidRPr="63CF0121">
              <w:rPr>
                <w:sz w:val="28"/>
                <w:szCs w:val="28"/>
                <w:lang w:val="es-MX"/>
              </w:rPr>
              <w:t>Fecha</w:t>
            </w:r>
          </w:p>
        </w:tc>
        <w:tc>
          <w:tcPr>
            <w:tcW w:w="5232" w:type="dxa"/>
          </w:tcPr>
          <w:p w:rsidR="004E8C55" w:rsidP="63CF0121" w:rsidRDefault="63CF0121" w14:paraId="4510BE66" w14:textId="79F207FC">
            <w:pPr>
              <w:rPr>
                <w:lang w:val="es-MX"/>
              </w:rPr>
            </w:pPr>
            <w:r w:rsidRPr="63CF0121">
              <w:rPr>
                <w:lang w:val="es-MX"/>
              </w:rPr>
              <w:t xml:space="preserve">Tabla </w:t>
            </w:r>
            <w:proofErr w:type="spellStart"/>
            <w:r w:rsidRPr="63CF0121">
              <w:rPr>
                <w:lang w:val="es-MX"/>
              </w:rPr>
              <w:t>Bitacora</w:t>
            </w:r>
            <w:proofErr w:type="spellEnd"/>
          </w:p>
        </w:tc>
        <w:tc>
          <w:tcPr>
            <w:tcW w:w="1209" w:type="dxa"/>
          </w:tcPr>
          <w:p w:rsidR="004E8C55" w:rsidP="004E8C55" w:rsidRDefault="004E8C55" w14:paraId="1E97AF68" w14:textId="77777777">
            <w:pPr>
              <w:rPr>
                <w:sz w:val="28"/>
                <w:szCs w:val="28"/>
                <w:lang w:val="es-MX"/>
              </w:rPr>
            </w:pPr>
            <w:r w:rsidRPr="004E8C55">
              <w:rPr>
                <w:sz w:val="28"/>
                <w:szCs w:val="28"/>
                <w:lang w:val="es-MX"/>
              </w:rPr>
              <w:t>Si</w:t>
            </w:r>
          </w:p>
        </w:tc>
      </w:tr>
      <w:tr w:rsidR="004E8C55" w:rsidTr="63CF0121" w14:paraId="7581318E" w14:textId="77777777">
        <w:trPr>
          <w:trHeight w:val="300"/>
        </w:trPr>
        <w:tc>
          <w:tcPr>
            <w:tcW w:w="1649" w:type="dxa"/>
          </w:tcPr>
          <w:p w:rsidR="004E8C55" w:rsidP="004E8C55" w:rsidRDefault="004E8C55" w14:paraId="016A1B15" w14:textId="606473CF">
            <w:pPr>
              <w:rPr>
                <w:sz w:val="28"/>
                <w:szCs w:val="28"/>
                <w:lang w:val="es-MX"/>
              </w:rPr>
            </w:pPr>
          </w:p>
        </w:tc>
        <w:tc>
          <w:tcPr>
            <w:tcW w:w="5232" w:type="dxa"/>
          </w:tcPr>
          <w:p w:rsidR="004E8C55" w:rsidP="63CF0121" w:rsidRDefault="004E8C55" w14:paraId="6AAEA716" w14:textId="668F844A">
            <w:pPr>
              <w:rPr>
                <w:lang w:val="es-MX"/>
              </w:rPr>
            </w:pPr>
          </w:p>
        </w:tc>
        <w:tc>
          <w:tcPr>
            <w:tcW w:w="1209" w:type="dxa"/>
          </w:tcPr>
          <w:p w:rsidR="004E8C55" w:rsidP="004E8C55" w:rsidRDefault="004E8C55" w14:paraId="45EBAEAF" w14:textId="72A46732">
            <w:pPr>
              <w:rPr>
                <w:sz w:val="28"/>
                <w:szCs w:val="28"/>
                <w:lang w:val="es-MX"/>
              </w:rPr>
            </w:pPr>
          </w:p>
        </w:tc>
      </w:tr>
    </w:tbl>
    <w:p w:rsidR="004E8C55" w:rsidP="004E8C55" w:rsidRDefault="004E8C55" w14:paraId="7DE10665" w14:textId="4FFF6338">
      <w:pPr>
        <w:ind w:left="1260"/>
        <w:rPr>
          <w:lang w:val="es-MX"/>
        </w:rPr>
      </w:pPr>
    </w:p>
    <w:p w:rsidR="6161EF0E" w:rsidP="6161EF0E" w:rsidRDefault="6161EF0E" w14:paraId="7D1B778E" w14:textId="2025404D">
      <w:pPr>
        <w:ind w:left="1260"/>
        <w:rPr>
          <w:rFonts w:eastAsia="Calibri" w:cs="Arial"/>
          <w:lang w:val="es-MX"/>
        </w:rPr>
      </w:pPr>
    </w:p>
    <w:p w:rsidR="6161EF0E" w:rsidP="6161EF0E" w:rsidRDefault="6161EF0E" w14:paraId="7B22A115" w14:textId="42CD457D">
      <w:pPr>
        <w:ind w:left="1260" w:firstLine="708"/>
        <w:rPr>
          <w:sz w:val="28"/>
          <w:szCs w:val="28"/>
          <w:lang w:val="es-MX"/>
        </w:rPr>
      </w:pPr>
      <w:r w:rsidRPr="6161EF0E">
        <w:rPr>
          <w:sz w:val="28"/>
          <w:szCs w:val="28"/>
          <w:lang w:val="es-MX"/>
        </w:rPr>
        <w:t>5.13.3.4.3 Otras tablas Afectadas</w:t>
      </w:r>
    </w:p>
    <w:p w:rsidR="6161EF0E" w:rsidP="6161EF0E" w:rsidRDefault="6161EF0E" w14:paraId="0312D38D" w14:textId="173F1D47">
      <w:pPr>
        <w:ind w:left="1260"/>
        <w:rPr>
          <w:sz w:val="28"/>
          <w:szCs w:val="28"/>
          <w:lang w:val="es-MX"/>
        </w:rPr>
      </w:pPr>
    </w:p>
    <w:p w:rsidR="6161EF0E" w:rsidP="6161EF0E" w:rsidRDefault="6161EF0E" w14:paraId="3D1DACB5" w14:textId="27CFAD49">
      <w:pPr>
        <w:ind w:left="1416" w:firstLine="708"/>
        <w:rPr>
          <w:rFonts w:eastAsia="Calibri" w:cs="Arial"/>
          <w:lang w:val="es-MX"/>
        </w:rPr>
      </w:pPr>
      <w:r w:rsidRPr="6161EF0E">
        <w:rPr>
          <w:rFonts w:eastAsia="Calibri" w:cs="Arial"/>
          <w:lang w:val="es-MX"/>
        </w:rPr>
        <w:t xml:space="preserve">No hay </w:t>
      </w:r>
    </w:p>
    <w:p w:rsidR="6161EF0E" w:rsidP="6161EF0E" w:rsidRDefault="6161EF0E" w14:paraId="26AFFAED" w14:textId="51F554C2">
      <w:pPr>
        <w:ind w:left="1260"/>
        <w:rPr>
          <w:rFonts w:eastAsia="Calibri" w:cs="Arial"/>
          <w:lang w:val="es-MX"/>
        </w:rPr>
      </w:pPr>
    </w:p>
    <w:p w:rsidR="6161EF0E" w:rsidP="6161EF0E" w:rsidRDefault="6161EF0E" w14:paraId="75F21B1E" w14:textId="5DF8B97D">
      <w:pPr>
        <w:ind w:left="1260" w:firstLine="708"/>
        <w:rPr>
          <w:sz w:val="28"/>
          <w:szCs w:val="28"/>
          <w:lang w:val="es-MX"/>
        </w:rPr>
      </w:pPr>
      <w:r w:rsidRPr="6161EF0E">
        <w:rPr>
          <w:sz w:val="28"/>
          <w:szCs w:val="28"/>
          <w:lang w:val="es-MX"/>
        </w:rPr>
        <w:t xml:space="preserve">5.1.3.4.4 </w:t>
      </w:r>
      <w:proofErr w:type="spellStart"/>
      <w:r w:rsidRPr="6161EF0E">
        <w:rPr>
          <w:sz w:val="28"/>
          <w:szCs w:val="28"/>
          <w:lang w:val="es-MX"/>
        </w:rPr>
        <w:t>Grid</w:t>
      </w:r>
      <w:proofErr w:type="spellEnd"/>
    </w:p>
    <w:p w:rsidR="6161EF0E" w:rsidP="6161EF0E" w:rsidRDefault="6161EF0E" w14:paraId="64DA55DC" w14:textId="74157FDD">
      <w:pPr>
        <w:ind w:left="1260"/>
        <w:rPr>
          <w:sz w:val="28"/>
          <w:szCs w:val="28"/>
          <w:lang w:val="es-MX"/>
        </w:rPr>
      </w:pPr>
    </w:p>
    <w:p w:rsidR="6161EF0E" w:rsidP="6161EF0E" w:rsidRDefault="6161EF0E" w14:paraId="1018B435" w14:textId="3975EF2A">
      <w:pPr>
        <w:ind w:left="1416" w:firstLine="708"/>
        <w:rPr>
          <w:lang w:val="es-MX"/>
        </w:rPr>
      </w:pPr>
      <w:r w:rsidRPr="6161EF0E">
        <w:rPr>
          <w:lang w:val="es-MX"/>
        </w:rPr>
        <w:t xml:space="preserve">No hay </w:t>
      </w:r>
      <w:proofErr w:type="spellStart"/>
      <w:r w:rsidRPr="6161EF0E">
        <w:rPr>
          <w:lang w:val="es-MX"/>
        </w:rPr>
        <w:t>Grid</w:t>
      </w:r>
      <w:proofErr w:type="spellEnd"/>
    </w:p>
    <w:p w:rsidR="6161EF0E" w:rsidP="6161EF0E" w:rsidRDefault="6161EF0E" w14:paraId="0AB75F01" w14:textId="62278E38">
      <w:pPr>
        <w:ind w:left="1260"/>
        <w:rPr>
          <w:rFonts w:eastAsia="Calibri" w:cs="Arial"/>
          <w:lang w:val="es-MX"/>
        </w:rPr>
      </w:pPr>
    </w:p>
    <w:p w:rsidR="6161EF0E" w:rsidP="6161EF0E" w:rsidRDefault="6161EF0E" w14:paraId="6EE712F4" w14:textId="121F836D">
      <w:pPr>
        <w:ind w:left="1260" w:firstLine="708"/>
        <w:rPr>
          <w:sz w:val="28"/>
          <w:szCs w:val="28"/>
          <w:lang w:val="es-MX"/>
        </w:rPr>
      </w:pPr>
      <w:r w:rsidRPr="6161EF0E">
        <w:rPr>
          <w:sz w:val="28"/>
          <w:szCs w:val="28"/>
          <w:lang w:val="es-MX"/>
        </w:rPr>
        <w:t>5.13.4.5 Detalle de la Implementación</w:t>
      </w:r>
    </w:p>
    <w:p w:rsidR="6161EF0E" w:rsidP="6161EF0E" w:rsidRDefault="6161EF0E" w14:paraId="72AEB261" w14:textId="56B2BD2F">
      <w:pPr>
        <w:ind w:left="1710"/>
        <w:rPr>
          <w:sz w:val="28"/>
          <w:szCs w:val="28"/>
          <w:lang w:val="es-MX"/>
        </w:rPr>
      </w:pPr>
    </w:p>
    <w:p w:rsidR="6161EF0E" w:rsidP="6161EF0E" w:rsidRDefault="6161EF0E" w14:paraId="43350ADE" w14:textId="5EBFFB21">
      <w:pPr>
        <w:ind w:left="1710" w:firstLine="708"/>
        <w:rPr>
          <w:sz w:val="28"/>
          <w:szCs w:val="28"/>
          <w:lang w:val="es-MX"/>
        </w:rPr>
      </w:pPr>
      <w:r w:rsidRPr="6161EF0E">
        <w:rPr>
          <w:sz w:val="28"/>
          <w:szCs w:val="28"/>
          <w:lang w:val="es-MX"/>
        </w:rPr>
        <w:t>5.13.3.4.5.1 Eliminar datos</w:t>
      </w:r>
    </w:p>
    <w:p w:rsidR="6161EF0E" w:rsidP="6161EF0E" w:rsidRDefault="6161EF0E" w14:paraId="74A09AAA" w14:textId="20C7892D">
      <w:pPr>
        <w:ind w:left="1710"/>
        <w:rPr>
          <w:sz w:val="28"/>
          <w:szCs w:val="28"/>
          <w:lang w:val="es-MX"/>
        </w:rPr>
      </w:pPr>
    </w:p>
    <w:p w:rsidR="6161EF0E" w:rsidP="6161EF0E" w:rsidRDefault="31880B2D" w14:paraId="1E2FB902" w14:textId="4FAD16E6">
      <w:pPr>
        <w:ind w:left="708"/>
        <w:rPr>
          <w:lang w:val="es-MX"/>
        </w:rPr>
      </w:pPr>
      <w:r w:rsidRPr="31880B2D">
        <w:rPr>
          <w:lang w:val="es-MX"/>
        </w:rPr>
        <w:t>El usuario verifica la información mostrada en la interfaz y posteriormente presiona el botón eliminar, este elimina la información seleccionada y la envía a eliminar de la base de datos. En este caso se muestra un mensaje de confirmación el cual es una alerta para evitar errores.</w:t>
      </w:r>
    </w:p>
    <w:p w:rsidR="60F6B933" w:rsidP="60F6B933" w:rsidRDefault="60F6B933" w14:paraId="118203F5" w14:textId="12FD2CBF">
      <w:pPr>
        <w:rPr>
          <w:lang w:val="es-MX"/>
        </w:rPr>
      </w:pPr>
    </w:p>
    <w:p w:rsidR="31880B2D" w:rsidP="31880B2D" w:rsidRDefault="31880B2D" w14:paraId="64DA1117" w14:textId="7807DD53">
      <w:pPr>
        <w:rPr>
          <w:lang w:val="es-MX"/>
        </w:rPr>
      </w:pPr>
    </w:p>
    <w:p w:rsidR="31880B2D" w:rsidP="31880B2D" w:rsidRDefault="31880B2D" w14:paraId="03041054" w14:textId="42463FFE">
      <w:pPr>
        <w:rPr>
          <w:lang w:val="es-MX"/>
        </w:rPr>
      </w:pPr>
    </w:p>
    <w:p w:rsidR="31880B2D" w:rsidP="31880B2D" w:rsidRDefault="31880B2D" w14:paraId="69BBAFB3" w14:textId="52BD734C">
      <w:pPr>
        <w:rPr>
          <w:lang w:val="es-MX"/>
        </w:rPr>
      </w:pPr>
    </w:p>
    <w:p w:rsidR="31880B2D" w:rsidP="31880B2D" w:rsidRDefault="31880B2D" w14:paraId="43350D2C" w14:textId="0646C051">
      <w:pPr>
        <w:rPr>
          <w:lang w:val="es-MX"/>
        </w:rPr>
      </w:pPr>
    </w:p>
    <w:p w:rsidR="31880B2D" w:rsidP="31880B2D" w:rsidRDefault="31880B2D" w14:paraId="5015DFBE" w14:textId="6CCF2399">
      <w:pPr>
        <w:rPr>
          <w:lang w:val="es-MX"/>
        </w:rPr>
      </w:pPr>
    </w:p>
    <w:p w:rsidR="31880B2D" w:rsidP="31880B2D" w:rsidRDefault="31880B2D" w14:paraId="026D5EA7" w14:textId="3DC6A927">
      <w:pPr>
        <w:rPr>
          <w:lang w:val="es-MX"/>
        </w:rPr>
      </w:pPr>
    </w:p>
    <w:p w:rsidR="31880B2D" w:rsidP="31880B2D" w:rsidRDefault="31880B2D" w14:paraId="2A7D5292" w14:textId="58AA6E82">
      <w:pPr>
        <w:rPr>
          <w:lang w:val="es-MX"/>
        </w:rPr>
      </w:pPr>
    </w:p>
    <w:p w:rsidR="31880B2D" w:rsidP="31880B2D" w:rsidRDefault="31880B2D" w14:paraId="6D1C2752" w14:textId="7F67292E">
      <w:pPr>
        <w:rPr>
          <w:lang w:val="es-MX"/>
        </w:rPr>
      </w:pPr>
    </w:p>
    <w:p w:rsidR="31880B2D" w:rsidP="31880B2D" w:rsidRDefault="31880B2D" w14:paraId="6AC411FD" w14:textId="347F4F3F">
      <w:pPr>
        <w:rPr>
          <w:lang w:val="es-MX"/>
        </w:rPr>
      </w:pPr>
    </w:p>
    <w:p w:rsidR="31880B2D" w:rsidP="31880B2D" w:rsidRDefault="31880B2D" w14:paraId="1818C434" w14:textId="05B186DC">
      <w:pPr>
        <w:rPr>
          <w:lang w:val="es-MX"/>
        </w:rPr>
      </w:pPr>
    </w:p>
    <w:p w:rsidR="31880B2D" w:rsidP="31880B2D" w:rsidRDefault="31880B2D" w14:paraId="44A2A172" w14:textId="65B938E3">
      <w:pPr>
        <w:rPr>
          <w:lang w:val="es-MX"/>
        </w:rPr>
      </w:pPr>
    </w:p>
    <w:p w:rsidR="31880B2D" w:rsidP="31880B2D" w:rsidRDefault="31880B2D" w14:paraId="5F831428" w14:textId="1022B5A1">
      <w:pPr>
        <w:rPr>
          <w:lang w:val="es-MX"/>
        </w:rPr>
      </w:pPr>
    </w:p>
    <w:p w:rsidR="31880B2D" w:rsidP="31880B2D" w:rsidRDefault="31880B2D" w14:paraId="6A0D66DF" w14:textId="599380A1">
      <w:pPr>
        <w:rPr>
          <w:lang w:val="es-MX"/>
        </w:rPr>
      </w:pPr>
    </w:p>
    <w:p w:rsidR="31880B2D" w:rsidP="31880B2D" w:rsidRDefault="31880B2D" w14:paraId="1020717D" w14:textId="2CCF6AF5">
      <w:pPr>
        <w:rPr>
          <w:lang w:val="es-MX"/>
        </w:rPr>
      </w:pPr>
    </w:p>
    <w:p w:rsidR="31880B2D" w:rsidP="31880B2D" w:rsidRDefault="31880B2D" w14:paraId="62D491E0" w14:textId="0E7E0A13">
      <w:pPr>
        <w:rPr>
          <w:lang w:val="es-MX"/>
        </w:rPr>
      </w:pPr>
    </w:p>
    <w:p w:rsidR="31880B2D" w:rsidP="31880B2D" w:rsidRDefault="31880B2D" w14:paraId="58706714" w14:textId="6D6B56FC">
      <w:pPr>
        <w:rPr>
          <w:lang w:val="es-MX"/>
        </w:rPr>
      </w:pPr>
    </w:p>
    <w:p w:rsidR="31880B2D" w:rsidP="31880B2D" w:rsidRDefault="31880B2D" w14:paraId="71C03439" w14:textId="28E18FAA">
      <w:pPr>
        <w:rPr>
          <w:lang w:val="es-MX"/>
        </w:rPr>
      </w:pPr>
    </w:p>
    <w:p w:rsidR="31880B2D" w:rsidP="31880B2D" w:rsidRDefault="31880B2D" w14:paraId="4B20FEA3" w14:textId="2584AA73">
      <w:pPr>
        <w:rPr>
          <w:lang w:val="es-MX"/>
        </w:rPr>
      </w:pPr>
    </w:p>
    <w:p w:rsidR="31880B2D" w:rsidP="31880B2D" w:rsidRDefault="31880B2D" w14:paraId="14FFB577" w14:textId="0CAD33DD">
      <w:pPr>
        <w:rPr>
          <w:lang w:val="es-MX"/>
        </w:rPr>
      </w:pPr>
    </w:p>
    <w:p w:rsidR="31880B2D" w:rsidP="31880B2D" w:rsidRDefault="31880B2D" w14:paraId="4846C0A4" w14:textId="7610C6C6">
      <w:pPr>
        <w:rPr>
          <w:lang w:val="es-MX"/>
        </w:rPr>
      </w:pPr>
    </w:p>
    <w:p w:rsidR="31880B2D" w:rsidP="31880B2D" w:rsidRDefault="31880B2D" w14:paraId="60F64DB1" w14:textId="6F9A7007">
      <w:pPr>
        <w:rPr>
          <w:lang w:val="es-MX"/>
        </w:rPr>
      </w:pPr>
    </w:p>
    <w:p w:rsidR="31880B2D" w:rsidP="31880B2D" w:rsidRDefault="31880B2D" w14:paraId="6C82D759" w14:textId="48F99C8E">
      <w:pPr>
        <w:rPr>
          <w:lang w:val="es-MX"/>
        </w:rPr>
      </w:pPr>
    </w:p>
    <w:p w:rsidR="31880B2D" w:rsidP="31880B2D" w:rsidRDefault="31880B2D" w14:paraId="393E148D" w14:textId="3D88E5E6">
      <w:pPr>
        <w:rPr>
          <w:lang w:val="es-MX"/>
        </w:rPr>
      </w:pPr>
    </w:p>
    <w:p w:rsidR="31880B2D" w:rsidP="31880B2D" w:rsidRDefault="31880B2D" w14:paraId="7E2CFB82" w14:textId="524864E7">
      <w:pPr>
        <w:rPr>
          <w:lang w:val="es-MX"/>
        </w:rPr>
      </w:pPr>
    </w:p>
    <w:p w:rsidR="31880B2D" w:rsidP="31880B2D" w:rsidRDefault="31880B2D" w14:paraId="0641880F" w14:textId="0DD79900">
      <w:pPr>
        <w:rPr>
          <w:lang w:val="es-MX"/>
        </w:rPr>
      </w:pPr>
    </w:p>
    <w:p w:rsidR="31880B2D" w:rsidP="31880B2D" w:rsidRDefault="31880B2D" w14:paraId="6C3E2E3A" w14:textId="3977E614">
      <w:pPr>
        <w:rPr>
          <w:lang w:val="es-MX"/>
        </w:rPr>
      </w:pPr>
    </w:p>
    <w:p w:rsidR="58DC71F1" w:rsidP="48661098" w:rsidRDefault="31880B2D" w14:paraId="74900FCE" w14:textId="5C459BC6">
      <w:pPr>
        <w:pStyle w:val="Ttulo2"/>
        <w:rPr>
          <w:b/>
          <w:bCs/>
          <w:color w:val="000000" w:themeColor="text1"/>
          <w:lang w:val="es-MX"/>
        </w:rPr>
      </w:pPr>
      <w:bookmarkStart w:name="_Toc135464735" w:id="75"/>
      <w:r w:rsidRPr="31880B2D">
        <w:rPr>
          <w:b/>
          <w:bCs/>
          <w:color w:val="000000" w:themeColor="text1"/>
        </w:rPr>
        <w:t xml:space="preserve">5.14 Funcionalidad de Mantenimiento de Nivel </w:t>
      </w:r>
      <w:proofErr w:type="gramStart"/>
      <w:r w:rsidRPr="31880B2D">
        <w:rPr>
          <w:b/>
          <w:bCs/>
          <w:color w:val="000000" w:themeColor="text1"/>
        </w:rPr>
        <w:t xml:space="preserve">Educativo  </w:t>
      </w:r>
      <w:r w:rsidRPr="31880B2D">
        <w:rPr>
          <w:b/>
          <w:bCs/>
          <w:color w:val="000000" w:themeColor="text1"/>
          <w:lang w:val="es-MX"/>
        </w:rPr>
        <w:t>(</w:t>
      </w:r>
      <w:proofErr w:type="gramEnd"/>
      <w:r w:rsidRPr="31880B2D">
        <w:rPr>
          <w:b/>
          <w:bCs/>
          <w:color w:val="000000" w:themeColor="text1"/>
          <w:lang w:val="es-MX"/>
        </w:rPr>
        <w:t>RF-14)</w:t>
      </w:r>
      <w:bookmarkEnd w:id="75"/>
    </w:p>
    <w:p w:rsidR="60F6B933" w:rsidP="31880B2D" w:rsidRDefault="31880B2D" w14:paraId="66DF2AE7" w14:textId="0951E2A6">
      <w:pPr>
        <w:ind w:left="810"/>
        <w:rPr>
          <w:rFonts w:eastAsia="Calibri" w:cs="Arial"/>
          <w:lang w:val="es-MX"/>
        </w:rPr>
      </w:pPr>
      <w:r w:rsidRPr="31880B2D">
        <w:rPr>
          <w:rFonts w:eastAsia="Calibri" w:cs="Arial"/>
          <w:lang w:val="es-MX"/>
        </w:rPr>
        <w:t>Resumen de funcionalidad</w:t>
      </w:r>
    </w:p>
    <w:p w:rsidR="60F6B933" w:rsidP="31880B2D" w:rsidRDefault="60F6B933" w14:paraId="71B10CAC" w14:textId="31AD1AC8">
      <w:pPr>
        <w:ind w:left="810"/>
        <w:rPr>
          <w:rFonts w:eastAsia="Calibri" w:cs="Arial"/>
          <w:lang w:val="es-MX"/>
        </w:rPr>
      </w:pPr>
    </w:p>
    <w:p w:rsidR="60F6B933" w:rsidP="31880B2D" w:rsidRDefault="31880B2D" w14:paraId="1093878A" w14:textId="76DFB2E2">
      <w:pPr>
        <w:ind w:left="1260"/>
        <w:rPr>
          <w:b/>
          <w:bCs/>
          <w:color w:val="002060"/>
          <w:sz w:val="28"/>
          <w:szCs w:val="28"/>
          <w:lang w:val="es-MX"/>
        </w:rPr>
      </w:pPr>
      <w:r w:rsidRPr="31880B2D">
        <w:rPr>
          <w:b/>
          <w:bCs/>
          <w:color w:val="002060"/>
          <w:sz w:val="28"/>
          <w:szCs w:val="28"/>
          <w:lang w:val="es-MX"/>
        </w:rPr>
        <w:t>5.14.1 Diseño de procesos (Herramienta CASE)</w:t>
      </w:r>
    </w:p>
    <w:p w:rsidR="60F6B933" w:rsidP="31880B2D" w:rsidRDefault="60F6B933" w14:paraId="3498A676" w14:textId="288E9F2F">
      <w:pPr>
        <w:rPr>
          <w:lang w:val="es-MX"/>
        </w:rPr>
      </w:pPr>
    </w:p>
    <w:p w:rsidR="60F6B933" w:rsidP="31880B2D" w:rsidRDefault="60F6B933" w14:paraId="5D8AAF48" w14:textId="6177F34E">
      <w:pPr>
        <w:rPr>
          <w:rFonts w:eastAsia="Calibri" w:cs="Arial"/>
          <w:color w:val="000000" w:themeColor="text1"/>
          <w:lang w:val="es-MX"/>
        </w:rPr>
      </w:pPr>
      <w:r>
        <w:rPr>
          <w:noProof/>
        </w:rPr>
        <w:lastRenderedPageBreak/>
        <w:drawing>
          <wp:inline distT="0" distB="0" distL="0" distR="0" wp14:anchorId="1E7883A1" wp14:editId="54DF7C12">
            <wp:extent cx="5943600" cy="3157539"/>
            <wp:effectExtent l="0" t="0" r="0" b="0"/>
            <wp:docPr id="1097283311" name="Imagen 109728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449649"/>
                    <pic:cNvPicPr/>
                  </pic:nvPicPr>
                  <pic:blipFill>
                    <a:blip r:embed="rId46">
                      <a:extLst>
                        <a:ext uri="{28A0092B-C50C-407E-A947-70E740481C1C}">
                          <a14:useLocalDpi xmlns:a14="http://schemas.microsoft.com/office/drawing/2010/main" val="0"/>
                        </a:ext>
                      </a:extLst>
                    </a:blip>
                    <a:stretch>
                      <a:fillRect/>
                    </a:stretch>
                  </pic:blipFill>
                  <pic:spPr>
                    <a:xfrm>
                      <a:off x="0" y="0"/>
                      <a:ext cx="5943600" cy="3157539"/>
                    </a:xfrm>
                    <a:prstGeom prst="rect">
                      <a:avLst/>
                    </a:prstGeom>
                  </pic:spPr>
                </pic:pic>
              </a:graphicData>
            </a:graphic>
          </wp:inline>
        </w:drawing>
      </w:r>
    </w:p>
    <w:p w:rsidR="60F6B933" w:rsidP="60F6B933" w:rsidRDefault="60F6B933" w14:paraId="6AFE1785" w14:textId="7AF6C270">
      <w:pPr>
        <w:rPr>
          <w:lang w:val="es-MX"/>
        </w:rPr>
      </w:pPr>
    </w:p>
    <w:p w:rsidR="60F6B933" w:rsidP="60F6B933" w:rsidRDefault="60F6B933" w14:paraId="0C10B4C5" w14:textId="3C3472D2">
      <w:pPr>
        <w:rPr>
          <w:lang w:val="es-MX"/>
        </w:rPr>
      </w:pPr>
    </w:p>
    <w:p w:rsidR="60F6B933" w:rsidP="31880B2D" w:rsidRDefault="31880B2D" w14:paraId="764CDCB6" w14:textId="1461457F">
      <w:pPr>
        <w:ind w:left="1260"/>
        <w:rPr>
          <w:b/>
          <w:bCs/>
          <w:sz w:val="28"/>
          <w:szCs w:val="28"/>
          <w:lang w:val="es-MX"/>
        </w:rPr>
      </w:pPr>
      <w:r w:rsidRPr="31880B2D">
        <w:rPr>
          <w:b/>
          <w:bCs/>
          <w:sz w:val="28"/>
          <w:szCs w:val="28"/>
          <w:lang w:val="es-MX"/>
        </w:rPr>
        <w:t xml:space="preserve">5.14.2 Referencia </w:t>
      </w:r>
    </w:p>
    <w:p w:rsidR="60F6B933" w:rsidP="31880B2D" w:rsidRDefault="60F6B933" w14:paraId="741EA1C8" w14:textId="2550FE71">
      <w:pPr>
        <w:ind w:left="1260"/>
        <w:rPr>
          <w:sz w:val="28"/>
          <w:szCs w:val="28"/>
          <w:lang w:val="es-MX"/>
        </w:rPr>
      </w:pPr>
    </w:p>
    <w:p w:rsidR="60F6B933" w:rsidP="31880B2D" w:rsidRDefault="60F6B933" w14:paraId="27FEA207" w14:textId="25D2AB5D">
      <w:pPr>
        <w:ind w:left="1260"/>
      </w:pPr>
      <w:r>
        <w:rPr>
          <w:noProof/>
        </w:rPr>
        <w:drawing>
          <wp:inline distT="0" distB="0" distL="0" distR="0" wp14:anchorId="2D03F339" wp14:editId="31F071C3">
            <wp:extent cx="3657600" cy="1097280"/>
            <wp:effectExtent l="0" t="0" r="0" b="0"/>
            <wp:docPr id="1164372866" name="Imagen 116437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657600" cy="1097280"/>
                    </a:xfrm>
                    <a:prstGeom prst="rect">
                      <a:avLst/>
                    </a:prstGeom>
                  </pic:spPr>
                </pic:pic>
              </a:graphicData>
            </a:graphic>
          </wp:inline>
        </w:drawing>
      </w:r>
    </w:p>
    <w:p w:rsidR="60F6B933" w:rsidP="31880B2D" w:rsidRDefault="60F6B933" w14:paraId="035ACEF7" w14:textId="6520DF26">
      <w:pPr>
        <w:ind w:left="1260"/>
      </w:pPr>
    </w:p>
    <w:p w:rsidR="60F6B933" w:rsidP="31880B2D" w:rsidRDefault="60F6B933" w14:paraId="1CBE4BDE" w14:textId="6D2CF36C">
      <w:pPr>
        <w:ind w:left="1260"/>
      </w:pPr>
    </w:p>
    <w:p w:rsidR="60F6B933" w:rsidP="31880B2D" w:rsidRDefault="60F6B933" w14:paraId="2BA85F81" w14:textId="63AAF692">
      <w:pPr>
        <w:ind w:left="1260"/>
      </w:pPr>
      <w:r>
        <w:rPr>
          <w:noProof/>
        </w:rPr>
        <w:lastRenderedPageBreak/>
        <w:drawing>
          <wp:inline distT="0" distB="0" distL="0" distR="0" wp14:anchorId="5171BC30" wp14:editId="01384EAA">
            <wp:extent cx="3447738" cy="2190750"/>
            <wp:effectExtent l="0" t="0" r="0" b="0"/>
            <wp:docPr id="322493510" name="Imagen 32249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47738" cy="2190750"/>
                    </a:xfrm>
                    <a:prstGeom prst="rect">
                      <a:avLst/>
                    </a:prstGeom>
                  </pic:spPr>
                </pic:pic>
              </a:graphicData>
            </a:graphic>
          </wp:inline>
        </w:drawing>
      </w:r>
      <w:r>
        <w:br/>
      </w:r>
      <w:r>
        <w:rPr>
          <w:noProof/>
        </w:rPr>
        <w:drawing>
          <wp:inline distT="0" distB="0" distL="0" distR="0" wp14:anchorId="77ABB132" wp14:editId="70C0A82A">
            <wp:extent cx="4054415" cy="2686050"/>
            <wp:effectExtent l="0" t="0" r="0" b="0"/>
            <wp:docPr id="1298852136" name="Imagen 129885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54415" cy="2686050"/>
                    </a:xfrm>
                    <a:prstGeom prst="rect">
                      <a:avLst/>
                    </a:prstGeom>
                  </pic:spPr>
                </pic:pic>
              </a:graphicData>
            </a:graphic>
          </wp:inline>
        </w:drawing>
      </w:r>
      <w:r>
        <w:br/>
      </w:r>
      <w:r>
        <w:br/>
      </w:r>
      <w:r>
        <w:br/>
      </w:r>
    </w:p>
    <w:p w:rsidR="60F6B933" w:rsidP="31880B2D" w:rsidRDefault="60F6B933" w14:paraId="11FFAE28" w14:textId="6CEAD476">
      <w:pPr>
        <w:ind w:left="1260"/>
      </w:pPr>
    </w:p>
    <w:p w:rsidR="60F6B933" w:rsidP="31880B2D" w:rsidRDefault="31880B2D" w14:paraId="0C04B9DF" w14:textId="0C5A5840">
      <w:pPr>
        <w:rPr>
          <w:rFonts w:eastAsia="Times New Roman" w:cs="Times New Roman"/>
          <w:sz w:val="28"/>
          <w:szCs w:val="28"/>
          <w:lang w:val="es-MX"/>
        </w:rPr>
      </w:pPr>
      <w:r w:rsidRPr="31880B2D">
        <w:rPr>
          <w:rFonts w:eastAsia="Times New Roman" w:cs="Times New Roman"/>
          <w:b/>
          <w:bCs/>
          <w:color w:val="000000" w:themeColor="text1"/>
          <w:u w:val="single"/>
        </w:rPr>
        <w:t>Interfaz número 14:</w:t>
      </w:r>
      <w:r w:rsidRPr="31880B2D">
        <w:rPr>
          <w:rFonts w:eastAsia="Times New Roman" w:cs="Times New Roman"/>
          <w:color w:val="000000" w:themeColor="text1"/>
        </w:rPr>
        <w:t xml:space="preserve"> Este módulo se encargará de mostrar, agregar, actualizar, y eliminar el tipo de nivel educativo que pueda tener una víctima o imputado en el caso.</w:t>
      </w:r>
    </w:p>
    <w:p w:rsidR="60F6B933" w:rsidP="31880B2D" w:rsidRDefault="60F6B933" w14:paraId="6A3A4BAF" w14:textId="4F0B4D14">
      <w:pPr>
        <w:ind w:left="1260"/>
        <w:rPr>
          <w:sz w:val="28"/>
          <w:szCs w:val="28"/>
          <w:lang w:val="es-MX"/>
        </w:rPr>
      </w:pPr>
    </w:p>
    <w:p w:rsidR="60F6B933" w:rsidP="31880B2D" w:rsidRDefault="31880B2D" w14:paraId="02642220" w14:textId="6FFE6906">
      <w:pPr>
        <w:ind w:left="1260"/>
        <w:rPr>
          <w:b/>
          <w:bCs/>
          <w:sz w:val="28"/>
          <w:szCs w:val="28"/>
          <w:lang w:val="es-MX"/>
        </w:rPr>
      </w:pPr>
      <w:r w:rsidRPr="31880B2D">
        <w:rPr>
          <w:b/>
          <w:bCs/>
          <w:sz w:val="28"/>
          <w:szCs w:val="28"/>
          <w:lang w:val="es-MX"/>
        </w:rPr>
        <w:t>5.14.3.1 Mantenimiento de nivel educativo</w:t>
      </w:r>
    </w:p>
    <w:p w:rsidR="60F6B933" w:rsidP="31880B2D" w:rsidRDefault="31880B2D" w14:paraId="28C1DEBD" w14:textId="4731B4BA">
      <w:pPr>
        <w:ind w:left="1980"/>
        <w:rPr>
          <w:b/>
          <w:bCs/>
          <w:szCs w:val="24"/>
          <w:lang w:val="es-MX"/>
        </w:rPr>
      </w:pPr>
      <w:r w:rsidRPr="31880B2D">
        <w:rPr>
          <w:b/>
          <w:bCs/>
          <w:szCs w:val="24"/>
          <w:lang w:val="es-MX"/>
        </w:rPr>
        <w:t>5.14.3.1.1 Origen de Datos</w:t>
      </w:r>
    </w:p>
    <w:p w:rsidR="60F6B933" w:rsidP="31880B2D" w:rsidRDefault="31880B2D" w14:paraId="3EF8DBDB" w14:textId="3E4AC527">
      <w:pPr>
        <w:ind w:left="1260"/>
        <w:rPr>
          <w:sz w:val="28"/>
          <w:szCs w:val="28"/>
          <w:lang w:val="es-MX"/>
        </w:rPr>
      </w:pPr>
      <w:r w:rsidRPr="31880B2D">
        <w:rPr>
          <w:sz w:val="28"/>
          <w:szCs w:val="28"/>
          <w:lang w:val="es-MX"/>
        </w:rPr>
        <w:t>No hay campos</w:t>
      </w:r>
    </w:p>
    <w:p w:rsidR="60F6B933" w:rsidP="31880B2D" w:rsidRDefault="31880B2D" w14:paraId="37628DB3" w14:textId="5CF02D9D">
      <w:pPr>
        <w:ind w:left="1980"/>
        <w:rPr>
          <w:b/>
          <w:bCs/>
          <w:sz w:val="28"/>
          <w:szCs w:val="28"/>
          <w:lang w:val="es-MX"/>
        </w:rPr>
      </w:pPr>
      <w:r w:rsidRPr="31880B2D">
        <w:rPr>
          <w:b/>
          <w:bCs/>
          <w:sz w:val="28"/>
          <w:szCs w:val="28"/>
          <w:lang w:val="es-MX"/>
        </w:rPr>
        <w:t>5.14.3.1.2 Destino de los Datos (Información sensible)</w:t>
      </w:r>
    </w:p>
    <w:p w:rsidR="60F6B933" w:rsidP="31880B2D" w:rsidRDefault="31880B2D" w14:paraId="396DF29E" w14:textId="5642CAD4">
      <w:pPr>
        <w:ind w:left="1260"/>
        <w:rPr>
          <w:sz w:val="28"/>
          <w:szCs w:val="28"/>
          <w:lang w:val="es-MX"/>
        </w:rPr>
      </w:pPr>
      <w:r w:rsidRPr="31880B2D">
        <w:rPr>
          <w:sz w:val="28"/>
          <w:szCs w:val="28"/>
          <w:lang w:val="es-MX"/>
        </w:rPr>
        <w:t>No hay campos</w:t>
      </w:r>
    </w:p>
    <w:p w:rsidR="60F6B933" w:rsidP="31880B2D" w:rsidRDefault="31880B2D" w14:paraId="099E19C8" w14:textId="32E99AE3">
      <w:pPr>
        <w:ind w:left="1980"/>
        <w:rPr>
          <w:b/>
          <w:bCs/>
          <w:sz w:val="28"/>
          <w:szCs w:val="28"/>
          <w:lang w:val="es-MX"/>
        </w:rPr>
      </w:pPr>
      <w:r w:rsidRPr="31880B2D">
        <w:rPr>
          <w:b/>
          <w:bCs/>
          <w:sz w:val="28"/>
          <w:szCs w:val="28"/>
          <w:lang w:val="es-MX"/>
        </w:rPr>
        <w:t>5.14.3.1.3 Otras tablas Afectadas</w:t>
      </w:r>
    </w:p>
    <w:p w:rsidR="60F6B933" w:rsidP="31880B2D" w:rsidRDefault="31880B2D" w14:paraId="00F8F701" w14:textId="1A7F0F4F">
      <w:pPr>
        <w:ind w:left="1260"/>
        <w:rPr>
          <w:rFonts w:eastAsia="Calibri" w:cs="Arial"/>
          <w:b/>
          <w:bCs/>
          <w:lang w:val="es-MX"/>
        </w:rPr>
      </w:pPr>
      <w:r w:rsidRPr="31880B2D">
        <w:rPr>
          <w:rFonts w:eastAsia="Calibri" w:cs="Arial"/>
          <w:lang w:val="es-MX"/>
        </w:rPr>
        <w:t xml:space="preserve">No hay </w:t>
      </w:r>
    </w:p>
    <w:p w:rsidR="60F6B933" w:rsidP="31880B2D" w:rsidRDefault="60F6B933" w14:paraId="23051C76" w14:textId="59805BE4">
      <w:pPr>
        <w:ind w:left="1980"/>
        <w:rPr>
          <w:b/>
          <w:bCs/>
          <w:sz w:val="28"/>
          <w:szCs w:val="28"/>
          <w:lang w:val="es-MX"/>
        </w:rPr>
      </w:pPr>
    </w:p>
    <w:p w:rsidR="60F6B933" w:rsidP="31880B2D" w:rsidRDefault="31880B2D" w14:paraId="2FC9B565" w14:textId="7A5D9CF8">
      <w:pPr>
        <w:ind w:left="1980"/>
        <w:rPr>
          <w:b/>
          <w:bCs/>
          <w:sz w:val="28"/>
          <w:szCs w:val="28"/>
          <w:lang w:val="es-MX"/>
        </w:rPr>
      </w:pPr>
      <w:r w:rsidRPr="31880B2D">
        <w:rPr>
          <w:b/>
          <w:bCs/>
          <w:sz w:val="28"/>
          <w:szCs w:val="28"/>
          <w:lang w:val="es-MX"/>
        </w:rPr>
        <w:t xml:space="preserve">5.14.3.1.4 </w:t>
      </w:r>
      <w:proofErr w:type="spellStart"/>
      <w:r w:rsidRPr="31880B2D">
        <w:rPr>
          <w:b/>
          <w:bCs/>
          <w:sz w:val="28"/>
          <w:szCs w:val="28"/>
          <w:lang w:val="es-MX"/>
        </w:rPr>
        <w:t>Grid</w:t>
      </w:r>
      <w:proofErr w:type="spellEnd"/>
    </w:p>
    <w:tbl>
      <w:tblPr>
        <w:tblStyle w:val="Tablaconcuadrcula"/>
        <w:tblW w:w="0" w:type="auto"/>
        <w:tblLook w:val="04A0" w:firstRow="1" w:lastRow="0" w:firstColumn="1" w:lastColumn="0" w:noHBand="0" w:noVBand="1"/>
      </w:tblPr>
      <w:tblGrid>
        <w:gridCol w:w="2693"/>
        <w:gridCol w:w="2442"/>
        <w:gridCol w:w="4215"/>
      </w:tblGrid>
      <w:tr w:rsidR="31880B2D" w:rsidTr="31880B2D" w14:paraId="4A999B44" w14:textId="77777777">
        <w:trPr>
          <w:trHeight w:val="300"/>
        </w:trPr>
        <w:tc>
          <w:tcPr>
            <w:tcW w:w="2745" w:type="dxa"/>
          </w:tcPr>
          <w:p w:rsidR="31880B2D" w:rsidP="31880B2D" w:rsidRDefault="31880B2D" w14:paraId="33CC1B65" w14:textId="744D449E">
            <w:pPr>
              <w:jc w:val="center"/>
              <w:rPr>
                <w:rFonts w:eastAsia="Calibri" w:cs="Arial"/>
                <w:b/>
                <w:bCs/>
                <w:lang w:val="es-MX"/>
              </w:rPr>
            </w:pPr>
            <w:r w:rsidRPr="31880B2D">
              <w:rPr>
                <w:rFonts w:eastAsia="Calibri" w:cs="Arial"/>
                <w:b/>
                <w:bCs/>
                <w:lang w:val="es-MX"/>
              </w:rPr>
              <w:t>Campos</w:t>
            </w:r>
          </w:p>
        </w:tc>
        <w:tc>
          <w:tcPr>
            <w:tcW w:w="2502" w:type="dxa"/>
          </w:tcPr>
          <w:p w:rsidR="31880B2D" w:rsidP="31880B2D" w:rsidRDefault="31880B2D" w14:paraId="075577E4" w14:textId="5CA8A779">
            <w:pPr>
              <w:jc w:val="center"/>
              <w:rPr>
                <w:rFonts w:eastAsia="Calibri" w:cs="Arial"/>
                <w:b/>
                <w:bCs/>
                <w:lang w:val="es-MX"/>
              </w:rPr>
            </w:pPr>
            <w:r w:rsidRPr="31880B2D">
              <w:rPr>
                <w:rFonts w:eastAsia="Calibri" w:cs="Arial"/>
                <w:b/>
                <w:bCs/>
                <w:lang w:val="es-MX"/>
              </w:rPr>
              <w:t>Visible</w:t>
            </w:r>
          </w:p>
        </w:tc>
        <w:tc>
          <w:tcPr>
            <w:tcW w:w="4230" w:type="dxa"/>
          </w:tcPr>
          <w:p w:rsidR="31880B2D" w:rsidP="31880B2D" w:rsidRDefault="31880B2D" w14:paraId="7C1BC729" w14:textId="05040FE2">
            <w:pPr>
              <w:jc w:val="center"/>
              <w:rPr>
                <w:rFonts w:eastAsia="Calibri" w:cs="Arial"/>
                <w:b/>
                <w:bCs/>
                <w:lang w:val="es-MX"/>
              </w:rPr>
            </w:pPr>
            <w:r w:rsidRPr="31880B2D">
              <w:rPr>
                <w:rFonts w:eastAsia="Calibri" w:cs="Arial"/>
                <w:b/>
                <w:bCs/>
                <w:lang w:val="es-MX"/>
              </w:rPr>
              <w:t>Descripción</w:t>
            </w:r>
          </w:p>
        </w:tc>
      </w:tr>
      <w:tr w:rsidR="31880B2D" w:rsidTr="31880B2D" w14:paraId="13A1CB37" w14:textId="77777777">
        <w:trPr>
          <w:trHeight w:val="300"/>
        </w:trPr>
        <w:tc>
          <w:tcPr>
            <w:tcW w:w="2745" w:type="dxa"/>
          </w:tcPr>
          <w:p w:rsidR="31880B2D" w:rsidP="31880B2D" w:rsidRDefault="31880B2D" w14:paraId="135E5885" w14:textId="3D2460DD">
            <w:pPr>
              <w:rPr>
                <w:rFonts w:eastAsia="Calibri" w:cs="Arial"/>
                <w:lang w:val="es-MX"/>
              </w:rPr>
            </w:pPr>
            <w:r w:rsidRPr="31880B2D">
              <w:rPr>
                <w:rFonts w:eastAsia="Calibri" w:cs="Arial"/>
                <w:lang w:val="es-MX"/>
              </w:rPr>
              <w:lastRenderedPageBreak/>
              <w:t>Código</w:t>
            </w:r>
          </w:p>
        </w:tc>
        <w:tc>
          <w:tcPr>
            <w:tcW w:w="2502" w:type="dxa"/>
          </w:tcPr>
          <w:p w:rsidR="31880B2D" w:rsidP="31880B2D" w:rsidRDefault="31880B2D" w14:paraId="77FF5E2C" w14:textId="5FCFA90D">
            <w:pPr>
              <w:rPr>
                <w:rFonts w:eastAsia="Calibri" w:cs="Arial"/>
                <w:lang w:val="es-MX"/>
              </w:rPr>
            </w:pPr>
            <w:r w:rsidRPr="31880B2D">
              <w:rPr>
                <w:rFonts w:eastAsia="Calibri" w:cs="Arial"/>
                <w:lang w:val="es-MX"/>
              </w:rPr>
              <w:t>No</w:t>
            </w:r>
          </w:p>
        </w:tc>
        <w:tc>
          <w:tcPr>
            <w:tcW w:w="4230" w:type="dxa"/>
          </w:tcPr>
          <w:p w:rsidR="31880B2D" w:rsidP="31880B2D" w:rsidRDefault="31880B2D" w14:paraId="1479B750" w14:textId="2243159A">
            <w:pPr>
              <w:rPr>
                <w:rFonts w:eastAsia="Calibri" w:cs="Arial"/>
                <w:lang w:val="es-MX"/>
              </w:rPr>
            </w:pPr>
            <w:proofErr w:type="spellStart"/>
            <w:r w:rsidRPr="31880B2D">
              <w:rPr>
                <w:lang w:val="es-MX"/>
              </w:rPr>
              <w:t>TA_NivelEducativo.CI_Codigo</w:t>
            </w:r>
            <w:proofErr w:type="spellEnd"/>
          </w:p>
        </w:tc>
      </w:tr>
      <w:tr w:rsidR="31880B2D" w:rsidTr="31880B2D" w14:paraId="31F3123F" w14:textId="77777777">
        <w:trPr>
          <w:trHeight w:val="315"/>
        </w:trPr>
        <w:tc>
          <w:tcPr>
            <w:tcW w:w="2745" w:type="dxa"/>
          </w:tcPr>
          <w:p w:rsidR="31880B2D" w:rsidP="31880B2D" w:rsidRDefault="31880B2D" w14:paraId="6E7CC80D" w14:textId="15CF4639">
            <w:pPr>
              <w:rPr>
                <w:rFonts w:eastAsia="Calibri" w:cs="Arial"/>
                <w:lang w:val="es-MX"/>
              </w:rPr>
            </w:pPr>
            <w:r w:rsidRPr="31880B2D">
              <w:rPr>
                <w:rFonts w:eastAsia="Calibri" w:cs="Arial"/>
                <w:lang w:val="es-MX"/>
              </w:rPr>
              <w:t>Título</w:t>
            </w:r>
          </w:p>
        </w:tc>
        <w:tc>
          <w:tcPr>
            <w:tcW w:w="2502" w:type="dxa"/>
          </w:tcPr>
          <w:p w:rsidR="31880B2D" w:rsidP="31880B2D" w:rsidRDefault="31880B2D" w14:paraId="5A52AA49" w14:textId="074B6CD0">
            <w:pPr>
              <w:rPr>
                <w:rFonts w:eastAsia="Calibri" w:cs="Arial"/>
                <w:lang w:val="es-MX"/>
              </w:rPr>
            </w:pPr>
            <w:r w:rsidRPr="31880B2D">
              <w:rPr>
                <w:rFonts w:eastAsia="Calibri" w:cs="Arial"/>
                <w:lang w:val="es-MX"/>
              </w:rPr>
              <w:t>Si</w:t>
            </w:r>
          </w:p>
        </w:tc>
        <w:tc>
          <w:tcPr>
            <w:tcW w:w="4230" w:type="dxa"/>
          </w:tcPr>
          <w:p w:rsidR="31880B2D" w:rsidP="31880B2D" w:rsidRDefault="31880B2D" w14:paraId="524743DB" w14:textId="608C7AAF">
            <w:pPr>
              <w:rPr>
                <w:rFonts w:eastAsia="Calibri" w:cs="Arial"/>
                <w:lang w:val="es-MX"/>
              </w:rPr>
            </w:pPr>
            <w:proofErr w:type="spellStart"/>
            <w:r w:rsidRPr="31880B2D">
              <w:rPr>
                <w:lang w:val="es-MX"/>
              </w:rPr>
              <w:t>TA_NivelEducativo.CV_Titulo</w:t>
            </w:r>
            <w:proofErr w:type="spellEnd"/>
          </w:p>
        </w:tc>
      </w:tr>
      <w:tr w:rsidR="31880B2D" w:rsidTr="31880B2D" w14:paraId="43738CD0" w14:textId="77777777">
        <w:trPr>
          <w:trHeight w:val="375"/>
        </w:trPr>
        <w:tc>
          <w:tcPr>
            <w:tcW w:w="2745" w:type="dxa"/>
          </w:tcPr>
          <w:p w:rsidR="31880B2D" w:rsidP="31880B2D" w:rsidRDefault="31880B2D" w14:paraId="7A7A7E56" w14:textId="0FDCFE41">
            <w:pPr>
              <w:rPr>
                <w:rFonts w:eastAsia="Calibri" w:cs="Arial"/>
                <w:lang w:val="es-MX"/>
              </w:rPr>
            </w:pPr>
            <w:r w:rsidRPr="31880B2D">
              <w:rPr>
                <w:rFonts w:eastAsia="Calibri" w:cs="Arial"/>
                <w:lang w:val="es-MX"/>
              </w:rPr>
              <w:t>Descripción</w:t>
            </w:r>
          </w:p>
        </w:tc>
        <w:tc>
          <w:tcPr>
            <w:tcW w:w="2502" w:type="dxa"/>
          </w:tcPr>
          <w:p w:rsidR="31880B2D" w:rsidP="31880B2D" w:rsidRDefault="31880B2D" w14:paraId="21F5990E" w14:textId="677229B6">
            <w:pPr>
              <w:rPr>
                <w:rFonts w:eastAsia="Calibri" w:cs="Arial"/>
                <w:lang w:val="es-MX"/>
              </w:rPr>
            </w:pPr>
            <w:r w:rsidRPr="31880B2D">
              <w:rPr>
                <w:rFonts w:eastAsia="Calibri" w:cs="Arial"/>
                <w:lang w:val="es-MX"/>
              </w:rPr>
              <w:t xml:space="preserve">Si </w:t>
            </w:r>
          </w:p>
        </w:tc>
        <w:tc>
          <w:tcPr>
            <w:tcW w:w="4230" w:type="dxa"/>
          </w:tcPr>
          <w:p w:rsidR="31880B2D" w:rsidP="31880B2D" w:rsidRDefault="31880B2D" w14:paraId="083F799F" w14:textId="68879219">
            <w:pPr>
              <w:rPr>
                <w:lang w:val="es-MX"/>
              </w:rPr>
            </w:pPr>
            <w:proofErr w:type="spellStart"/>
            <w:r w:rsidRPr="31880B2D">
              <w:rPr>
                <w:lang w:val="es-MX"/>
              </w:rPr>
              <w:t>TA_NivelEducativo.CV_Descripcion</w:t>
            </w:r>
            <w:proofErr w:type="spellEnd"/>
          </w:p>
        </w:tc>
      </w:tr>
      <w:tr w:rsidR="31880B2D" w:rsidTr="31880B2D" w14:paraId="3CBD0395" w14:textId="77777777">
        <w:trPr>
          <w:trHeight w:val="300"/>
        </w:trPr>
        <w:tc>
          <w:tcPr>
            <w:tcW w:w="2745" w:type="dxa"/>
          </w:tcPr>
          <w:p w:rsidR="31880B2D" w:rsidP="31880B2D" w:rsidRDefault="31880B2D" w14:paraId="03D4348F" w14:textId="130B509C">
            <w:pPr>
              <w:rPr>
                <w:rFonts w:eastAsia="Calibri" w:cs="Arial"/>
                <w:lang w:val="es-MX"/>
              </w:rPr>
            </w:pPr>
            <w:r w:rsidRPr="31880B2D">
              <w:rPr>
                <w:rFonts w:eastAsia="Calibri" w:cs="Arial"/>
                <w:lang w:val="es-MX"/>
              </w:rPr>
              <w:t>País</w:t>
            </w:r>
          </w:p>
        </w:tc>
        <w:tc>
          <w:tcPr>
            <w:tcW w:w="2502" w:type="dxa"/>
          </w:tcPr>
          <w:p w:rsidR="31880B2D" w:rsidP="31880B2D" w:rsidRDefault="31880B2D" w14:paraId="4853A0F1" w14:textId="07ACE25C">
            <w:pPr>
              <w:rPr>
                <w:rFonts w:eastAsia="Calibri" w:cs="Arial"/>
                <w:lang w:val="es-MX"/>
              </w:rPr>
            </w:pPr>
            <w:r w:rsidRPr="31880B2D">
              <w:rPr>
                <w:rFonts w:eastAsia="Calibri" w:cs="Arial"/>
                <w:lang w:val="es-MX"/>
              </w:rPr>
              <w:t>Si</w:t>
            </w:r>
          </w:p>
        </w:tc>
        <w:tc>
          <w:tcPr>
            <w:tcW w:w="4230" w:type="dxa"/>
          </w:tcPr>
          <w:p w:rsidR="31880B2D" w:rsidP="31880B2D" w:rsidRDefault="31880B2D" w14:paraId="3CC5F484" w14:textId="10B8E9DF">
            <w:pPr>
              <w:rPr>
                <w:rFonts w:eastAsia="Calibri" w:cs="Arial"/>
                <w:lang w:val="es-MX"/>
              </w:rPr>
            </w:pPr>
            <w:proofErr w:type="spellStart"/>
            <w:r w:rsidRPr="31880B2D">
              <w:rPr>
                <w:lang w:val="es-MX"/>
              </w:rPr>
              <w:t>TA_NivelEducativo.CI_Pais</w:t>
            </w:r>
            <w:proofErr w:type="spellEnd"/>
          </w:p>
        </w:tc>
      </w:tr>
      <w:tr w:rsidR="31880B2D" w:rsidTr="31880B2D" w14:paraId="1FD9EE2F" w14:textId="77777777">
        <w:trPr>
          <w:trHeight w:val="300"/>
        </w:trPr>
        <w:tc>
          <w:tcPr>
            <w:tcW w:w="2745" w:type="dxa"/>
          </w:tcPr>
          <w:p w:rsidR="31880B2D" w:rsidP="31880B2D" w:rsidRDefault="31880B2D" w14:paraId="3C8732F9" w14:textId="785B0E88">
            <w:pPr>
              <w:rPr>
                <w:rFonts w:eastAsia="Calibri" w:cs="Arial"/>
                <w:lang w:val="es-MX"/>
              </w:rPr>
            </w:pPr>
            <w:r w:rsidRPr="31880B2D">
              <w:rPr>
                <w:rFonts w:eastAsia="Calibri" w:cs="Arial"/>
                <w:lang w:val="es-MX"/>
              </w:rPr>
              <w:t>Acciones</w:t>
            </w:r>
          </w:p>
        </w:tc>
        <w:tc>
          <w:tcPr>
            <w:tcW w:w="2502" w:type="dxa"/>
          </w:tcPr>
          <w:p w:rsidR="31880B2D" w:rsidP="31880B2D" w:rsidRDefault="31880B2D" w14:paraId="2628936B" w14:textId="77777777">
            <w:pPr>
              <w:rPr>
                <w:rFonts w:eastAsia="Calibri" w:cs="Arial"/>
                <w:lang w:val="es-MX"/>
              </w:rPr>
            </w:pPr>
          </w:p>
        </w:tc>
        <w:tc>
          <w:tcPr>
            <w:tcW w:w="4230" w:type="dxa"/>
          </w:tcPr>
          <w:p w:rsidR="31880B2D" w:rsidP="31880B2D" w:rsidRDefault="31880B2D" w14:paraId="09B25249" w14:textId="4226733C">
            <w:pPr>
              <w:rPr>
                <w:rFonts w:eastAsia="Calibri" w:cs="Arial"/>
                <w:lang w:val="es-MX"/>
              </w:rPr>
            </w:pPr>
            <w:r w:rsidRPr="31880B2D">
              <w:rPr>
                <w:rFonts w:eastAsia="Calibri" w:cs="Arial"/>
                <w:lang w:val="es-MX"/>
              </w:rPr>
              <w:t>Botón de agregar se dirige a la pantalla de agregar.</w:t>
            </w:r>
          </w:p>
          <w:p w:rsidR="31880B2D" w:rsidP="31880B2D" w:rsidRDefault="31880B2D" w14:paraId="794F629C" w14:textId="380015EC">
            <w:pPr>
              <w:rPr>
                <w:rFonts w:eastAsia="Calibri" w:cs="Arial"/>
                <w:lang w:val="es-MX"/>
              </w:rPr>
            </w:pPr>
          </w:p>
          <w:p w:rsidR="31880B2D" w:rsidP="31880B2D" w:rsidRDefault="31880B2D" w14:paraId="56A0C825" w14:textId="76C9FE96">
            <w:pPr>
              <w:rPr>
                <w:rFonts w:eastAsia="Calibri" w:cs="Arial"/>
                <w:lang w:val="es-MX"/>
              </w:rPr>
            </w:pPr>
            <w:r w:rsidRPr="31880B2D">
              <w:rPr>
                <w:rFonts w:eastAsia="Calibri" w:cs="Arial"/>
                <w:lang w:val="es-MX"/>
              </w:rPr>
              <w:t>Botón de actualizar se dirige a la   pantalla de actualizar.</w:t>
            </w:r>
          </w:p>
          <w:p w:rsidR="31880B2D" w:rsidP="31880B2D" w:rsidRDefault="31880B2D" w14:paraId="6E86AFC8" w14:textId="2F1D6379">
            <w:pPr>
              <w:rPr>
                <w:rFonts w:eastAsia="Calibri" w:cs="Arial"/>
                <w:lang w:val="es-MX"/>
              </w:rPr>
            </w:pPr>
            <w:r w:rsidRPr="31880B2D">
              <w:rPr>
                <w:rFonts w:eastAsia="Calibri" w:cs="Arial"/>
                <w:lang w:val="es-MX"/>
              </w:rPr>
              <w:t>Botón de eliminar elimina el nivel educativo seleccionado en la base de datos.</w:t>
            </w:r>
          </w:p>
        </w:tc>
      </w:tr>
    </w:tbl>
    <w:p w:rsidR="60F6B933" w:rsidP="31880B2D" w:rsidRDefault="60F6B933" w14:paraId="7B9A5527" w14:textId="4BACB555">
      <w:pPr>
        <w:ind w:left="1260"/>
        <w:rPr>
          <w:rFonts w:eastAsia="Calibri" w:cs="Arial"/>
          <w:lang w:val="es-MX"/>
        </w:rPr>
      </w:pPr>
    </w:p>
    <w:p w:rsidR="60F6B933" w:rsidP="31880B2D" w:rsidRDefault="60F6B933" w14:paraId="18356722" w14:textId="2D8BF67D">
      <w:pPr>
        <w:ind w:left="1260"/>
        <w:rPr>
          <w:rFonts w:eastAsia="Calibri" w:cs="Arial"/>
          <w:lang w:val="es-MX"/>
        </w:rPr>
      </w:pPr>
    </w:p>
    <w:p w:rsidR="60F6B933" w:rsidP="31880B2D" w:rsidRDefault="31880B2D" w14:paraId="09AD175F" w14:textId="2742B247">
      <w:pPr>
        <w:ind w:left="1980"/>
        <w:rPr>
          <w:b/>
          <w:bCs/>
          <w:sz w:val="28"/>
          <w:szCs w:val="28"/>
          <w:lang w:val="es-MX"/>
        </w:rPr>
      </w:pPr>
      <w:r w:rsidRPr="31880B2D">
        <w:rPr>
          <w:b/>
          <w:bCs/>
          <w:sz w:val="28"/>
          <w:szCs w:val="28"/>
          <w:lang w:val="es-MX"/>
        </w:rPr>
        <w:t>5.14.3.1.5 Detalle de la Implementación</w:t>
      </w:r>
    </w:p>
    <w:p w:rsidR="60F6B933" w:rsidP="31880B2D" w:rsidRDefault="60F6B933" w14:paraId="0A5C1A1D" w14:textId="402C7364">
      <w:pPr>
        <w:ind w:left="1710"/>
        <w:rPr>
          <w:b/>
          <w:bCs/>
          <w:sz w:val="28"/>
          <w:szCs w:val="28"/>
          <w:lang w:val="es-MX"/>
        </w:rPr>
      </w:pPr>
    </w:p>
    <w:p w:rsidR="60F6B933" w:rsidP="31880B2D" w:rsidRDefault="31880B2D" w14:paraId="22978835" w14:textId="6E1F3749">
      <w:pPr>
        <w:ind w:left="2790"/>
        <w:rPr>
          <w:b/>
          <w:bCs/>
          <w:sz w:val="28"/>
          <w:szCs w:val="28"/>
          <w:lang w:val="es-MX"/>
        </w:rPr>
      </w:pPr>
      <w:r w:rsidRPr="31880B2D">
        <w:rPr>
          <w:b/>
          <w:bCs/>
          <w:sz w:val="28"/>
          <w:szCs w:val="28"/>
          <w:lang w:val="es-MX"/>
        </w:rPr>
        <w:t>5.14.3.1.5.1 Agregar nivel educativo</w:t>
      </w:r>
    </w:p>
    <w:p w:rsidR="60F6B933" w:rsidP="31880B2D" w:rsidRDefault="31880B2D" w14:paraId="231498E6" w14:textId="2D091EF4">
      <w:pPr>
        <w:ind w:left="2790"/>
        <w:rPr>
          <w:sz w:val="28"/>
          <w:szCs w:val="28"/>
          <w:lang w:val="es-MX"/>
        </w:rPr>
      </w:pPr>
      <w:r w:rsidRPr="31880B2D">
        <w:rPr>
          <w:szCs w:val="24"/>
          <w:lang w:val="es-MX"/>
        </w:rPr>
        <w:t>Se dirige a la pantalla de agregar nivel educativo</w:t>
      </w:r>
      <w:r w:rsidRPr="31880B2D">
        <w:rPr>
          <w:sz w:val="28"/>
          <w:szCs w:val="28"/>
          <w:lang w:val="es-MX"/>
        </w:rPr>
        <w:t>.</w:t>
      </w:r>
    </w:p>
    <w:p w:rsidR="60F6B933" w:rsidP="31880B2D" w:rsidRDefault="60F6B933" w14:paraId="05EB94D7" w14:textId="2DDF7344">
      <w:pPr>
        <w:rPr>
          <w:rFonts w:eastAsia="Calibri" w:cs="Arial"/>
          <w:b/>
          <w:bCs/>
          <w:lang w:val="es-MX"/>
        </w:rPr>
      </w:pPr>
    </w:p>
    <w:p w:rsidR="60F6B933" w:rsidP="31880B2D" w:rsidRDefault="31880B2D" w14:paraId="63B009AA" w14:textId="36E2C1BE">
      <w:pPr>
        <w:ind w:left="1260"/>
        <w:rPr>
          <w:b/>
          <w:bCs/>
          <w:sz w:val="28"/>
          <w:szCs w:val="28"/>
          <w:lang w:val="es-MX"/>
        </w:rPr>
      </w:pPr>
      <w:r w:rsidRPr="31880B2D">
        <w:rPr>
          <w:b/>
          <w:bCs/>
          <w:sz w:val="28"/>
          <w:szCs w:val="28"/>
          <w:lang w:val="es-MX"/>
        </w:rPr>
        <w:t>5.14.3.1 Crear nivel educativo.</w:t>
      </w:r>
    </w:p>
    <w:p w:rsidR="60F6B933" w:rsidP="31880B2D" w:rsidRDefault="60F6B933" w14:paraId="2800E15F" w14:textId="4D81D99E">
      <w:pPr>
        <w:ind w:left="1260"/>
        <w:rPr>
          <w:b/>
          <w:bCs/>
          <w:sz w:val="28"/>
          <w:szCs w:val="28"/>
          <w:lang w:val="es-MX"/>
        </w:rPr>
      </w:pPr>
    </w:p>
    <w:p w:rsidR="60F6B933" w:rsidP="31880B2D" w:rsidRDefault="31880B2D" w14:paraId="45FFB515" w14:textId="6DF4FD0B">
      <w:pPr>
        <w:ind w:left="2070"/>
        <w:rPr>
          <w:b/>
          <w:bCs/>
          <w:sz w:val="28"/>
          <w:szCs w:val="28"/>
          <w:lang w:val="es-MX"/>
        </w:rPr>
      </w:pPr>
      <w:r w:rsidRPr="31880B2D">
        <w:rPr>
          <w:b/>
          <w:bCs/>
          <w:sz w:val="28"/>
          <w:szCs w:val="28"/>
          <w:lang w:val="es-MX"/>
        </w:rPr>
        <w:t>5.14.3.1.1 Origen de Datos</w:t>
      </w:r>
    </w:p>
    <w:p w:rsidR="60F6B933" w:rsidP="31880B2D" w:rsidRDefault="60F6B933" w14:paraId="3D16CCEF" w14:textId="64C49E46">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31880B2D" w:rsidTr="31880B2D" w14:paraId="7353FDCF" w14:textId="77777777">
        <w:trPr>
          <w:trHeight w:val="300"/>
        </w:trPr>
        <w:tc>
          <w:tcPr>
            <w:tcW w:w="4044" w:type="dxa"/>
          </w:tcPr>
          <w:p w:rsidR="31880B2D" w:rsidP="31880B2D" w:rsidRDefault="31880B2D" w14:paraId="3D5BE02B" w14:textId="77777777">
            <w:pPr>
              <w:jc w:val="center"/>
              <w:rPr>
                <w:b/>
                <w:bCs/>
                <w:sz w:val="28"/>
                <w:szCs w:val="28"/>
                <w:lang w:val="es-MX"/>
              </w:rPr>
            </w:pPr>
            <w:r w:rsidRPr="31880B2D">
              <w:rPr>
                <w:b/>
                <w:bCs/>
                <w:sz w:val="28"/>
                <w:szCs w:val="28"/>
                <w:lang w:val="es-MX"/>
              </w:rPr>
              <w:t>Campo</w:t>
            </w:r>
          </w:p>
        </w:tc>
        <w:tc>
          <w:tcPr>
            <w:tcW w:w="4046" w:type="dxa"/>
          </w:tcPr>
          <w:p w:rsidR="31880B2D" w:rsidP="31880B2D" w:rsidRDefault="31880B2D" w14:paraId="7723A582" w14:textId="77777777">
            <w:pPr>
              <w:jc w:val="center"/>
              <w:rPr>
                <w:b/>
                <w:bCs/>
                <w:sz w:val="28"/>
                <w:szCs w:val="28"/>
                <w:lang w:val="es-MX"/>
              </w:rPr>
            </w:pPr>
            <w:r w:rsidRPr="31880B2D">
              <w:rPr>
                <w:b/>
                <w:bCs/>
                <w:sz w:val="28"/>
                <w:szCs w:val="28"/>
                <w:lang w:val="es-MX"/>
              </w:rPr>
              <w:t>Origen</w:t>
            </w:r>
          </w:p>
        </w:tc>
      </w:tr>
      <w:tr w:rsidR="31880B2D" w:rsidTr="31880B2D" w14:paraId="6EE538B9" w14:textId="77777777">
        <w:trPr>
          <w:trHeight w:val="300"/>
        </w:trPr>
        <w:tc>
          <w:tcPr>
            <w:tcW w:w="4044" w:type="dxa"/>
          </w:tcPr>
          <w:p w:rsidR="31880B2D" w:rsidP="31880B2D" w:rsidRDefault="31880B2D" w14:paraId="6DD9D7DE" w14:textId="03AA99EE">
            <w:pPr>
              <w:rPr>
                <w:sz w:val="28"/>
                <w:szCs w:val="28"/>
                <w:lang w:val="es-MX"/>
              </w:rPr>
            </w:pPr>
            <w:r w:rsidRPr="31880B2D">
              <w:rPr>
                <w:sz w:val="28"/>
                <w:szCs w:val="28"/>
                <w:lang w:val="es-MX"/>
              </w:rPr>
              <w:t>Código</w:t>
            </w:r>
          </w:p>
        </w:tc>
        <w:tc>
          <w:tcPr>
            <w:tcW w:w="4046" w:type="dxa"/>
          </w:tcPr>
          <w:p w:rsidR="31880B2D" w:rsidP="31880B2D" w:rsidRDefault="31880B2D" w14:paraId="52953210" w14:textId="7F4ADF61">
            <w:r w:rsidRPr="31880B2D">
              <w:rPr>
                <w:sz w:val="28"/>
                <w:szCs w:val="28"/>
                <w:lang w:val="es-MX"/>
              </w:rPr>
              <w:t>Lo genera la base de datos.</w:t>
            </w:r>
          </w:p>
        </w:tc>
      </w:tr>
      <w:tr w:rsidR="31880B2D" w:rsidTr="31880B2D" w14:paraId="2DC529A0" w14:textId="77777777">
        <w:trPr>
          <w:trHeight w:val="300"/>
        </w:trPr>
        <w:tc>
          <w:tcPr>
            <w:tcW w:w="4044" w:type="dxa"/>
          </w:tcPr>
          <w:p w:rsidR="31880B2D" w:rsidP="31880B2D" w:rsidRDefault="31880B2D" w14:paraId="57D1952D" w14:textId="4E52624F">
            <w:pPr>
              <w:rPr>
                <w:sz w:val="28"/>
                <w:szCs w:val="28"/>
                <w:lang w:val="es-MX"/>
              </w:rPr>
            </w:pPr>
            <w:r w:rsidRPr="31880B2D">
              <w:rPr>
                <w:sz w:val="28"/>
                <w:szCs w:val="28"/>
                <w:lang w:val="es-MX"/>
              </w:rPr>
              <w:t>Titulo</w:t>
            </w:r>
          </w:p>
        </w:tc>
        <w:tc>
          <w:tcPr>
            <w:tcW w:w="4046" w:type="dxa"/>
          </w:tcPr>
          <w:p w:rsidR="31880B2D" w:rsidP="31880B2D" w:rsidRDefault="31880B2D" w14:paraId="40FC82F7" w14:textId="3CC012E6">
            <w:r w:rsidRPr="31880B2D">
              <w:rPr>
                <w:sz w:val="28"/>
                <w:szCs w:val="28"/>
                <w:lang w:val="es-MX"/>
              </w:rPr>
              <w:t>Lo digita el usuario</w:t>
            </w:r>
          </w:p>
        </w:tc>
      </w:tr>
      <w:tr w:rsidR="31880B2D" w:rsidTr="31880B2D" w14:paraId="24061E16" w14:textId="77777777">
        <w:trPr>
          <w:trHeight w:val="300"/>
        </w:trPr>
        <w:tc>
          <w:tcPr>
            <w:tcW w:w="4044" w:type="dxa"/>
          </w:tcPr>
          <w:p w:rsidR="31880B2D" w:rsidP="31880B2D" w:rsidRDefault="31880B2D" w14:paraId="262BAD32" w14:textId="197794E3">
            <w:pPr>
              <w:rPr>
                <w:sz w:val="28"/>
                <w:szCs w:val="28"/>
                <w:lang w:val="es-MX"/>
              </w:rPr>
            </w:pPr>
            <w:r w:rsidRPr="31880B2D">
              <w:rPr>
                <w:sz w:val="28"/>
                <w:szCs w:val="28"/>
                <w:lang w:val="es-MX"/>
              </w:rPr>
              <w:t>Descripción</w:t>
            </w:r>
          </w:p>
        </w:tc>
        <w:tc>
          <w:tcPr>
            <w:tcW w:w="4046" w:type="dxa"/>
          </w:tcPr>
          <w:p w:rsidR="31880B2D" w:rsidP="31880B2D" w:rsidRDefault="31880B2D" w14:paraId="3FF3A239" w14:textId="2F01178D">
            <w:r w:rsidRPr="31880B2D">
              <w:rPr>
                <w:sz w:val="28"/>
                <w:szCs w:val="28"/>
                <w:lang w:val="es-MX"/>
              </w:rPr>
              <w:t>Lo digita el usuario</w:t>
            </w:r>
          </w:p>
        </w:tc>
      </w:tr>
      <w:tr w:rsidR="31880B2D" w:rsidTr="31880B2D" w14:paraId="0B596A12" w14:textId="77777777">
        <w:trPr>
          <w:trHeight w:val="300"/>
        </w:trPr>
        <w:tc>
          <w:tcPr>
            <w:tcW w:w="4044" w:type="dxa"/>
          </w:tcPr>
          <w:p w:rsidR="31880B2D" w:rsidP="31880B2D" w:rsidRDefault="31880B2D" w14:paraId="3F12095C" w14:textId="6080FE13">
            <w:pPr>
              <w:rPr>
                <w:sz w:val="28"/>
                <w:szCs w:val="28"/>
                <w:lang w:val="es-MX"/>
              </w:rPr>
            </w:pPr>
            <w:r w:rsidRPr="31880B2D">
              <w:rPr>
                <w:sz w:val="28"/>
                <w:szCs w:val="28"/>
                <w:lang w:val="es-MX"/>
              </w:rPr>
              <w:t>País</w:t>
            </w:r>
          </w:p>
        </w:tc>
        <w:tc>
          <w:tcPr>
            <w:tcW w:w="4046" w:type="dxa"/>
          </w:tcPr>
          <w:p w:rsidR="31880B2D" w:rsidP="31880B2D" w:rsidRDefault="31880B2D" w14:paraId="7F51A666" w14:textId="5E1A4DAD">
            <w:pPr>
              <w:rPr>
                <w:sz w:val="28"/>
                <w:szCs w:val="28"/>
                <w:lang w:val="es-MX"/>
              </w:rPr>
            </w:pPr>
            <w:r w:rsidRPr="31880B2D">
              <w:rPr>
                <w:sz w:val="28"/>
                <w:szCs w:val="28"/>
                <w:lang w:val="es-MX"/>
              </w:rPr>
              <w:t>Lo digita el usuario</w:t>
            </w:r>
          </w:p>
        </w:tc>
      </w:tr>
    </w:tbl>
    <w:p w:rsidR="60F6B933" w:rsidP="31880B2D" w:rsidRDefault="60F6B933" w14:paraId="031105BD" w14:textId="02773CEB">
      <w:pPr>
        <w:ind w:left="1260"/>
        <w:rPr>
          <w:rFonts w:eastAsia="Calibri" w:cs="Arial"/>
          <w:lang w:val="es-MX"/>
        </w:rPr>
      </w:pPr>
    </w:p>
    <w:p w:rsidR="60F6B933" w:rsidP="31880B2D" w:rsidRDefault="60F6B933" w14:paraId="3076B392" w14:textId="0AE3F22B">
      <w:pPr>
        <w:ind w:left="2070"/>
        <w:rPr>
          <w:sz w:val="28"/>
          <w:szCs w:val="28"/>
          <w:lang w:val="es-MX"/>
        </w:rPr>
      </w:pPr>
    </w:p>
    <w:p w:rsidR="60F6B933" w:rsidP="31880B2D" w:rsidRDefault="31880B2D" w14:paraId="38D1C650" w14:textId="313DD3DC">
      <w:pPr>
        <w:ind w:left="2070"/>
        <w:rPr>
          <w:b/>
          <w:bCs/>
          <w:sz w:val="28"/>
          <w:szCs w:val="28"/>
          <w:lang w:val="es-MX"/>
        </w:rPr>
      </w:pPr>
      <w:r w:rsidRPr="31880B2D">
        <w:rPr>
          <w:b/>
          <w:bCs/>
          <w:sz w:val="28"/>
          <w:szCs w:val="28"/>
          <w:lang w:val="es-MX"/>
        </w:rPr>
        <w:t>5.14.3.1.2 Destino de los Datos (Información sensible)</w:t>
      </w:r>
    </w:p>
    <w:p w:rsidR="60F6B933" w:rsidP="31880B2D" w:rsidRDefault="60F6B933" w14:paraId="6F52C47D" w14:textId="088D651B">
      <w:pPr>
        <w:ind w:left="1980"/>
        <w:rPr>
          <w:b/>
          <w:bCs/>
          <w:sz w:val="28"/>
          <w:szCs w:val="28"/>
          <w:highlight w:val="cyan"/>
          <w:lang w:val="es-MX"/>
        </w:rPr>
      </w:pPr>
    </w:p>
    <w:tbl>
      <w:tblPr>
        <w:tblStyle w:val="Tablaconcuadrcula"/>
        <w:tblW w:w="0" w:type="auto"/>
        <w:tblInd w:w="1260" w:type="dxa"/>
        <w:tblLook w:val="04A0" w:firstRow="1" w:lastRow="0" w:firstColumn="1" w:lastColumn="0" w:noHBand="0" w:noVBand="1"/>
      </w:tblPr>
      <w:tblGrid>
        <w:gridCol w:w="2756"/>
        <w:gridCol w:w="4125"/>
        <w:gridCol w:w="1209"/>
      </w:tblGrid>
      <w:tr w:rsidR="31880B2D" w:rsidTr="31880B2D" w14:paraId="506914B9" w14:textId="77777777">
        <w:trPr>
          <w:trHeight w:val="300"/>
        </w:trPr>
        <w:tc>
          <w:tcPr>
            <w:tcW w:w="2756" w:type="dxa"/>
          </w:tcPr>
          <w:p w:rsidR="31880B2D" w:rsidP="31880B2D" w:rsidRDefault="31880B2D" w14:paraId="0E65155E" w14:textId="77777777">
            <w:pPr>
              <w:jc w:val="center"/>
              <w:rPr>
                <w:b/>
                <w:bCs/>
                <w:sz w:val="28"/>
                <w:szCs w:val="28"/>
                <w:lang w:val="es-MX"/>
              </w:rPr>
            </w:pPr>
            <w:r w:rsidRPr="31880B2D">
              <w:rPr>
                <w:b/>
                <w:bCs/>
                <w:sz w:val="28"/>
                <w:szCs w:val="28"/>
                <w:lang w:val="es-MX"/>
              </w:rPr>
              <w:t>Campo</w:t>
            </w:r>
          </w:p>
        </w:tc>
        <w:tc>
          <w:tcPr>
            <w:tcW w:w="4125" w:type="dxa"/>
          </w:tcPr>
          <w:p w:rsidR="31880B2D" w:rsidP="31880B2D" w:rsidRDefault="31880B2D" w14:paraId="0197F0BB" w14:textId="77777777">
            <w:pPr>
              <w:jc w:val="center"/>
              <w:rPr>
                <w:b/>
                <w:bCs/>
                <w:sz w:val="28"/>
                <w:szCs w:val="28"/>
                <w:lang w:val="es-MX"/>
              </w:rPr>
            </w:pPr>
            <w:r w:rsidRPr="31880B2D">
              <w:rPr>
                <w:b/>
                <w:bCs/>
                <w:sz w:val="28"/>
                <w:szCs w:val="28"/>
                <w:lang w:val="es-MX"/>
              </w:rPr>
              <w:t>Destino</w:t>
            </w:r>
          </w:p>
        </w:tc>
        <w:tc>
          <w:tcPr>
            <w:tcW w:w="1209" w:type="dxa"/>
          </w:tcPr>
          <w:p w:rsidR="31880B2D" w:rsidP="31880B2D" w:rsidRDefault="31880B2D" w14:paraId="19ED6F84" w14:textId="77777777">
            <w:pPr>
              <w:jc w:val="center"/>
              <w:rPr>
                <w:b/>
                <w:bCs/>
                <w:sz w:val="28"/>
                <w:szCs w:val="28"/>
                <w:lang w:val="es-MX"/>
              </w:rPr>
            </w:pPr>
            <w:r w:rsidRPr="31880B2D">
              <w:rPr>
                <w:b/>
                <w:bCs/>
                <w:sz w:val="28"/>
                <w:szCs w:val="28"/>
                <w:lang w:val="es-MX"/>
              </w:rPr>
              <w:t>Dato sensible</w:t>
            </w:r>
          </w:p>
        </w:tc>
      </w:tr>
      <w:tr w:rsidR="31880B2D" w:rsidTr="31880B2D" w14:paraId="49A341E5" w14:textId="77777777">
        <w:trPr>
          <w:trHeight w:val="300"/>
        </w:trPr>
        <w:tc>
          <w:tcPr>
            <w:tcW w:w="2756" w:type="dxa"/>
          </w:tcPr>
          <w:p w:rsidR="31880B2D" w:rsidP="31880B2D" w:rsidRDefault="31880B2D" w14:paraId="68B9E3D8" w14:textId="03AA99EE">
            <w:pPr>
              <w:rPr>
                <w:sz w:val="28"/>
                <w:szCs w:val="28"/>
                <w:lang w:val="es-MX"/>
              </w:rPr>
            </w:pPr>
            <w:r w:rsidRPr="31880B2D">
              <w:rPr>
                <w:sz w:val="28"/>
                <w:szCs w:val="28"/>
                <w:lang w:val="es-MX"/>
              </w:rPr>
              <w:t>Código</w:t>
            </w:r>
          </w:p>
        </w:tc>
        <w:tc>
          <w:tcPr>
            <w:tcW w:w="4125" w:type="dxa"/>
          </w:tcPr>
          <w:p w:rsidR="31880B2D" w:rsidP="31880B2D" w:rsidRDefault="31880B2D" w14:paraId="6480B8FE" w14:textId="2243159A">
            <w:pPr>
              <w:rPr>
                <w:rFonts w:eastAsia="Calibri" w:cs="Arial"/>
                <w:lang w:val="es-MX"/>
              </w:rPr>
            </w:pPr>
            <w:proofErr w:type="spellStart"/>
            <w:r w:rsidRPr="31880B2D">
              <w:rPr>
                <w:lang w:val="es-MX"/>
              </w:rPr>
              <w:t>TA_NivelEducativo.CI_Codigo</w:t>
            </w:r>
            <w:proofErr w:type="spellEnd"/>
          </w:p>
        </w:tc>
        <w:tc>
          <w:tcPr>
            <w:tcW w:w="1209" w:type="dxa"/>
          </w:tcPr>
          <w:p w:rsidR="31880B2D" w:rsidP="31880B2D" w:rsidRDefault="31880B2D" w14:paraId="3083D1CF" w14:textId="77777777">
            <w:pPr>
              <w:rPr>
                <w:sz w:val="28"/>
                <w:szCs w:val="28"/>
                <w:lang w:val="es-MX"/>
              </w:rPr>
            </w:pPr>
            <w:r w:rsidRPr="31880B2D">
              <w:rPr>
                <w:sz w:val="28"/>
                <w:szCs w:val="28"/>
                <w:lang w:val="es-MX"/>
              </w:rPr>
              <w:t>Si</w:t>
            </w:r>
          </w:p>
        </w:tc>
      </w:tr>
      <w:tr w:rsidR="31880B2D" w:rsidTr="31880B2D" w14:paraId="6BBC8286" w14:textId="77777777">
        <w:trPr>
          <w:trHeight w:val="300"/>
        </w:trPr>
        <w:tc>
          <w:tcPr>
            <w:tcW w:w="2756" w:type="dxa"/>
          </w:tcPr>
          <w:p w:rsidR="31880B2D" w:rsidP="31880B2D" w:rsidRDefault="31880B2D" w14:paraId="1D70BB0E" w14:textId="4E52624F">
            <w:pPr>
              <w:rPr>
                <w:sz w:val="28"/>
                <w:szCs w:val="28"/>
                <w:lang w:val="es-MX"/>
              </w:rPr>
            </w:pPr>
            <w:r w:rsidRPr="31880B2D">
              <w:rPr>
                <w:sz w:val="28"/>
                <w:szCs w:val="28"/>
                <w:lang w:val="es-MX"/>
              </w:rPr>
              <w:t>Titulo</w:t>
            </w:r>
          </w:p>
        </w:tc>
        <w:tc>
          <w:tcPr>
            <w:tcW w:w="4125" w:type="dxa"/>
          </w:tcPr>
          <w:p w:rsidR="31880B2D" w:rsidP="31880B2D" w:rsidRDefault="31880B2D" w14:paraId="760AE922" w14:textId="608C7AAF">
            <w:pPr>
              <w:rPr>
                <w:rFonts w:eastAsia="Calibri" w:cs="Arial"/>
                <w:lang w:val="es-MX"/>
              </w:rPr>
            </w:pPr>
            <w:proofErr w:type="spellStart"/>
            <w:r w:rsidRPr="31880B2D">
              <w:rPr>
                <w:lang w:val="es-MX"/>
              </w:rPr>
              <w:t>TA_NivelEducativo.CV_Titulo</w:t>
            </w:r>
            <w:proofErr w:type="spellEnd"/>
          </w:p>
        </w:tc>
        <w:tc>
          <w:tcPr>
            <w:tcW w:w="1209" w:type="dxa"/>
          </w:tcPr>
          <w:p w:rsidR="31880B2D" w:rsidP="31880B2D" w:rsidRDefault="31880B2D" w14:paraId="76D943EF" w14:textId="77777777">
            <w:pPr>
              <w:rPr>
                <w:sz w:val="28"/>
                <w:szCs w:val="28"/>
                <w:lang w:val="es-MX"/>
              </w:rPr>
            </w:pPr>
            <w:r w:rsidRPr="31880B2D">
              <w:rPr>
                <w:sz w:val="28"/>
                <w:szCs w:val="28"/>
                <w:lang w:val="es-MX"/>
              </w:rPr>
              <w:t>Si</w:t>
            </w:r>
          </w:p>
        </w:tc>
      </w:tr>
      <w:tr w:rsidR="31880B2D" w:rsidTr="31880B2D" w14:paraId="6BFD084B" w14:textId="77777777">
        <w:trPr>
          <w:trHeight w:val="300"/>
        </w:trPr>
        <w:tc>
          <w:tcPr>
            <w:tcW w:w="2756" w:type="dxa"/>
          </w:tcPr>
          <w:p w:rsidR="31880B2D" w:rsidP="31880B2D" w:rsidRDefault="31880B2D" w14:paraId="2BFB1794" w14:textId="1B80908F">
            <w:pPr>
              <w:rPr>
                <w:sz w:val="28"/>
                <w:szCs w:val="28"/>
                <w:lang w:val="es-MX"/>
              </w:rPr>
            </w:pPr>
            <w:r w:rsidRPr="31880B2D">
              <w:rPr>
                <w:sz w:val="28"/>
                <w:szCs w:val="28"/>
                <w:lang w:val="es-MX"/>
              </w:rPr>
              <w:t>Descripción</w:t>
            </w:r>
          </w:p>
        </w:tc>
        <w:tc>
          <w:tcPr>
            <w:tcW w:w="4125" w:type="dxa"/>
          </w:tcPr>
          <w:p w:rsidR="31880B2D" w:rsidP="31880B2D" w:rsidRDefault="31880B2D" w14:paraId="7F0A9ACD" w14:textId="68879219">
            <w:pPr>
              <w:rPr>
                <w:lang w:val="es-MX"/>
              </w:rPr>
            </w:pPr>
            <w:proofErr w:type="spellStart"/>
            <w:r w:rsidRPr="31880B2D">
              <w:rPr>
                <w:lang w:val="es-MX"/>
              </w:rPr>
              <w:t>TA_NivelEducativo.CV_Descripcion</w:t>
            </w:r>
            <w:proofErr w:type="spellEnd"/>
          </w:p>
        </w:tc>
        <w:tc>
          <w:tcPr>
            <w:tcW w:w="1209" w:type="dxa"/>
          </w:tcPr>
          <w:p w:rsidR="31880B2D" w:rsidP="31880B2D" w:rsidRDefault="31880B2D" w14:paraId="7D1A7778" w14:textId="7E5F6451">
            <w:pPr>
              <w:rPr>
                <w:sz w:val="28"/>
                <w:szCs w:val="28"/>
                <w:lang w:val="es-MX"/>
              </w:rPr>
            </w:pPr>
            <w:r w:rsidRPr="31880B2D">
              <w:rPr>
                <w:sz w:val="28"/>
                <w:szCs w:val="28"/>
                <w:lang w:val="es-MX"/>
              </w:rPr>
              <w:t>Si</w:t>
            </w:r>
          </w:p>
        </w:tc>
      </w:tr>
      <w:tr w:rsidR="31880B2D" w:rsidTr="31880B2D" w14:paraId="0E1D7CB1" w14:textId="77777777">
        <w:trPr>
          <w:trHeight w:val="300"/>
        </w:trPr>
        <w:tc>
          <w:tcPr>
            <w:tcW w:w="2756" w:type="dxa"/>
          </w:tcPr>
          <w:p w:rsidR="31880B2D" w:rsidP="31880B2D" w:rsidRDefault="31880B2D" w14:paraId="5350E4B3" w14:textId="2E901C5B">
            <w:pPr>
              <w:rPr>
                <w:sz w:val="28"/>
                <w:szCs w:val="28"/>
                <w:lang w:val="es-MX"/>
              </w:rPr>
            </w:pPr>
            <w:r w:rsidRPr="31880B2D">
              <w:rPr>
                <w:sz w:val="28"/>
                <w:szCs w:val="28"/>
                <w:lang w:val="es-MX"/>
              </w:rPr>
              <w:t>País</w:t>
            </w:r>
          </w:p>
        </w:tc>
        <w:tc>
          <w:tcPr>
            <w:tcW w:w="4125" w:type="dxa"/>
          </w:tcPr>
          <w:p w:rsidR="31880B2D" w:rsidP="31880B2D" w:rsidRDefault="31880B2D" w14:paraId="2AA7B86E" w14:textId="10B8E9DF">
            <w:pPr>
              <w:rPr>
                <w:rFonts w:eastAsia="Calibri" w:cs="Arial"/>
                <w:lang w:val="es-MX"/>
              </w:rPr>
            </w:pPr>
            <w:proofErr w:type="spellStart"/>
            <w:r w:rsidRPr="31880B2D">
              <w:rPr>
                <w:lang w:val="es-MX"/>
              </w:rPr>
              <w:t>TA_NivelEducativo.CI_Pais</w:t>
            </w:r>
            <w:proofErr w:type="spellEnd"/>
          </w:p>
        </w:tc>
        <w:tc>
          <w:tcPr>
            <w:tcW w:w="1209" w:type="dxa"/>
          </w:tcPr>
          <w:p w:rsidR="31880B2D" w:rsidP="31880B2D" w:rsidRDefault="31880B2D" w14:paraId="2BD6A964" w14:textId="49998DF8">
            <w:pPr>
              <w:rPr>
                <w:sz w:val="28"/>
                <w:szCs w:val="28"/>
                <w:lang w:val="es-MX"/>
              </w:rPr>
            </w:pPr>
            <w:r w:rsidRPr="31880B2D">
              <w:rPr>
                <w:sz w:val="28"/>
                <w:szCs w:val="28"/>
                <w:lang w:val="es-MX"/>
              </w:rPr>
              <w:t>Si</w:t>
            </w:r>
          </w:p>
        </w:tc>
      </w:tr>
    </w:tbl>
    <w:p w:rsidR="60F6B933" w:rsidP="60F6B933" w:rsidRDefault="60F6B933" w14:paraId="4CD69CE8" w14:textId="32226694"/>
    <w:p w:rsidR="60F6B933" w:rsidP="31880B2D" w:rsidRDefault="31880B2D" w14:paraId="5C4E70F8" w14:textId="308AF7E7">
      <w:pPr>
        <w:ind w:left="1260"/>
        <w:rPr>
          <w:b/>
          <w:bCs/>
          <w:sz w:val="28"/>
          <w:szCs w:val="28"/>
          <w:lang w:val="es-MX"/>
        </w:rPr>
      </w:pPr>
      <w:r w:rsidRPr="31880B2D">
        <w:rPr>
          <w:b/>
          <w:bCs/>
          <w:sz w:val="28"/>
          <w:szCs w:val="28"/>
          <w:lang w:val="es-MX"/>
        </w:rPr>
        <w:t>5.14.3.1.3 Otras tablas Afectadas</w:t>
      </w:r>
    </w:p>
    <w:p w:rsidR="60F6B933" w:rsidP="31880B2D" w:rsidRDefault="31880B2D" w14:paraId="4A48E0A6" w14:textId="28F70C91">
      <w:pPr>
        <w:ind w:left="1260"/>
        <w:rPr>
          <w:rFonts w:eastAsia="Calibri" w:cs="Arial"/>
          <w:lang w:val="es-MX"/>
        </w:rPr>
      </w:pPr>
      <w:r w:rsidRPr="31880B2D">
        <w:rPr>
          <w:rFonts w:eastAsia="Calibri" w:cs="Arial"/>
          <w:lang w:val="es-MX"/>
        </w:rPr>
        <w:t xml:space="preserve">No hay </w:t>
      </w:r>
    </w:p>
    <w:p w:rsidR="60F6B933" w:rsidP="31880B2D" w:rsidRDefault="60F6B933" w14:paraId="4F6C01C8" w14:textId="20CB4976">
      <w:pPr>
        <w:ind w:left="1260"/>
        <w:rPr>
          <w:rFonts w:eastAsia="Calibri" w:cs="Arial"/>
          <w:lang w:val="es-MX"/>
        </w:rPr>
      </w:pPr>
    </w:p>
    <w:p w:rsidR="60F6B933" w:rsidP="31880B2D" w:rsidRDefault="31880B2D" w14:paraId="6131EDE2" w14:textId="4D6607F8">
      <w:pPr>
        <w:ind w:left="1260"/>
        <w:rPr>
          <w:b/>
          <w:bCs/>
          <w:sz w:val="28"/>
          <w:szCs w:val="28"/>
          <w:lang w:val="es-MX"/>
        </w:rPr>
      </w:pPr>
      <w:r w:rsidRPr="31880B2D">
        <w:rPr>
          <w:b/>
          <w:bCs/>
          <w:sz w:val="28"/>
          <w:szCs w:val="28"/>
          <w:lang w:val="es-MX"/>
        </w:rPr>
        <w:t xml:space="preserve">5.14.3.1.4 </w:t>
      </w:r>
      <w:proofErr w:type="spellStart"/>
      <w:r w:rsidRPr="31880B2D">
        <w:rPr>
          <w:b/>
          <w:bCs/>
          <w:sz w:val="28"/>
          <w:szCs w:val="28"/>
          <w:lang w:val="es-MX"/>
        </w:rPr>
        <w:t>Grid</w:t>
      </w:r>
      <w:proofErr w:type="spellEnd"/>
    </w:p>
    <w:p w:rsidR="60F6B933" w:rsidP="31880B2D" w:rsidRDefault="31880B2D" w14:paraId="158DD1A3" w14:textId="1A14D208">
      <w:pPr>
        <w:ind w:left="1260"/>
        <w:rPr>
          <w:szCs w:val="24"/>
          <w:lang w:val="es-MX"/>
        </w:rPr>
      </w:pPr>
      <w:r w:rsidRPr="31880B2D">
        <w:rPr>
          <w:szCs w:val="24"/>
          <w:lang w:val="es-MX"/>
        </w:rPr>
        <w:t xml:space="preserve">NO hay </w:t>
      </w:r>
      <w:proofErr w:type="spellStart"/>
      <w:r w:rsidRPr="31880B2D">
        <w:rPr>
          <w:szCs w:val="24"/>
          <w:lang w:val="es-MX"/>
        </w:rPr>
        <w:t>Grid</w:t>
      </w:r>
      <w:proofErr w:type="spellEnd"/>
    </w:p>
    <w:p w:rsidR="60F6B933" w:rsidP="31880B2D" w:rsidRDefault="60F6B933" w14:paraId="7C531C5D" w14:textId="38657D2E">
      <w:pPr>
        <w:ind w:left="1260"/>
        <w:rPr>
          <w:rFonts w:eastAsia="Calibri" w:cs="Arial"/>
          <w:lang w:val="es-MX"/>
        </w:rPr>
      </w:pPr>
    </w:p>
    <w:p w:rsidR="60F6B933" w:rsidP="31880B2D" w:rsidRDefault="31880B2D" w14:paraId="479A7F4B" w14:textId="0DFD2E72">
      <w:pPr>
        <w:ind w:left="1260"/>
        <w:rPr>
          <w:b/>
          <w:bCs/>
          <w:sz w:val="28"/>
          <w:szCs w:val="28"/>
          <w:lang w:val="es-MX"/>
        </w:rPr>
      </w:pPr>
      <w:r w:rsidRPr="31880B2D">
        <w:rPr>
          <w:b/>
          <w:bCs/>
          <w:sz w:val="28"/>
          <w:szCs w:val="28"/>
          <w:lang w:val="es-MX"/>
        </w:rPr>
        <w:t>5.14.3.1.5 Detalle de la Implementación</w:t>
      </w:r>
    </w:p>
    <w:p w:rsidR="60F6B933" w:rsidP="31880B2D" w:rsidRDefault="60F6B933" w14:paraId="7722B699" w14:textId="423940EF">
      <w:pPr>
        <w:ind w:left="1710"/>
        <w:rPr>
          <w:sz w:val="28"/>
          <w:szCs w:val="28"/>
          <w:lang w:val="es-MX"/>
        </w:rPr>
      </w:pPr>
    </w:p>
    <w:p w:rsidR="60F6B933" w:rsidP="31880B2D" w:rsidRDefault="31880B2D" w14:paraId="68CB4C2C" w14:textId="21DEC338">
      <w:pPr>
        <w:ind w:left="1710"/>
        <w:rPr>
          <w:b/>
          <w:bCs/>
          <w:sz w:val="28"/>
          <w:szCs w:val="28"/>
          <w:u w:val="single"/>
          <w:lang w:val="es-MX"/>
        </w:rPr>
      </w:pPr>
      <w:r w:rsidRPr="31880B2D">
        <w:rPr>
          <w:b/>
          <w:bCs/>
          <w:sz w:val="28"/>
          <w:szCs w:val="28"/>
          <w:u w:val="single"/>
          <w:lang w:val="es-MX"/>
        </w:rPr>
        <w:t>5.14.3.1.5.1 Agregar</w:t>
      </w:r>
    </w:p>
    <w:p w:rsidR="60F6B933" w:rsidP="31880B2D" w:rsidRDefault="60F6B933" w14:paraId="6E94EF94" w14:textId="02F5AAE8">
      <w:pPr>
        <w:ind w:left="1710"/>
        <w:rPr>
          <w:sz w:val="28"/>
          <w:szCs w:val="28"/>
          <w:lang w:val="es-MX"/>
        </w:rPr>
      </w:pPr>
    </w:p>
    <w:p w:rsidR="60F6B933" w:rsidP="31880B2D" w:rsidRDefault="31880B2D" w14:paraId="28E1C0F1" w14:textId="1B3DAA3A">
      <w:pPr>
        <w:ind w:left="1710"/>
        <w:rPr>
          <w:color w:val="000000" w:themeColor="text1"/>
          <w:szCs w:val="24"/>
          <w:lang w:val="es-MX"/>
        </w:rPr>
      </w:pPr>
      <w:r w:rsidRPr="31880B2D">
        <w:rPr>
          <w:color w:val="000000" w:themeColor="text1"/>
          <w:szCs w:val="24"/>
          <w:lang w:val="es-MX"/>
        </w:rPr>
        <w:t>Al presionar este botón se validan los datos ingresados y se almacenan en la base de datos.</w:t>
      </w:r>
    </w:p>
    <w:p w:rsidR="60F6B933" w:rsidP="31880B2D" w:rsidRDefault="60F6B933" w14:paraId="37A7DDF4" w14:textId="5489863A">
      <w:pPr>
        <w:rPr>
          <w:rFonts w:eastAsia="Calibri" w:cs="Arial"/>
          <w:b/>
          <w:bCs/>
          <w:lang w:val="es-MX"/>
        </w:rPr>
      </w:pPr>
    </w:p>
    <w:p w:rsidR="60F6B933" w:rsidP="31880B2D" w:rsidRDefault="60F6B933" w14:paraId="1A447AA9" w14:textId="280DC970">
      <w:pPr>
        <w:rPr>
          <w:rFonts w:eastAsia="Calibri" w:cs="Arial"/>
          <w:b/>
          <w:bCs/>
          <w:lang w:val="es-MX"/>
        </w:rPr>
      </w:pPr>
    </w:p>
    <w:p w:rsidR="60F6B933" w:rsidP="31880B2D" w:rsidRDefault="31880B2D" w14:paraId="2843E17C" w14:textId="4064FCC4">
      <w:pPr>
        <w:ind w:left="1260"/>
        <w:rPr>
          <w:b/>
          <w:bCs/>
          <w:sz w:val="28"/>
          <w:szCs w:val="28"/>
          <w:lang w:val="es-MX"/>
        </w:rPr>
      </w:pPr>
      <w:r w:rsidRPr="31880B2D">
        <w:rPr>
          <w:b/>
          <w:bCs/>
          <w:sz w:val="28"/>
          <w:szCs w:val="28"/>
          <w:lang w:val="es-MX"/>
        </w:rPr>
        <w:t>5.14.3.1 Actualizar datos</w:t>
      </w:r>
    </w:p>
    <w:p w:rsidR="60F6B933" w:rsidP="31880B2D" w:rsidRDefault="60F6B933" w14:paraId="7C8142CC" w14:textId="38940625">
      <w:pPr>
        <w:ind w:left="1260"/>
        <w:rPr>
          <w:b/>
          <w:bCs/>
          <w:sz w:val="28"/>
          <w:szCs w:val="28"/>
          <w:lang w:val="es-MX"/>
        </w:rPr>
      </w:pPr>
    </w:p>
    <w:p w:rsidR="60F6B933" w:rsidP="31880B2D" w:rsidRDefault="31880B2D" w14:paraId="22B26C47" w14:textId="5FA4E416">
      <w:pPr>
        <w:ind w:left="1260"/>
        <w:rPr>
          <w:b/>
          <w:bCs/>
          <w:sz w:val="28"/>
          <w:szCs w:val="28"/>
          <w:lang w:val="es-MX"/>
        </w:rPr>
      </w:pPr>
      <w:r w:rsidRPr="31880B2D">
        <w:rPr>
          <w:b/>
          <w:bCs/>
          <w:sz w:val="28"/>
          <w:szCs w:val="28"/>
          <w:lang w:val="es-MX"/>
        </w:rPr>
        <w:t>5.14.3.1.1 Origen de Datos</w:t>
      </w:r>
    </w:p>
    <w:p w:rsidR="60F6B933" w:rsidP="31880B2D" w:rsidRDefault="60F6B933" w14:paraId="2CC10FCE" w14:textId="32252EEA">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31880B2D" w:rsidTr="31880B2D" w14:paraId="11795130" w14:textId="77777777">
        <w:trPr>
          <w:trHeight w:val="300"/>
        </w:trPr>
        <w:tc>
          <w:tcPr>
            <w:tcW w:w="4044" w:type="dxa"/>
          </w:tcPr>
          <w:p w:rsidR="31880B2D" w:rsidP="31880B2D" w:rsidRDefault="31880B2D" w14:paraId="381E6E48" w14:textId="77777777">
            <w:pPr>
              <w:jc w:val="center"/>
              <w:rPr>
                <w:b/>
                <w:bCs/>
                <w:sz w:val="28"/>
                <w:szCs w:val="28"/>
                <w:lang w:val="es-MX"/>
              </w:rPr>
            </w:pPr>
            <w:r w:rsidRPr="31880B2D">
              <w:rPr>
                <w:b/>
                <w:bCs/>
                <w:sz w:val="28"/>
                <w:szCs w:val="28"/>
                <w:lang w:val="es-MX"/>
              </w:rPr>
              <w:t>Campo</w:t>
            </w:r>
          </w:p>
        </w:tc>
        <w:tc>
          <w:tcPr>
            <w:tcW w:w="4046" w:type="dxa"/>
          </w:tcPr>
          <w:p w:rsidR="31880B2D" w:rsidP="31880B2D" w:rsidRDefault="31880B2D" w14:paraId="0608FD49" w14:textId="77777777">
            <w:pPr>
              <w:jc w:val="center"/>
              <w:rPr>
                <w:b/>
                <w:bCs/>
                <w:sz w:val="28"/>
                <w:szCs w:val="28"/>
                <w:lang w:val="es-MX"/>
              </w:rPr>
            </w:pPr>
            <w:r w:rsidRPr="31880B2D">
              <w:rPr>
                <w:b/>
                <w:bCs/>
                <w:sz w:val="28"/>
                <w:szCs w:val="28"/>
                <w:lang w:val="es-MX"/>
              </w:rPr>
              <w:t>Origen</w:t>
            </w:r>
          </w:p>
        </w:tc>
      </w:tr>
      <w:tr w:rsidR="31880B2D" w:rsidTr="31880B2D" w14:paraId="48EC53BC" w14:textId="77777777">
        <w:trPr>
          <w:trHeight w:val="300"/>
        </w:trPr>
        <w:tc>
          <w:tcPr>
            <w:tcW w:w="4044" w:type="dxa"/>
          </w:tcPr>
          <w:p w:rsidR="31880B2D" w:rsidP="31880B2D" w:rsidRDefault="31880B2D" w14:paraId="16A3C91F" w14:textId="03AA99EE">
            <w:pPr>
              <w:rPr>
                <w:sz w:val="28"/>
                <w:szCs w:val="28"/>
                <w:lang w:val="es-MX"/>
              </w:rPr>
            </w:pPr>
            <w:r w:rsidRPr="31880B2D">
              <w:rPr>
                <w:sz w:val="28"/>
                <w:szCs w:val="28"/>
                <w:lang w:val="es-MX"/>
              </w:rPr>
              <w:t>Código</w:t>
            </w:r>
          </w:p>
        </w:tc>
        <w:tc>
          <w:tcPr>
            <w:tcW w:w="4046" w:type="dxa"/>
          </w:tcPr>
          <w:p w:rsidR="31880B2D" w:rsidP="31880B2D" w:rsidRDefault="31880B2D" w14:paraId="3423DDAC" w14:textId="7F4ADF61">
            <w:r w:rsidRPr="31880B2D">
              <w:rPr>
                <w:sz w:val="28"/>
                <w:szCs w:val="28"/>
                <w:lang w:val="es-MX"/>
              </w:rPr>
              <w:t>Lo genera la base de datos.</w:t>
            </w:r>
          </w:p>
        </w:tc>
      </w:tr>
      <w:tr w:rsidR="31880B2D" w:rsidTr="31880B2D" w14:paraId="3FE3122B" w14:textId="77777777">
        <w:trPr>
          <w:trHeight w:val="300"/>
        </w:trPr>
        <w:tc>
          <w:tcPr>
            <w:tcW w:w="4044" w:type="dxa"/>
          </w:tcPr>
          <w:p w:rsidR="31880B2D" w:rsidP="31880B2D" w:rsidRDefault="31880B2D" w14:paraId="4029880C" w14:textId="4E52624F">
            <w:pPr>
              <w:rPr>
                <w:sz w:val="28"/>
                <w:szCs w:val="28"/>
                <w:lang w:val="es-MX"/>
              </w:rPr>
            </w:pPr>
            <w:r w:rsidRPr="31880B2D">
              <w:rPr>
                <w:sz w:val="28"/>
                <w:szCs w:val="28"/>
                <w:lang w:val="es-MX"/>
              </w:rPr>
              <w:t>Titulo</w:t>
            </w:r>
          </w:p>
        </w:tc>
        <w:tc>
          <w:tcPr>
            <w:tcW w:w="4046" w:type="dxa"/>
          </w:tcPr>
          <w:p w:rsidR="31880B2D" w:rsidP="31880B2D" w:rsidRDefault="31880B2D" w14:paraId="7E8AEF9E" w14:textId="3CC012E6">
            <w:r w:rsidRPr="31880B2D">
              <w:rPr>
                <w:sz w:val="28"/>
                <w:szCs w:val="28"/>
                <w:lang w:val="es-MX"/>
              </w:rPr>
              <w:t>Lo digita el usuario</w:t>
            </w:r>
          </w:p>
        </w:tc>
      </w:tr>
      <w:tr w:rsidR="31880B2D" w:rsidTr="31880B2D" w14:paraId="750918E4" w14:textId="77777777">
        <w:trPr>
          <w:trHeight w:val="300"/>
        </w:trPr>
        <w:tc>
          <w:tcPr>
            <w:tcW w:w="4044" w:type="dxa"/>
          </w:tcPr>
          <w:p w:rsidR="31880B2D" w:rsidP="31880B2D" w:rsidRDefault="31880B2D" w14:paraId="6043113E" w14:textId="197794E3">
            <w:pPr>
              <w:rPr>
                <w:sz w:val="28"/>
                <w:szCs w:val="28"/>
                <w:lang w:val="es-MX"/>
              </w:rPr>
            </w:pPr>
            <w:r w:rsidRPr="31880B2D">
              <w:rPr>
                <w:sz w:val="28"/>
                <w:szCs w:val="28"/>
                <w:lang w:val="es-MX"/>
              </w:rPr>
              <w:t>Descripción</w:t>
            </w:r>
          </w:p>
        </w:tc>
        <w:tc>
          <w:tcPr>
            <w:tcW w:w="4046" w:type="dxa"/>
          </w:tcPr>
          <w:p w:rsidR="31880B2D" w:rsidP="31880B2D" w:rsidRDefault="31880B2D" w14:paraId="2EDD24F9" w14:textId="2F01178D">
            <w:r w:rsidRPr="31880B2D">
              <w:rPr>
                <w:sz w:val="28"/>
                <w:szCs w:val="28"/>
                <w:lang w:val="es-MX"/>
              </w:rPr>
              <w:t>Lo digita el usuario</w:t>
            </w:r>
          </w:p>
        </w:tc>
      </w:tr>
      <w:tr w:rsidR="31880B2D" w:rsidTr="31880B2D" w14:paraId="44B24DF3" w14:textId="77777777">
        <w:trPr>
          <w:trHeight w:val="300"/>
        </w:trPr>
        <w:tc>
          <w:tcPr>
            <w:tcW w:w="4044" w:type="dxa"/>
          </w:tcPr>
          <w:p w:rsidR="31880B2D" w:rsidP="31880B2D" w:rsidRDefault="31880B2D" w14:paraId="6B8681AF" w14:textId="53698A43">
            <w:pPr>
              <w:rPr>
                <w:sz w:val="28"/>
                <w:szCs w:val="28"/>
                <w:lang w:val="es-MX"/>
              </w:rPr>
            </w:pPr>
            <w:r w:rsidRPr="31880B2D">
              <w:rPr>
                <w:sz w:val="28"/>
                <w:szCs w:val="28"/>
                <w:lang w:val="es-MX"/>
              </w:rPr>
              <w:t>País</w:t>
            </w:r>
          </w:p>
        </w:tc>
        <w:tc>
          <w:tcPr>
            <w:tcW w:w="4046" w:type="dxa"/>
          </w:tcPr>
          <w:p w:rsidR="31880B2D" w:rsidP="31880B2D" w:rsidRDefault="31880B2D" w14:paraId="5036DAD9" w14:textId="5E1A4DAD">
            <w:pPr>
              <w:rPr>
                <w:sz w:val="28"/>
                <w:szCs w:val="28"/>
                <w:lang w:val="es-MX"/>
              </w:rPr>
            </w:pPr>
            <w:r w:rsidRPr="31880B2D">
              <w:rPr>
                <w:sz w:val="28"/>
                <w:szCs w:val="28"/>
                <w:lang w:val="es-MX"/>
              </w:rPr>
              <w:t>Lo digita el usuario</w:t>
            </w:r>
          </w:p>
        </w:tc>
      </w:tr>
    </w:tbl>
    <w:p w:rsidR="60F6B933" w:rsidP="31880B2D" w:rsidRDefault="60F6B933" w14:paraId="700832DD" w14:textId="202B0F13">
      <w:pPr>
        <w:ind w:left="1260"/>
        <w:rPr>
          <w:sz w:val="28"/>
          <w:szCs w:val="28"/>
          <w:lang w:val="es-MX"/>
        </w:rPr>
      </w:pPr>
    </w:p>
    <w:p w:rsidR="60F6B933" w:rsidP="31880B2D" w:rsidRDefault="60F6B933" w14:paraId="142607B6" w14:textId="549C6CE4">
      <w:pPr>
        <w:ind w:left="1260"/>
        <w:rPr>
          <w:sz w:val="28"/>
          <w:szCs w:val="28"/>
          <w:lang w:val="es-MX"/>
        </w:rPr>
      </w:pPr>
    </w:p>
    <w:p w:rsidR="60F6B933" w:rsidP="31880B2D" w:rsidRDefault="60F6B933" w14:paraId="3354BC75" w14:textId="112BFD46">
      <w:pPr>
        <w:ind w:left="1260"/>
        <w:rPr>
          <w:b/>
          <w:bCs/>
          <w:sz w:val="28"/>
          <w:szCs w:val="28"/>
          <w:lang w:val="es-MX"/>
        </w:rPr>
      </w:pPr>
    </w:p>
    <w:p w:rsidR="60F6B933" w:rsidP="31880B2D" w:rsidRDefault="31880B2D" w14:paraId="24B98B3B" w14:textId="508EB597">
      <w:pPr>
        <w:ind w:left="1260"/>
        <w:rPr>
          <w:b/>
          <w:bCs/>
          <w:sz w:val="28"/>
          <w:szCs w:val="28"/>
          <w:lang w:val="es-MX"/>
        </w:rPr>
      </w:pPr>
      <w:r w:rsidRPr="31880B2D">
        <w:rPr>
          <w:b/>
          <w:bCs/>
          <w:sz w:val="28"/>
          <w:szCs w:val="28"/>
          <w:lang w:val="es-MX"/>
        </w:rPr>
        <w:t>5.14.3.1.2 Destino de los Datos (Información sensible)</w:t>
      </w:r>
    </w:p>
    <w:p w:rsidR="60F6B933" w:rsidP="31880B2D" w:rsidRDefault="60F6B933" w14:paraId="3811AD52" w14:textId="5DDEB568">
      <w:pPr>
        <w:ind w:left="1980"/>
        <w:rPr>
          <w:sz w:val="28"/>
          <w:szCs w:val="28"/>
          <w:highlight w:val="cyan"/>
          <w:lang w:val="es-MX"/>
        </w:rPr>
      </w:pPr>
    </w:p>
    <w:tbl>
      <w:tblPr>
        <w:tblStyle w:val="Tablaconcuadrcula"/>
        <w:tblW w:w="0" w:type="auto"/>
        <w:tblInd w:w="1260" w:type="dxa"/>
        <w:tblLook w:val="04A0" w:firstRow="1" w:lastRow="0" w:firstColumn="1" w:lastColumn="0" w:noHBand="0" w:noVBand="1"/>
      </w:tblPr>
      <w:tblGrid>
        <w:gridCol w:w="1649"/>
        <w:gridCol w:w="5232"/>
        <w:gridCol w:w="1209"/>
      </w:tblGrid>
      <w:tr w:rsidR="31880B2D" w:rsidTr="31880B2D" w14:paraId="2DAE133C" w14:textId="77777777">
        <w:trPr>
          <w:trHeight w:val="300"/>
        </w:trPr>
        <w:tc>
          <w:tcPr>
            <w:tcW w:w="1649" w:type="dxa"/>
          </w:tcPr>
          <w:p w:rsidR="31880B2D" w:rsidP="31880B2D" w:rsidRDefault="31880B2D" w14:paraId="2BFCC560" w14:textId="77777777">
            <w:pPr>
              <w:jc w:val="center"/>
              <w:rPr>
                <w:b/>
                <w:bCs/>
                <w:sz w:val="28"/>
                <w:szCs w:val="28"/>
                <w:lang w:val="es-MX"/>
              </w:rPr>
            </w:pPr>
            <w:r w:rsidRPr="31880B2D">
              <w:rPr>
                <w:b/>
                <w:bCs/>
                <w:sz w:val="28"/>
                <w:szCs w:val="28"/>
                <w:lang w:val="es-MX"/>
              </w:rPr>
              <w:t>Campo</w:t>
            </w:r>
          </w:p>
        </w:tc>
        <w:tc>
          <w:tcPr>
            <w:tcW w:w="5232" w:type="dxa"/>
          </w:tcPr>
          <w:p w:rsidR="31880B2D" w:rsidP="31880B2D" w:rsidRDefault="31880B2D" w14:paraId="74A7D09E" w14:textId="77777777">
            <w:pPr>
              <w:jc w:val="center"/>
              <w:rPr>
                <w:b/>
                <w:bCs/>
                <w:sz w:val="28"/>
                <w:szCs w:val="28"/>
                <w:lang w:val="es-MX"/>
              </w:rPr>
            </w:pPr>
            <w:r w:rsidRPr="31880B2D">
              <w:rPr>
                <w:b/>
                <w:bCs/>
                <w:sz w:val="28"/>
                <w:szCs w:val="28"/>
                <w:lang w:val="es-MX"/>
              </w:rPr>
              <w:t>Destino</w:t>
            </w:r>
          </w:p>
        </w:tc>
        <w:tc>
          <w:tcPr>
            <w:tcW w:w="1209" w:type="dxa"/>
          </w:tcPr>
          <w:p w:rsidR="31880B2D" w:rsidP="31880B2D" w:rsidRDefault="31880B2D" w14:paraId="4FAA1CE6" w14:textId="77777777">
            <w:pPr>
              <w:jc w:val="center"/>
              <w:rPr>
                <w:b/>
                <w:bCs/>
                <w:sz w:val="28"/>
                <w:szCs w:val="28"/>
                <w:lang w:val="es-MX"/>
              </w:rPr>
            </w:pPr>
            <w:r w:rsidRPr="31880B2D">
              <w:rPr>
                <w:b/>
                <w:bCs/>
                <w:sz w:val="28"/>
                <w:szCs w:val="28"/>
                <w:lang w:val="es-MX"/>
              </w:rPr>
              <w:t>Dato sensible</w:t>
            </w:r>
          </w:p>
        </w:tc>
      </w:tr>
      <w:tr w:rsidR="31880B2D" w:rsidTr="31880B2D" w14:paraId="424D08FB" w14:textId="77777777">
        <w:trPr>
          <w:trHeight w:val="300"/>
        </w:trPr>
        <w:tc>
          <w:tcPr>
            <w:tcW w:w="1649" w:type="dxa"/>
          </w:tcPr>
          <w:p w:rsidR="31880B2D" w:rsidP="31880B2D" w:rsidRDefault="31880B2D" w14:paraId="7D0CFE35" w14:textId="03AA99EE">
            <w:pPr>
              <w:rPr>
                <w:sz w:val="28"/>
                <w:szCs w:val="28"/>
                <w:lang w:val="es-MX"/>
              </w:rPr>
            </w:pPr>
            <w:r w:rsidRPr="31880B2D">
              <w:rPr>
                <w:sz w:val="28"/>
                <w:szCs w:val="28"/>
                <w:lang w:val="es-MX"/>
              </w:rPr>
              <w:t>Código</w:t>
            </w:r>
          </w:p>
        </w:tc>
        <w:tc>
          <w:tcPr>
            <w:tcW w:w="5232" w:type="dxa"/>
          </w:tcPr>
          <w:p w:rsidR="31880B2D" w:rsidP="31880B2D" w:rsidRDefault="31880B2D" w14:paraId="21DB0D66" w14:textId="2243159A">
            <w:pPr>
              <w:rPr>
                <w:rFonts w:eastAsia="Calibri" w:cs="Arial"/>
                <w:lang w:val="es-MX"/>
              </w:rPr>
            </w:pPr>
            <w:proofErr w:type="spellStart"/>
            <w:r w:rsidRPr="31880B2D">
              <w:rPr>
                <w:lang w:val="es-MX"/>
              </w:rPr>
              <w:t>TA_NivelEducativo.CI_Codigo</w:t>
            </w:r>
            <w:proofErr w:type="spellEnd"/>
          </w:p>
        </w:tc>
        <w:tc>
          <w:tcPr>
            <w:tcW w:w="1209" w:type="dxa"/>
          </w:tcPr>
          <w:p w:rsidR="31880B2D" w:rsidP="31880B2D" w:rsidRDefault="31880B2D" w14:paraId="43543A0C" w14:textId="77777777">
            <w:pPr>
              <w:rPr>
                <w:sz w:val="28"/>
                <w:szCs w:val="28"/>
                <w:lang w:val="es-MX"/>
              </w:rPr>
            </w:pPr>
            <w:r w:rsidRPr="31880B2D">
              <w:rPr>
                <w:sz w:val="28"/>
                <w:szCs w:val="28"/>
                <w:lang w:val="es-MX"/>
              </w:rPr>
              <w:t>Si</w:t>
            </w:r>
          </w:p>
        </w:tc>
      </w:tr>
      <w:tr w:rsidR="31880B2D" w:rsidTr="31880B2D" w14:paraId="102F0156" w14:textId="77777777">
        <w:trPr>
          <w:trHeight w:val="300"/>
        </w:trPr>
        <w:tc>
          <w:tcPr>
            <w:tcW w:w="1649" w:type="dxa"/>
          </w:tcPr>
          <w:p w:rsidR="31880B2D" w:rsidP="31880B2D" w:rsidRDefault="31880B2D" w14:paraId="4589A06A" w14:textId="4E52624F">
            <w:pPr>
              <w:rPr>
                <w:sz w:val="28"/>
                <w:szCs w:val="28"/>
                <w:lang w:val="es-MX"/>
              </w:rPr>
            </w:pPr>
            <w:r w:rsidRPr="31880B2D">
              <w:rPr>
                <w:sz w:val="28"/>
                <w:szCs w:val="28"/>
                <w:lang w:val="es-MX"/>
              </w:rPr>
              <w:t>Titulo</w:t>
            </w:r>
          </w:p>
        </w:tc>
        <w:tc>
          <w:tcPr>
            <w:tcW w:w="5232" w:type="dxa"/>
          </w:tcPr>
          <w:p w:rsidR="31880B2D" w:rsidP="31880B2D" w:rsidRDefault="31880B2D" w14:paraId="501DA531" w14:textId="608C7AAF">
            <w:pPr>
              <w:rPr>
                <w:rFonts w:eastAsia="Calibri" w:cs="Arial"/>
                <w:lang w:val="es-MX"/>
              </w:rPr>
            </w:pPr>
            <w:proofErr w:type="spellStart"/>
            <w:r w:rsidRPr="31880B2D">
              <w:rPr>
                <w:lang w:val="es-MX"/>
              </w:rPr>
              <w:t>TA_NivelEducativo.CV_Titulo</w:t>
            </w:r>
            <w:proofErr w:type="spellEnd"/>
          </w:p>
        </w:tc>
        <w:tc>
          <w:tcPr>
            <w:tcW w:w="1209" w:type="dxa"/>
          </w:tcPr>
          <w:p w:rsidR="31880B2D" w:rsidP="31880B2D" w:rsidRDefault="31880B2D" w14:paraId="4D6520C5" w14:textId="77777777">
            <w:pPr>
              <w:rPr>
                <w:sz w:val="28"/>
                <w:szCs w:val="28"/>
                <w:lang w:val="es-MX"/>
              </w:rPr>
            </w:pPr>
            <w:r w:rsidRPr="31880B2D">
              <w:rPr>
                <w:sz w:val="28"/>
                <w:szCs w:val="28"/>
                <w:lang w:val="es-MX"/>
              </w:rPr>
              <w:t>Si</w:t>
            </w:r>
          </w:p>
        </w:tc>
      </w:tr>
      <w:tr w:rsidR="31880B2D" w:rsidTr="31880B2D" w14:paraId="235AA6B5" w14:textId="77777777">
        <w:trPr>
          <w:trHeight w:val="525"/>
        </w:trPr>
        <w:tc>
          <w:tcPr>
            <w:tcW w:w="1649" w:type="dxa"/>
          </w:tcPr>
          <w:p w:rsidR="31880B2D" w:rsidP="31880B2D" w:rsidRDefault="31880B2D" w14:paraId="6B3A36BD" w14:textId="197794E3">
            <w:pPr>
              <w:rPr>
                <w:sz w:val="28"/>
                <w:szCs w:val="28"/>
                <w:lang w:val="es-MX"/>
              </w:rPr>
            </w:pPr>
            <w:r w:rsidRPr="31880B2D">
              <w:rPr>
                <w:sz w:val="28"/>
                <w:szCs w:val="28"/>
                <w:lang w:val="es-MX"/>
              </w:rPr>
              <w:t>Descripción</w:t>
            </w:r>
          </w:p>
        </w:tc>
        <w:tc>
          <w:tcPr>
            <w:tcW w:w="5232" w:type="dxa"/>
          </w:tcPr>
          <w:p w:rsidR="31880B2D" w:rsidP="31880B2D" w:rsidRDefault="31880B2D" w14:paraId="7C0B03E8" w14:textId="68879219">
            <w:pPr>
              <w:rPr>
                <w:lang w:val="es-MX"/>
              </w:rPr>
            </w:pPr>
            <w:proofErr w:type="spellStart"/>
            <w:r w:rsidRPr="31880B2D">
              <w:rPr>
                <w:lang w:val="es-MX"/>
              </w:rPr>
              <w:t>TA_NivelEducativo.CV_Descripcion</w:t>
            </w:r>
            <w:proofErr w:type="spellEnd"/>
          </w:p>
        </w:tc>
        <w:tc>
          <w:tcPr>
            <w:tcW w:w="1209" w:type="dxa"/>
          </w:tcPr>
          <w:p w:rsidR="31880B2D" w:rsidP="31880B2D" w:rsidRDefault="31880B2D" w14:paraId="75D4A1C0" w14:textId="7E5F6451">
            <w:pPr>
              <w:rPr>
                <w:sz w:val="28"/>
                <w:szCs w:val="28"/>
                <w:lang w:val="es-MX"/>
              </w:rPr>
            </w:pPr>
            <w:r w:rsidRPr="31880B2D">
              <w:rPr>
                <w:sz w:val="28"/>
                <w:szCs w:val="28"/>
                <w:lang w:val="es-MX"/>
              </w:rPr>
              <w:t>Si</w:t>
            </w:r>
          </w:p>
        </w:tc>
      </w:tr>
      <w:tr w:rsidR="31880B2D" w:rsidTr="31880B2D" w14:paraId="5BCD2021" w14:textId="77777777">
        <w:trPr>
          <w:trHeight w:val="300"/>
        </w:trPr>
        <w:tc>
          <w:tcPr>
            <w:tcW w:w="1649" w:type="dxa"/>
          </w:tcPr>
          <w:p w:rsidR="31880B2D" w:rsidP="31880B2D" w:rsidRDefault="31880B2D" w14:paraId="072922D6" w14:textId="79F8FCC1">
            <w:pPr>
              <w:rPr>
                <w:sz w:val="28"/>
                <w:szCs w:val="28"/>
                <w:lang w:val="es-MX"/>
              </w:rPr>
            </w:pPr>
            <w:r w:rsidRPr="31880B2D">
              <w:rPr>
                <w:sz w:val="28"/>
                <w:szCs w:val="28"/>
                <w:lang w:val="es-MX"/>
              </w:rPr>
              <w:t>PAÍS</w:t>
            </w:r>
          </w:p>
        </w:tc>
        <w:tc>
          <w:tcPr>
            <w:tcW w:w="5232" w:type="dxa"/>
          </w:tcPr>
          <w:p w:rsidR="31880B2D" w:rsidP="31880B2D" w:rsidRDefault="31880B2D" w14:paraId="62B0FA3B" w14:textId="10B8E9DF">
            <w:pPr>
              <w:rPr>
                <w:rFonts w:eastAsia="Calibri" w:cs="Arial"/>
                <w:lang w:val="es-MX"/>
              </w:rPr>
            </w:pPr>
            <w:proofErr w:type="spellStart"/>
            <w:r w:rsidRPr="31880B2D">
              <w:rPr>
                <w:lang w:val="es-MX"/>
              </w:rPr>
              <w:t>TA_NivelEducativo.CI_Pais</w:t>
            </w:r>
            <w:proofErr w:type="spellEnd"/>
          </w:p>
        </w:tc>
        <w:tc>
          <w:tcPr>
            <w:tcW w:w="1209" w:type="dxa"/>
          </w:tcPr>
          <w:p w:rsidR="31880B2D" w:rsidP="31880B2D" w:rsidRDefault="31880B2D" w14:paraId="05F51D97" w14:textId="10439B3B">
            <w:pPr>
              <w:rPr>
                <w:sz w:val="28"/>
                <w:szCs w:val="28"/>
                <w:lang w:val="es-MX"/>
              </w:rPr>
            </w:pPr>
            <w:r w:rsidRPr="31880B2D">
              <w:rPr>
                <w:sz w:val="28"/>
                <w:szCs w:val="28"/>
                <w:lang w:val="es-MX"/>
              </w:rPr>
              <w:t>Si</w:t>
            </w:r>
          </w:p>
        </w:tc>
      </w:tr>
    </w:tbl>
    <w:p w:rsidR="60F6B933" w:rsidP="31880B2D" w:rsidRDefault="60F6B933" w14:paraId="089307A2" w14:textId="3D927EF3">
      <w:pPr>
        <w:ind w:left="1260"/>
        <w:rPr>
          <w:b/>
          <w:bCs/>
          <w:sz w:val="28"/>
          <w:szCs w:val="28"/>
          <w:lang w:val="es-MX"/>
        </w:rPr>
      </w:pPr>
    </w:p>
    <w:p w:rsidR="60F6B933" w:rsidP="31880B2D" w:rsidRDefault="60F6B933" w14:paraId="2D2144D7" w14:textId="1BAF0A51">
      <w:pPr>
        <w:ind w:left="1260"/>
        <w:rPr>
          <w:b/>
          <w:bCs/>
          <w:sz w:val="28"/>
          <w:szCs w:val="28"/>
          <w:lang w:val="es-MX"/>
        </w:rPr>
      </w:pPr>
    </w:p>
    <w:p w:rsidR="60F6B933" w:rsidP="31880B2D" w:rsidRDefault="60F6B933" w14:paraId="36615182" w14:textId="7FFB203A">
      <w:pPr>
        <w:ind w:left="1260"/>
        <w:rPr>
          <w:b/>
          <w:bCs/>
          <w:sz w:val="28"/>
          <w:szCs w:val="28"/>
          <w:lang w:val="es-MX"/>
        </w:rPr>
      </w:pPr>
    </w:p>
    <w:p w:rsidR="60F6B933" w:rsidP="31880B2D" w:rsidRDefault="60F6B933" w14:paraId="26FB0E78" w14:textId="405E1AE9">
      <w:pPr>
        <w:ind w:left="1260"/>
        <w:rPr>
          <w:b/>
          <w:bCs/>
          <w:sz w:val="28"/>
          <w:szCs w:val="28"/>
          <w:lang w:val="es-MX"/>
        </w:rPr>
      </w:pPr>
    </w:p>
    <w:p w:rsidR="60F6B933" w:rsidP="31880B2D" w:rsidRDefault="31880B2D" w14:paraId="0B9020ED" w14:textId="564EEA21">
      <w:pPr>
        <w:ind w:left="1260"/>
        <w:rPr>
          <w:b/>
          <w:bCs/>
          <w:sz w:val="28"/>
          <w:szCs w:val="28"/>
          <w:lang w:val="es-MX"/>
        </w:rPr>
      </w:pPr>
      <w:r w:rsidRPr="31880B2D">
        <w:rPr>
          <w:b/>
          <w:bCs/>
          <w:sz w:val="28"/>
          <w:szCs w:val="28"/>
          <w:lang w:val="es-MX"/>
        </w:rPr>
        <w:t>5.14.3.1.3 Otras tablas Afectadas</w:t>
      </w:r>
    </w:p>
    <w:p w:rsidR="60F6B933" w:rsidP="31880B2D" w:rsidRDefault="31880B2D" w14:paraId="2383F32E" w14:textId="54FCEA23">
      <w:pPr>
        <w:ind w:left="1260"/>
        <w:rPr>
          <w:rFonts w:eastAsia="Calibri" w:cs="Arial"/>
          <w:lang w:val="es-MX"/>
        </w:rPr>
      </w:pPr>
      <w:r w:rsidRPr="31880B2D">
        <w:rPr>
          <w:rFonts w:eastAsia="Calibri" w:cs="Arial"/>
          <w:lang w:val="es-MX"/>
        </w:rPr>
        <w:t xml:space="preserve">No hay </w:t>
      </w:r>
    </w:p>
    <w:p w:rsidR="60F6B933" w:rsidP="31880B2D" w:rsidRDefault="60F6B933" w14:paraId="2A51F081" w14:textId="254F42CD">
      <w:pPr>
        <w:ind w:left="1260"/>
        <w:rPr>
          <w:rFonts w:eastAsia="Calibri" w:cs="Arial"/>
          <w:lang w:val="es-MX"/>
        </w:rPr>
      </w:pPr>
    </w:p>
    <w:p w:rsidR="60F6B933" w:rsidP="31880B2D" w:rsidRDefault="31880B2D" w14:paraId="57BA8CB7" w14:textId="665489E7">
      <w:pPr>
        <w:ind w:left="1260"/>
        <w:rPr>
          <w:b/>
          <w:bCs/>
          <w:sz w:val="28"/>
          <w:szCs w:val="28"/>
          <w:lang w:val="es-MX"/>
        </w:rPr>
      </w:pPr>
      <w:r w:rsidRPr="31880B2D">
        <w:rPr>
          <w:b/>
          <w:bCs/>
          <w:sz w:val="28"/>
          <w:szCs w:val="28"/>
          <w:lang w:val="es-MX"/>
        </w:rPr>
        <w:t xml:space="preserve">5.14.3.1.4 </w:t>
      </w:r>
      <w:proofErr w:type="spellStart"/>
      <w:r w:rsidRPr="31880B2D">
        <w:rPr>
          <w:b/>
          <w:bCs/>
          <w:sz w:val="28"/>
          <w:szCs w:val="28"/>
          <w:lang w:val="es-MX"/>
        </w:rPr>
        <w:t>Grid</w:t>
      </w:r>
      <w:proofErr w:type="spellEnd"/>
    </w:p>
    <w:p w:rsidR="60F6B933" w:rsidP="31880B2D" w:rsidRDefault="31880B2D" w14:paraId="77166A89" w14:textId="422D9AF5">
      <w:pPr>
        <w:ind w:left="1260"/>
        <w:rPr>
          <w:szCs w:val="24"/>
          <w:lang w:val="es-MX"/>
        </w:rPr>
      </w:pPr>
      <w:r w:rsidRPr="31880B2D">
        <w:rPr>
          <w:szCs w:val="24"/>
          <w:lang w:val="es-MX"/>
        </w:rPr>
        <w:lastRenderedPageBreak/>
        <w:t xml:space="preserve">No hay </w:t>
      </w:r>
      <w:proofErr w:type="spellStart"/>
      <w:r w:rsidRPr="31880B2D">
        <w:rPr>
          <w:szCs w:val="24"/>
          <w:lang w:val="es-MX"/>
        </w:rPr>
        <w:t>Grid</w:t>
      </w:r>
      <w:proofErr w:type="spellEnd"/>
    </w:p>
    <w:p w:rsidR="60F6B933" w:rsidP="31880B2D" w:rsidRDefault="60F6B933" w14:paraId="17795FD2" w14:textId="1AD89356">
      <w:pPr>
        <w:ind w:left="1260"/>
        <w:rPr>
          <w:rFonts w:eastAsia="Calibri" w:cs="Arial"/>
          <w:lang w:val="es-MX"/>
        </w:rPr>
      </w:pPr>
    </w:p>
    <w:p w:rsidR="60F6B933" w:rsidP="31880B2D" w:rsidRDefault="31880B2D" w14:paraId="72FBFE7D" w14:textId="6A4B7EED">
      <w:pPr>
        <w:ind w:left="1260"/>
        <w:rPr>
          <w:b/>
          <w:bCs/>
          <w:sz w:val="28"/>
          <w:szCs w:val="28"/>
          <w:lang w:val="es-MX"/>
        </w:rPr>
      </w:pPr>
      <w:r w:rsidRPr="31880B2D">
        <w:rPr>
          <w:b/>
          <w:bCs/>
          <w:sz w:val="28"/>
          <w:szCs w:val="28"/>
          <w:lang w:val="es-MX"/>
        </w:rPr>
        <w:t>5.14.3.1.5 Detalle de la Implementación</w:t>
      </w:r>
    </w:p>
    <w:p w:rsidR="60F6B933" w:rsidP="31880B2D" w:rsidRDefault="60F6B933" w14:paraId="207C1572" w14:textId="7FCA6904">
      <w:pPr>
        <w:ind w:left="1710"/>
        <w:rPr>
          <w:sz w:val="28"/>
          <w:szCs w:val="28"/>
          <w:lang w:val="es-MX"/>
        </w:rPr>
      </w:pPr>
    </w:p>
    <w:p w:rsidR="60F6B933" w:rsidP="31880B2D" w:rsidRDefault="31880B2D" w14:paraId="03DC58EF" w14:textId="0E0C9443">
      <w:pPr>
        <w:ind w:left="1710"/>
        <w:rPr>
          <w:b/>
          <w:bCs/>
          <w:sz w:val="28"/>
          <w:szCs w:val="28"/>
          <w:lang w:val="es-MX"/>
        </w:rPr>
      </w:pPr>
      <w:r w:rsidRPr="31880B2D">
        <w:rPr>
          <w:b/>
          <w:bCs/>
          <w:sz w:val="28"/>
          <w:szCs w:val="28"/>
          <w:lang w:val="es-MX"/>
        </w:rPr>
        <w:t>5.14.3.1.5.1 Actualizar datos.</w:t>
      </w:r>
    </w:p>
    <w:p w:rsidR="60F6B933" w:rsidP="31880B2D" w:rsidRDefault="60F6B933" w14:paraId="35E4D9CD" w14:textId="4E6CFEB6">
      <w:pPr>
        <w:ind w:left="1710"/>
        <w:rPr>
          <w:b/>
          <w:bCs/>
          <w:sz w:val="28"/>
          <w:szCs w:val="28"/>
          <w:lang w:val="es-MX"/>
        </w:rPr>
      </w:pPr>
    </w:p>
    <w:p w:rsidR="60F6B933" w:rsidP="31880B2D" w:rsidRDefault="31880B2D" w14:paraId="4417C1AA" w14:textId="5582F2C7">
      <w:pPr>
        <w:ind w:left="1710"/>
        <w:rPr>
          <w:szCs w:val="24"/>
          <w:lang w:val="es-MX"/>
        </w:rPr>
      </w:pPr>
      <w:r w:rsidRPr="31880B2D">
        <w:rPr>
          <w:szCs w:val="24"/>
          <w:lang w:val="es-MX"/>
        </w:rPr>
        <w:t>Al presionar este botón se validan los datos ingresados y se actualizan en la base de datos.</w:t>
      </w:r>
    </w:p>
    <w:p w:rsidR="60F6B933" w:rsidP="31880B2D" w:rsidRDefault="60F6B933" w14:paraId="0201F10E" w14:textId="64FC178C">
      <w:pPr>
        <w:ind w:left="1710"/>
        <w:rPr>
          <w:b/>
          <w:bCs/>
          <w:sz w:val="28"/>
          <w:szCs w:val="28"/>
          <w:lang w:val="es-MX"/>
        </w:rPr>
      </w:pPr>
    </w:p>
    <w:p w:rsidR="60F6B933" w:rsidP="31880B2D" w:rsidRDefault="31880B2D" w14:paraId="0E2D3BDC" w14:textId="0B33D5B9">
      <w:pPr>
        <w:ind w:left="1260"/>
        <w:rPr>
          <w:b/>
          <w:bCs/>
          <w:sz w:val="28"/>
          <w:szCs w:val="28"/>
          <w:lang w:val="es-MX"/>
        </w:rPr>
      </w:pPr>
      <w:r w:rsidRPr="31880B2D">
        <w:rPr>
          <w:b/>
          <w:bCs/>
          <w:sz w:val="28"/>
          <w:szCs w:val="28"/>
          <w:lang w:val="es-MX"/>
        </w:rPr>
        <w:t>5.14.3.4 Eliminar Nivel educativo.</w:t>
      </w:r>
    </w:p>
    <w:p w:rsidR="60F6B933" w:rsidP="31880B2D" w:rsidRDefault="60F6B933" w14:paraId="5FB69894" w14:textId="5D04BF2A">
      <w:pPr>
        <w:ind w:left="1260"/>
        <w:rPr>
          <w:sz w:val="28"/>
          <w:szCs w:val="28"/>
          <w:lang w:val="es-MX"/>
        </w:rPr>
      </w:pPr>
    </w:p>
    <w:p w:rsidR="60F6B933" w:rsidP="31880B2D" w:rsidRDefault="31880B2D" w14:paraId="6C3C6D39" w14:textId="1756EFD9">
      <w:pPr>
        <w:ind w:left="1260" w:firstLine="708"/>
        <w:rPr>
          <w:b/>
          <w:bCs/>
          <w:sz w:val="28"/>
          <w:szCs w:val="28"/>
          <w:lang w:val="es-MX"/>
        </w:rPr>
      </w:pPr>
      <w:r w:rsidRPr="31880B2D">
        <w:rPr>
          <w:b/>
          <w:bCs/>
          <w:sz w:val="28"/>
          <w:szCs w:val="28"/>
          <w:lang w:val="es-MX"/>
        </w:rPr>
        <w:t>5.14.3.4.1 Origen de Datos</w:t>
      </w:r>
    </w:p>
    <w:p w:rsidR="60F6B933" w:rsidP="31880B2D" w:rsidRDefault="60F6B933" w14:paraId="50860C7E" w14:textId="4FFF6338">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31880B2D" w:rsidTr="31880B2D" w14:paraId="266CAA43" w14:textId="77777777">
        <w:trPr>
          <w:trHeight w:val="300"/>
        </w:trPr>
        <w:tc>
          <w:tcPr>
            <w:tcW w:w="4044" w:type="dxa"/>
          </w:tcPr>
          <w:p w:rsidR="31880B2D" w:rsidP="31880B2D" w:rsidRDefault="31880B2D" w14:paraId="5F87D441" w14:textId="77777777">
            <w:pPr>
              <w:jc w:val="center"/>
              <w:rPr>
                <w:b/>
                <w:bCs/>
                <w:sz w:val="28"/>
                <w:szCs w:val="28"/>
                <w:lang w:val="es-MX"/>
              </w:rPr>
            </w:pPr>
            <w:r w:rsidRPr="31880B2D">
              <w:rPr>
                <w:b/>
                <w:bCs/>
                <w:sz w:val="28"/>
                <w:szCs w:val="28"/>
                <w:lang w:val="es-MX"/>
              </w:rPr>
              <w:t>Campo</w:t>
            </w:r>
          </w:p>
        </w:tc>
        <w:tc>
          <w:tcPr>
            <w:tcW w:w="4046" w:type="dxa"/>
          </w:tcPr>
          <w:p w:rsidR="31880B2D" w:rsidP="31880B2D" w:rsidRDefault="31880B2D" w14:paraId="2CED2D0A" w14:textId="77777777">
            <w:pPr>
              <w:jc w:val="center"/>
              <w:rPr>
                <w:b/>
                <w:bCs/>
                <w:sz w:val="28"/>
                <w:szCs w:val="28"/>
                <w:lang w:val="es-MX"/>
              </w:rPr>
            </w:pPr>
            <w:r w:rsidRPr="31880B2D">
              <w:rPr>
                <w:b/>
                <w:bCs/>
                <w:sz w:val="28"/>
                <w:szCs w:val="28"/>
                <w:lang w:val="es-MX"/>
              </w:rPr>
              <w:t>Origen</w:t>
            </w:r>
          </w:p>
        </w:tc>
      </w:tr>
      <w:tr w:rsidR="31880B2D" w:rsidTr="31880B2D" w14:paraId="63EF3F8D" w14:textId="77777777">
        <w:trPr>
          <w:trHeight w:val="300"/>
        </w:trPr>
        <w:tc>
          <w:tcPr>
            <w:tcW w:w="4044" w:type="dxa"/>
          </w:tcPr>
          <w:p w:rsidR="31880B2D" w:rsidP="31880B2D" w:rsidRDefault="31880B2D" w14:paraId="71965C90" w14:textId="03AA99EE">
            <w:pPr>
              <w:rPr>
                <w:sz w:val="28"/>
                <w:szCs w:val="28"/>
                <w:lang w:val="es-MX"/>
              </w:rPr>
            </w:pPr>
            <w:r w:rsidRPr="31880B2D">
              <w:rPr>
                <w:sz w:val="28"/>
                <w:szCs w:val="28"/>
                <w:lang w:val="es-MX"/>
              </w:rPr>
              <w:t>Código</w:t>
            </w:r>
          </w:p>
        </w:tc>
        <w:tc>
          <w:tcPr>
            <w:tcW w:w="4046" w:type="dxa"/>
          </w:tcPr>
          <w:p w:rsidR="31880B2D" w:rsidP="31880B2D" w:rsidRDefault="31880B2D" w14:paraId="4CB3045B" w14:textId="577BAC6C">
            <w:pPr>
              <w:jc w:val="left"/>
              <w:rPr>
                <w:lang w:val="es-MX"/>
              </w:rPr>
            </w:pPr>
            <w:r w:rsidRPr="31880B2D">
              <w:rPr>
                <w:lang w:val="es-MX"/>
              </w:rPr>
              <w:t>Gestionado por la base de datos.</w:t>
            </w:r>
          </w:p>
        </w:tc>
      </w:tr>
      <w:tr w:rsidR="31880B2D" w:rsidTr="31880B2D" w14:paraId="717C04EB" w14:textId="77777777">
        <w:trPr>
          <w:trHeight w:val="300"/>
        </w:trPr>
        <w:tc>
          <w:tcPr>
            <w:tcW w:w="4044" w:type="dxa"/>
          </w:tcPr>
          <w:p w:rsidR="31880B2D" w:rsidP="31880B2D" w:rsidRDefault="31880B2D" w14:paraId="7803FCCC" w14:textId="4E52624F">
            <w:pPr>
              <w:rPr>
                <w:sz w:val="28"/>
                <w:szCs w:val="28"/>
                <w:lang w:val="es-MX"/>
              </w:rPr>
            </w:pPr>
            <w:r w:rsidRPr="31880B2D">
              <w:rPr>
                <w:sz w:val="28"/>
                <w:szCs w:val="28"/>
                <w:lang w:val="es-MX"/>
              </w:rPr>
              <w:t>Titulo</w:t>
            </w:r>
          </w:p>
        </w:tc>
        <w:tc>
          <w:tcPr>
            <w:tcW w:w="4046" w:type="dxa"/>
          </w:tcPr>
          <w:p w:rsidR="31880B2D" w:rsidP="31880B2D" w:rsidRDefault="31880B2D" w14:paraId="5DAE9AB4" w14:textId="577BAC6C">
            <w:pPr>
              <w:jc w:val="left"/>
              <w:rPr>
                <w:lang w:val="es-MX"/>
              </w:rPr>
            </w:pPr>
            <w:r w:rsidRPr="31880B2D">
              <w:rPr>
                <w:lang w:val="es-MX"/>
              </w:rPr>
              <w:t>Gestionado por la base de datos.</w:t>
            </w:r>
          </w:p>
          <w:p w:rsidR="31880B2D" w:rsidP="31880B2D" w:rsidRDefault="31880B2D" w14:paraId="2C3E6DB0" w14:textId="6C348543">
            <w:pPr>
              <w:jc w:val="left"/>
              <w:rPr>
                <w:lang w:val="es-MX"/>
              </w:rPr>
            </w:pPr>
          </w:p>
        </w:tc>
      </w:tr>
      <w:tr w:rsidR="31880B2D" w:rsidTr="31880B2D" w14:paraId="7062BC7D" w14:textId="77777777">
        <w:trPr>
          <w:trHeight w:val="300"/>
        </w:trPr>
        <w:tc>
          <w:tcPr>
            <w:tcW w:w="4044" w:type="dxa"/>
          </w:tcPr>
          <w:p w:rsidR="31880B2D" w:rsidP="31880B2D" w:rsidRDefault="31880B2D" w14:paraId="6A8241AE" w14:textId="197794E3">
            <w:pPr>
              <w:rPr>
                <w:sz w:val="28"/>
                <w:szCs w:val="28"/>
                <w:lang w:val="es-MX"/>
              </w:rPr>
            </w:pPr>
            <w:r w:rsidRPr="31880B2D">
              <w:rPr>
                <w:sz w:val="28"/>
                <w:szCs w:val="28"/>
                <w:lang w:val="es-MX"/>
              </w:rPr>
              <w:t>Descripción</w:t>
            </w:r>
          </w:p>
        </w:tc>
        <w:tc>
          <w:tcPr>
            <w:tcW w:w="4046" w:type="dxa"/>
          </w:tcPr>
          <w:p w:rsidR="31880B2D" w:rsidP="31880B2D" w:rsidRDefault="31880B2D" w14:paraId="07DCD6EA" w14:textId="577BAC6C">
            <w:pPr>
              <w:jc w:val="left"/>
              <w:rPr>
                <w:lang w:val="es-MX"/>
              </w:rPr>
            </w:pPr>
            <w:r w:rsidRPr="31880B2D">
              <w:rPr>
                <w:lang w:val="es-MX"/>
              </w:rPr>
              <w:t>Gestionado por la base de datos.</w:t>
            </w:r>
          </w:p>
          <w:p w:rsidR="31880B2D" w:rsidP="31880B2D" w:rsidRDefault="31880B2D" w14:paraId="1C6A305F" w14:textId="4B5037C7">
            <w:pPr>
              <w:jc w:val="left"/>
              <w:rPr>
                <w:lang w:val="es-MX"/>
              </w:rPr>
            </w:pPr>
          </w:p>
        </w:tc>
      </w:tr>
      <w:tr w:rsidR="31880B2D" w:rsidTr="31880B2D" w14:paraId="6D9F1731" w14:textId="77777777">
        <w:trPr>
          <w:trHeight w:val="300"/>
        </w:trPr>
        <w:tc>
          <w:tcPr>
            <w:tcW w:w="4044" w:type="dxa"/>
          </w:tcPr>
          <w:p w:rsidR="31880B2D" w:rsidP="31880B2D" w:rsidRDefault="31880B2D" w14:paraId="251B10AF" w14:textId="51748C30">
            <w:pPr>
              <w:rPr>
                <w:sz w:val="28"/>
                <w:szCs w:val="28"/>
                <w:lang w:val="es-MX"/>
              </w:rPr>
            </w:pPr>
            <w:r w:rsidRPr="31880B2D">
              <w:rPr>
                <w:sz w:val="28"/>
                <w:szCs w:val="28"/>
                <w:lang w:val="es-MX"/>
              </w:rPr>
              <w:t>País</w:t>
            </w:r>
          </w:p>
        </w:tc>
        <w:tc>
          <w:tcPr>
            <w:tcW w:w="4046" w:type="dxa"/>
          </w:tcPr>
          <w:p w:rsidR="31880B2D" w:rsidP="31880B2D" w:rsidRDefault="31880B2D" w14:paraId="038EBBF4" w14:textId="577BAC6C">
            <w:pPr>
              <w:jc w:val="left"/>
              <w:rPr>
                <w:lang w:val="es-MX"/>
              </w:rPr>
            </w:pPr>
            <w:r w:rsidRPr="31880B2D">
              <w:rPr>
                <w:lang w:val="es-MX"/>
              </w:rPr>
              <w:t>Gestionado por la base de datos.</w:t>
            </w:r>
          </w:p>
          <w:p w:rsidR="31880B2D" w:rsidP="31880B2D" w:rsidRDefault="31880B2D" w14:paraId="0B799B4A" w14:textId="08DB856F">
            <w:pPr>
              <w:jc w:val="left"/>
              <w:rPr>
                <w:lang w:val="es-MX"/>
              </w:rPr>
            </w:pPr>
          </w:p>
        </w:tc>
      </w:tr>
    </w:tbl>
    <w:p w:rsidR="60F6B933" w:rsidP="31880B2D" w:rsidRDefault="60F6B933" w14:paraId="155428AE" w14:textId="4FFF6338">
      <w:pPr>
        <w:ind w:left="1260"/>
        <w:rPr>
          <w:sz w:val="28"/>
          <w:szCs w:val="28"/>
          <w:lang w:val="es-MX"/>
        </w:rPr>
      </w:pPr>
    </w:p>
    <w:p w:rsidR="60F6B933" w:rsidP="31880B2D" w:rsidRDefault="31880B2D" w14:paraId="19A046EE" w14:textId="4F6860F9">
      <w:pPr>
        <w:ind w:left="1980"/>
        <w:rPr>
          <w:b/>
          <w:bCs/>
          <w:sz w:val="28"/>
          <w:szCs w:val="28"/>
          <w:lang w:val="es-MX"/>
        </w:rPr>
      </w:pPr>
      <w:r w:rsidRPr="31880B2D">
        <w:rPr>
          <w:b/>
          <w:bCs/>
          <w:sz w:val="28"/>
          <w:szCs w:val="28"/>
          <w:lang w:val="es-MX"/>
        </w:rPr>
        <w:t>5.14.3.4.2 Destino de los Datos (Información sensible)</w:t>
      </w:r>
    </w:p>
    <w:p w:rsidR="60F6B933" w:rsidP="31880B2D" w:rsidRDefault="31880B2D" w14:paraId="56C33305" w14:textId="44CAD626">
      <w:pPr>
        <w:ind w:left="1980"/>
        <w:rPr>
          <w:szCs w:val="24"/>
          <w:lang w:val="es-MX"/>
        </w:rPr>
      </w:pPr>
      <w:r w:rsidRPr="31880B2D">
        <w:rPr>
          <w:szCs w:val="24"/>
          <w:lang w:val="es-MX"/>
        </w:rPr>
        <w:t>No hay</w:t>
      </w:r>
    </w:p>
    <w:p w:rsidR="60F6B933" w:rsidP="31880B2D" w:rsidRDefault="60F6B933" w14:paraId="58953F03" w14:textId="2025404D">
      <w:pPr>
        <w:ind w:left="1260"/>
        <w:rPr>
          <w:rFonts w:eastAsia="Calibri" w:cs="Arial"/>
          <w:lang w:val="es-MX"/>
        </w:rPr>
      </w:pPr>
    </w:p>
    <w:p w:rsidR="60F6B933" w:rsidP="31880B2D" w:rsidRDefault="31880B2D" w14:paraId="1B3D775F" w14:textId="41284EEF">
      <w:pPr>
        <w:ind w:left="1260" w:firstLine="708"/>
        <w:rPr>
          <w:b/>
          <w:bCs/>
          <w:sz w:val="28"/>
          <w:szCs w:val="28"/>
          <w:lang w:val="es-MX"/>
        </w:rPr>
      </w:pPr>
      <w:r w:rsidRPr="31880B2D">
        <w:rPr>
          <w:b/>
          <w:bCs/>
          <w:sz w:val="28"/>
          <w:szCs w:val="28"/>
          <w:lang w:val="es-MX"/>
        </w:rPr>
        <w:t>5.14.3.4.3 Otras tablas Afectadas</w:t>
      </w:r>
    </w:p>
    <w:p w:rsidR="60F6B933" w:rsidP="31880B2D" w:rsidRDefault="31880B2D" w14:paraId="06C390C7" w14:textId="27CFAD49">
      <w:pPr>
        <w:ind w:left="1416" w:firstLine="708"/>
        <w:rPr>
          <w:rFonts w:eastAsia="Calibri" w:cs="Arial"/>
          <w:lang w:val="es-MX"/>
        </w:rPr>
      </w:pPr>
      <w:r w:rsidRPr="31880B2D">
        <w:rPr>
          <w:rFonts w:eastAsia="Calibri" w:cs="Arial"/>
          <w:lang w:val="es-MX"/>
        </w:rPr>
        <w:t xml:space="preserve">No hay </w:t>
      </w:r>
    </w:p>
    <w:p w:rsidR="60F6B933" w:rsidP="31880B2D" w:rsidRDefault="60F6B933" w14:paraId="03265653" w14:textId="51F554C2">
      <w:pPr>
        <w:ind w:left="1260"/>
        <w:rPr>
          <w:rFonts w:eastAsia="Calibri" w:cs="Arial"/>
          <w:lang w:val="es-MX"/>
        </w:rPr>
      </w:pPr>
    </w:p>
    <w:p w:rsidR="60F6B933" w:rsidP="31880B2D" w:rsidRDefault="31880B2D" w14:paraId="62BD2AD4" w14:textId="6AF69CAC">
      <w:pPr>
        <w:ind w:left="1260" w:firstLine="708"/>
        <w:rPr>
          <w:b/>
          <w:bCs/>
          <w:sz w:val="28"/>
          <w:szCs w:val="28"/>
          <w:lang w:val="es-MX"/>
        </w:rPr>
      </w:pPr>
      <w:r w:rsidRPr="31880B2D">
        <w:rPr>
          <w:b/>
          <w:bCs/>
          <w:sz w:val="28"/>
          <w:szCs w:val="28"/>
          <w:lang w:val="es-MX"/>
        </w:rPr>
        <w:t xml:space="preserve">5.14.4.4 </w:t>
      </w:r>
      <w:proofErr w:type="spellStart"/>
      <w:r w:rsidRPr="31880B2D">
        <w:rPr>
          <w:b/>
          <w:bCs/>
          <w:sz w:val="28"/>
          <w:szCs w:val="28"/>
          <w:lang w:val="es-MX"/>
        </w:rPr>
        <w:t>Grid</w:t>
      </w:r>
      <w:proofErr w:type="spellEnd"/>
    </w:p>
    <w:p w:rsidR="60F6B933" w:rsidP="31880B2D" w:rsidRDefault="31880B2D" w14:paraId="1BC43863" w14:textId="3975EF2A">
      <w:pPr>
        <w:ind w:left="1416" w:firstLine="708"/>
        <w:rPr>
          <w:lang w:val="es-MX"/>
        </w:rPr>
      </w:pPr>
      <w:r w:rsidRPr="31880B2D">
        <w:rPr>
          <w:lang w:val="es-MX"/>
        </w:rPr>
        <w:t xml:space="preserve">No hay </w:t>
      </w:r>
      <w:proofErr w:type="spellStart"/>
      <w:r w:rsidRPr="31880B2D">
        <w:rPr>
          <w:lang w:val="es-MX"/>
        </w:rPr>
        <w:t>Grid</w:t>
      </w:r>
      <w:proofErr w:type="spellEnd"/>
    </w:p>
    <w:p w:rsidR="60F6B933" w:rsidP="31880B2D" w:rsidRDefault="60F6B933" w14:paraId="7E4EC502" w14:textId="62278E38">
      <w:pPr>
        <w:ind w:left="1260"/>
        <w:rPr>
          <w:rFonts w:eastAsia="Calibri" w:cs="Arial"/>
          <w:lang w:val="es-MX"/>
        </w:rPr>
      </w:pPr>
    </w:p>
    <w:p w:rsidR="60F6B933" w:rsidP="31880B2D" w:rsidRDefault="31880B2D" w14:paraId="690FCB65" w14:textId="57B953FB">
      <w:pPr>
        <w:ind w:left="1260" w:firstLine="708"/>
        <w:rPr>
          <w:b/>
          <w:bCs/>
          <w:sz w:val="28"/>
          <w:szCs w:val="28"/>
          <w:lang w:val="es-MX"/>
        </w:rPr>
      </w:pPr>
      <w:r w:rsidRPr="31880B2D">
        <w:rPr>
          <w:b/>
          <w:bCs/>
          <w:sz w:val="28"/>
          <w:szCs w:val="28"/>
          <w:lang w:val="es-MX"/>
        </w:rPr>
        <w:t>5.14.4.5 Detalle de la Implementación</w:t>
      </w:r>
    </w:p>
    <w:p w:rsidR="60F6B933" w:rsidP="31880B2D" w:rsidRDefault="60F6B933" w14:paraId="12FBC8F5" w14:textId="56B2BD2F">
      <w:pPr>
        <w:ind w:left="1710"/>
        <w:rPr>
          <w:sz w:val="28"/>
          <w:szCs w:val="28"/>
          <w:lang w:val="es-MX"/>
        </w:rPr>
      </w:pPr>
    </w:p>
    <w:p w:rsidR="60F6B933" w:rsidP="31880B2D" w:rsidRDefault="31880B2D" w14:paraId="4C22D002" w14:textId="7560D2B7">
      <w:pPr>
        <w:ind w:left="1710" w:firstLine="708"/>
        <w:rPr>
          <w:b/>
          <w:bCs/>
          <w:sz w:val="28"/>
          <w:szCs w:val="28"/>
          <w:u w:val="single"/>
          <w:lang w:val="es-MX"/>
        </w:rPr>
      </w:pPr>
      <w:r w:rsidRPr="31880B2D">
        <w:rPr>
          <w:b/>
          <w:bCs/>
          <w:sz w:val="28"/>
          <w:szCs w:val="28"/>
          <w:u w:val="single"/>
          <w:lang w:val="es-MX"/>
        </w:rPr>
        <w:t>5.14.3.4.5.1 Eliminar datos</w:t>
      </w:r>
    </w:p>
    <w:p w:rsidR="60F6B933" w:rsidP="31880B2D" w:rsidRDefault="60F6B933" w14:paraId="556E7174" w14:textId="20C7892D">
      <w:pPr>
        <w:ind w:left="1710"/>
        <w:rPr>
          <w:sz w:val="28"/>
          <w:szCs w:val="28"/>
          <w:lang w:val="es-MX"/>
        </w:rPr>
      </w:pPr>
    </w:p>
    <w:p w:rsidR="60F6B933" w:rsidP="31880B2D" w:rsidRDefault="31880B2D" w14:paraId="4FD535AC" w14:textId="3748C7AD">
      <w:pPr>
        <w:ind w:left="708"/>
        <w:rPr>
          <w:lang w:val="es-MX"/>
        </w:rPr>
      </w:pPr>
      <w:r w:rsidRPr="31880B2D">
        <w:rPr>
          <w:lang w:val="es-MX"/>
        </w:rPr>
        <w:t xml:space="preserve">El usuario verifica la información mostrada en la interfaz y posteriormente presiona el botón eliminar, este elimina la información seleccionada y la envía a eliminar de la base de datos. </w:t>
      </w:r>
    </w:p>
    <w:p w:rsidR="58DC71F1" w:rsidP="48661098" w:rsidRDefault="4E415AD5" w14:paraId="4236FC15" w14:textId="4CA7279A">
      <w:pPr>
        <w:pStyle w:val="Ttulo2"/>
        <w:rPr>
          <w:b/>
          <w:bCs/>
          <w:color w:val="000000" w:themeColor="text1"/>
          <w:lang w:val="es-MX"/>
        </w:rPr>
      </w:pPr>
      <w:bookmarkStart w:name="_Toc135464736" w:id="76"/>
      <w:r w:rsidRPr="4E415AD5">
        <w:rPr>
          <w:b/>
          <w:bCs/>
          <w:color w:val="000000" w:themeColor="text1"/>
        </w:rPr>
        <w:t xml:space="preserve">5.15 Funcionalidad de Mantenimiento de Orientación </w:t>
      </w:r>
      <w:proofErr w:type="gramStart"/>
      <w:r w:rsidRPr="4E415AD5">
        <w:rPr>
          <w:b/>
          <w:bCs/>
          <w:color w:val="000000" w:themeColor="text1"/>
        </w:rPr>
        <w:t xml:space="preserve">Sexual  </w:t>
      </w:r>
      <w:r w:rsidRPr="4E415AD5">
        <w:rPr>
          <w:b/>
          <w:bCs/>
          <w:color w:val="000000" w:themeColor="text1"/>
          <w:lang w:val="es-MX"/>
        </w:rPr>
        <w:t>(</w:t>
      </w:r>
      <w:proofErr w:type="gramEnd"/>
      <w:r w:rsidRPr="4E415AD5">
        <w:rPr>
          <w:b/>
          <w:bCs/>
          <w:color w:val="000000" w:themeColor="text1"/>
          <w:lang w:val="es-MX"/>
        </w:rPr>
        <w:t>RF-15)</w:t>
      </w:r>
      <w:bookmarkEnd w:id="76"/>
    </w:p>
    <w:p w:rsidR="4E415AD5" w:rsidP="4E415AD5" w:rsidRDefault="4E415AD5" w14:paraId="08F0CD71" w14:textId="3940F5C7"/>
    <w:p w:rsidR="4E415AD5" w:rsidP="4E415AD5" w:rsidRDefault="4E415AD5" w14:paraId="5308D9C5" w14:textId="53074F6B">
      <w:pPr>
        <w:rPr>
          <w:rFonts w:eastAsia="Times New Roman" w:cs="Times New Roman"/>
          <w:color w:val="000000" w:themeColor="text1"/>
        </w:rPr>
      </w:pPr>
      <w:r>
        <w:rPr>
          <w:noProof/>
        </w:rPr>
        <w:lastRenderedPageBreak/>
        <w:drawing>
          <wp:inline distT="0" distB="0" distL="0" distR="0" wp14:anchorId="58C9B43B" wp14:editId="27211968">
            <wp:extent cx="5929312" cy="3762375"/>
            <wp:effectExtent l="0" t="0" r="0" b="0"/>
            <wp:docPr id="1898469384" name="Imagen 189846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327331"/>
                    <pic:cNvPicPr/>
                  </pic:nvPicPr>
                  <pic:blipFill>
                    <a:blip r:embed="rId50">
                      <a:extLst>
                        <a:ext uri="{28A0092B-C50C-407E-A947-70E740481C1C}">
                          <a14:useLocalDpi xmlns:a14="http://schemas.microsoft.com/office/drawing/2010/main" val="0"/>
                        </a:ext>
                      </a:extLst>
                    </a:blip>
                    <a:stretch>
                      <a:fillRect/>
                    </a:stretch>
                  </pic:blipFill>
                  <pic:spPr>
                    <a:xfrm>
                      <a:off x="0" y="0"/>
                      <a:ext cx="5929312" cy="3762375"/>
                    </a:xfrm>
                    <a:prstGeom prst="rect">
                      <a:avLst/>
                    </a:prstGeom>
                  </pic:spPr>
                </pic:pic>
              </a:graphicData>
            </a:graphic>
          </wp:inline>
        </w:drawing>
      </w:r>
      <w:r>
        <w:rPr>
          <w:noProof/>
        </w:rPr>
        <w:drawing>
          <wp:inline distT="0" distB="0" distL="0" distR="0" wp14:anchorId="68E3C8D1" wp14:editId="0962E0D3">
            <wp:extent cx="5943600" cy="3088799"/>
            <wp:effectExtent l="0" t="0" r="0" b="0"/>
            <wp:docPr id="763974958" name="Imagen 76397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86867"/>
                    <pic:cNvPicPr/>
                  </pic:nvPicPr>
                  <pic:blipFill>
                    <a:blip r:embed="rId51">
                      <a:extLst>
                        <a:ext uri="{28A0092B-C50C-407E-A947-70E740481C1C}">
                          <a14:useLocalDpi xmlns:a14="http://schemas.microsoft.com/office/drawing/2010/main" val="0"/>
                        </a:ext>
                      </a:extLst>
                    </a:blip>
                    <a:stretch>
                      <a:fillRect/>
                    </a:stretch>
                  </pic:blipFill>
                  <pic:spPr>
                    <a:xfrm>
                      <a:off x="0" y="0"/>
                      <a:ext cx="5943600" cy="3088799"/>
                    </a:xfrm>
                    <a:prstGeom prst="rect">
                      <a:avLst/>
                    </a:prstGeom>
                  </pic:spPr>
                </pic:pic>
              </a:graphicData>
            </a:graphic>
          </wp:inline>
        </w:drawing>
      </w:r>
    </w:p>
    <w:p w:rsidR="4E415AD5" w:rsidP="4E415AD5" w:rsidRDefault="4E415AD5" w14:paraId="754F7D87" w14:textId="59B9F197">
      <w:pPr>
        <w:ind w:left="1260"/>
        <w:rPr>
          <w:rFonts w:eastAsia="Times New Roman" w:cs="Times New Roman"/>
          <w:color w:val="000000" w:themeColor="text1"/>
        </w:rPr>
      </w:pPr>
    </w:p>
    <w:p w:rsidR="4E415AD5" w:rsidP="4E415AD5" w:rsidRDefault="4E415AD5" w14:paraId="4369BEEB" w14:textId="77777777">
      <w:pPr>
        <w:ind w:left="1260"/>
        <w:rPr>
          <w:rFonts w:eastAsia="Calibri" w:cs="Arial"/>
          <w:color w:val="FF0000"/>
          <w:lang w:val="es-MX"/>
        </w:rPr>
      </w:pPr>
    </w:p>
    <w:p w:rsidR="60F6B933" w:rsidP="60F6B933" w:rsidRDefault="60F6B933" w14:paraId="347AFBF3" w14:textId="220F2118">
      <w:pPr>
        <w:ind w:left="1260"/>
        <w:rPr>
          <w:rFonts w:eastAsia="Calibri" w:cs="Arial"/>
          <w:color w:val="FF0000"/>
          <w:lang w:val="es-MX"/>
        </w:rPr>
      </w:pPr>
    </w:p>
    <w:p w:rsidR="60F6B933" w:rsidP="60F6B933" w:rsidRDefault="60F6B933" w14:paraId="2214C43C" w14:textId="70C79A1C">
      <w:pPr>
        <w:ind w:left="1260"/>
        <w:rPr>
          <w:rFonts w:eastAsia="Calibri" w:cs="Arial"/>
          <w:color w:val="FF0000"/>
          <w:lang w:val="es-MX"/>
        </w:rPr>
      </w:pPr>
    </w:p>
    <w:p w:rsidR="60F6B933" w:rsidP="60F6B933" w:rsidRDefault="60F6B933" w14:paraId="504EF421" w14:textId="4B64C381">
      <w:pPr>
        <w:ind w:left="1260"/>
        <w:rPr>
          <w:rFonts w:eastAsia="Calibri" w:cs="Arial"/>
          <w:color w:val="FF0000"/>
          <w:lang w:val="es-MX"/>
        </w:rPr>
      </w:pPr>
    </w:p>
    <w:p w:rsidR="60F6B933" w:rsidP="60F6B933" w:rsidRDefault="60F6B933" w14:paraId="700F75F2" w14:textId="4B9BEBEC">
      <w:pPr>
        <w:ind w:left="1260"/>
        <w:rPr>
          <w:rFonts w:eastAsia="Calibri" w:cs="Arial"/>
          <w:color w:val="FF0000"/>
          <w:lang w:val="es-MX"/>
        </w:rPr>
      </w:pPr>
    </w:p>
    <w:p w:rsidR="4E415AD5" w:rsidP="4E415AD5" w:rsidRDefault="4E415AD5" w14:paraId="41699BB3" w14:textId="23832998">
      <w:pPr>
        <w:ind w:left="1260"/>
        <w:rPr>
          <w:sz w:val="28"/>
          <w:szCs w:val="28"/>
          <w:lang w:val="es-MX"/>
        </w:rPr>
      </w:pPr>
      <w:r w:rsidRPr="4E415AD5">
        <w:rPr>
          <w:sz w:val="28"/>
          <w:szCs w:val="28"/>
          <w:lang w:val="es-MX"/>
        </w:rPr>
        <w:t xml:space="preserve">14.10.2 Referencia </w:t>
      </w:r>
    </w:p>
    <w:p w:rsidR="4E415AD5" w:rsidP="4E415AD5" w:rsidRDefault="4E415AD5" w14:paraId="262ED4F7" w14:textId="77777777">
      <w:pPr>
        <w:ind w:left="1260"/>
        <w:rPr>
          <w:sz w:val="28"/>
          <w:szCs w:val="28"/>
          <w:lang w:val="es-MX"/>
        </w:rPr>
      </w:pPr>
    </w:p>
    <w:p w:rsidR="4E415AD5" w:rsidP="4E415AD5" w:rsidRDefault="4E415AD5" w14:paraId="1D8772BF" w14:textId="0215FFCE">
      <w:pPr>
        <w:ind w:left="1260"/>
      </w:pPr>
      <w:r>
        <w:rPr>
          <w:noProof/>
        </w:rPr>
        <w:drawing>
          <wp:inline distT="0" distB="0" distL="0" distR="0" wp14:anchorId="2338244F" wp14:editId="315C00FD">
            <wp:extent cx="4572000" cy="2047875"/>
            <wp:effectExtent l="0" t="0" r="0" b="0"/>
            <wp:docPr id="1098505720" name="Imagen 1098505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2084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rsidR="4E415AD5" w:rsidP="4E415AD5" w:rsidRDefault="4E415AD5" w14:paraId="115A3F29" w14:textId="4E926B27">
      <w:pPr>
        <w:ind w:left="1260"/>
      </w:pPr>
      <w:r>
        <w:t>Pantalla número 14: Muestra una pantalla con todas las orientaciones sexuales registradas en la base de datos, al mismo tiempo muestra las distintas opciones para la manipulación de estos datos.</w:t>
      </w:r>
    </w:p>
    <w:p w:rsidR="4E415AD5" w:rsidP="4E415AD5" w:rsidRDefault="4E415AD5" w14:paraId="51DFF5C5" w14:textId="65E5C9CA">
      <w:pPr>
        <w:rPr>
          <w:rFonts w:eastAsia="Calibri" w:cs="Arial"/>
          <w:b/>
          <w:bCs/>
          <w:lang w:val="es-MX"/>
        </w:rPr>
      </w:pPr>
    </w:p>
    <w:p w:rsidR="4E415AD5" w:rsidP="4E415AD5" w:rsidRDefault="4E415AD5" w14:paraId="54568617" w14:textId="71AB98DB">
      <w:pPr>
        <w:ind w:left="1260"/>
        <w:rPr>
          <w:sz w:val="28"/>
          <w:szCs w:val="28"/>
          <w:lang w:val="es-MX"/>
        </w:rPr>
      </w:pPr>
      <w:r w:rsidRPr="4E415AD5">
        <w:rPr>
          <w:sz w:val="28"/>
          <w:szCs w:val="28"/>
          <w:lang w:val="es-MX"/>
        </w:rPr>
        <w:t>14.10.3.1 Agregar orientación sexual</w:t>
      </w:r>
    </w:p>
    <w:p w:rsidR="4E415AD5" w:rsidP="4E415AD5" w:rsidRDefault="4E415AD5" w14:paraId="58481F81" w14:textId="65E5C9CA">
      <w:pPr>
        <w:ind w:left="1260"/>
        <w:rPr>
          <w:sz w:val="28"/>
          <w:szCs w:val="28"/>
          <w:lang w:val="es-MX"/>
        </w:rPr>
      </w:pPr>
    </w:p>
    <w:p w:rsidR="4E415AD5" w:rsidP="4E415AD5" w:rsidRDefault="4E415AD5" w14:paraId="66377291" w14:textId="285BFFAD">
      <w:pPr>
        <w:ind w:left="2070"/>
        <w:rPr>
          <w:sz w:val="28"/>
          <w:szCs w:val="28"/>
          <w:lang w:val="es-MX"/>
        </w:rPr>
      </w:pPr>
      <w:r w:rsidRPr="4E415AD5">
        <w:rPr>
          <w:sz w:val="28"/>
          <w:szCs w:val="28"/>
          <w:lang w:val="es-MX"/>
        </w:rPr>
        <w:t>14.10.3.1.1 Origen de Datos</w:t>
      </w:r>
    </w:p>
    <w:p w:rsidR="4E415AD5" w:rsidP="4E415AD5" w:rsidRDefault="4E415AD5" w14:paraId="7C47ADE3" w14:textId="65E5C9CA">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4E415AD5" w:rsidTr="4E415AD5" w14:paraId="0AD17F06" w14:textId="77777777">
        <w:trPr>
          <w:trHeight w:val="300"/>
        </w:trPr>
        <w:tc>
          <w:tcPr>
            <w:tcW w:w="4044" w:type="dxa"/>
          </w:tcPr>
          <w:p w:rsidR="4E415AD5" w:rsidP="4E415AD5" w:rsidRDefault="4E415AD5" w14:paraId="6289097C" w14:textId="77777777">
            <w:pPr>
              <w:jc w:val="center"/>
              <w:rPr>
                <w:b/>
                <w:bCs/>
                <w:sz w:val="28"/>
                <w:szCs w:val="28"/>
                <w:lang w:val="es-MX"/>
              </w:rPr>
            </w:pPr>
            <w:r w:rsidRPr="4E415AD5">
              <w:rPr>
                <w:b/>
                <w:bCs/>
                <w:sz w:val="28"/>
                <w:szCs w:val="28"/>
                <w:lang w:val="es-MX"/>
              </w:rPr>
              <w:t>Campo</w:t>
            </w:r>
          </w:p>
        </w:tc>
        <w:tc>
          <w:tcPr>
            <w:tcW w:w="4046" w:type="dxa"/>
          </w:tcPr>
          <w:p w:rsidR="4E415AD5" w:rsidP="4E415AD5" w:rsidRDefault="4E415AD5" w14:paraId="14D8B46B" w14:textId="77777777">
            <w:pPr>
              <w:jc w:val="center"/>
              <w:rPr>
                <w:b/>
                <w:bCs/>
                <w:sz w:val="28"/>
                <w:szCs w:val="28"/>
                <w:lang w:val="es-MX"/>
              </w:rPr>
            </w:pPr>
            <w:r w:rsidRPr="4E415AD5">
              <w:rPr>
                <w:b/>
                <w:bCs/>
                <w:sz w:val="28"/>
                <w:szCs w:val="28"/>
                <w:lang w:val="es-MX"/>
              </w:rPr>
              <w:t>Origen</w:t>
            </w:r>
          </w:p>
        </w:tc>
      </w:tr>
      <w:tr w:rsidR="4E415AD5" w:rsidTr="4E415AD5" w14:paraId="024B7C52" w14:textId="77777777">
        <w:trPr>
          <w:trHeight w:val="300"/>
        </w:trPr>
        <w:tc>
          <w:tcPr>
            <w:tcW w:w="4044" w:type="dxa"/>
          </w:tcPr>
          <w:p w:rsidR="4E415AD5" w:rsidP="4E415AD5" w:rsidRDefault="4E415AD5" w14:paraId="0DE7999B" w14:textId="03AA99EE">
            <w:pPr>
              <w:rPr>
                <w:sz w:val="28"/>
                <w:szCs w:val="28"/>
                <w:lang w:val="es-MX"/>
              </w:rPr>
            </w:pPr>
            <w:r w:rsidRPr="4E415AD5">
              <w:rPr>
                <w:sz w:val="28"/>
                <w:szCs w:val="28"/>
                <w:lang w:val="es-MX"/>
              </w:rPr>
              <w:t>Código</w:t>
            </w:r>
          </w:p>
        </w:tc>
        <w:tc>
          <w:tcPr>
            <w:tcW w:w="4046" w:type="dxa"/>
          </w:tcPr>
          <w:p w:rsidR="4E415AD5" w:rsidP="4E415AD5" w:rsidRDefault="4E415AD5" w14:paraId="41BC947E" w14:textId="67BE9EA4">
            <w:pPr>
              <w:rPr>
                <w:sz w:val="28"/>
                <w:szCs w:val="28"/>
                <w:lang w:val="es-MX"/>
              </w:rPr>
            </w:pPr>
            <w:r w:rsidRPr="4E415AD5">
              <w:rPr>
                <w:sz w:val="28"/>
                <w:szCs w:val="28"/>
                <w:lang w:val="es-MX"/>
              </w:rPr>
              <w:t>Generado de forma automática</w:t>
            </w:r>
          </w:p>
        </w:tc>
      </w:tr>
      <w:tr w:rsidR="4E415AD5" w:rsidTr="4E415AD5" w14:paraId="0AB5BEFA" w14:textId="77777777">
        <w:trPr>
          <w:trHeight w:val="300"/>
        </w:trPr>
        <w:tc>
          <w:tcPr>
            <w:tcW w:w="4044" w:type="dxa"/>
          </w:tcPr>
          <w:p w:rsidR="4E415AD5" w:rsidP="4E415AD5" w:rsidRDefault="4E415AD5" w14:paraId="5AEE7562" w14:textId="4E52624F">
            <w:pPr>
              <w:rPr>
                <w:sz w:val="28"/>
                <w:szCs w:val="28"/>
                <w:lang w:val="es-MX"/>
              </w:rPr>
            </w:pPr>
            <w:r w:rsidRPr="4E415AD5">
              <w:rPr>
                <w:sz w:val="28"/>
                <w:szCs w:val="28"/>
                <w:lang w:val="es-MX"/>
              </w:rPr>
              <w:t>Titulo</w:t>
            </w:r>
          </w:p>
        </w:tc>
        <w:tc>
          <w:tcPr>
            <w:tcW w:w="4046" w:type="dxa"/>
          </w:tcPr>
          <w:p w:rsidR="4E415AD5" w:rsidP="4E415AD5" w:rsidRDefault="4E415AD5" w14:paraId="6C58D68E" w14:textId="22E8DA7C">
            <w:pPr>
              <w:rPr>
                <w:sz w:val="28"/>
                <w:szCs w:val="28"/>
                <w:lang w:val="es-MX"/>
              </w:rPr>
            </w:pPr>
            <w:r w:rsidRPr="4E415AD5">
              <w:rPr>
                <w:sz w:val="28"/>
                <w:szCs w:val="28"/>
                <w:lang w:val="es-MX"/>
              </w:rPr>
              <w:t>Digitado por el usuario</w:t>
            </w:r>
          </w:p>
        </w:tc>
      </w:tr>
      <w:tr w:rsidR="4E415AD5" w:rsidTr="4E415AD5" w14:paraId="7BC16B4F" w14:textId="77777777">
        <w:trPr>
          <w:trHeight w:val="300"/>
        </w:trPr>
        <w:tc>
          <w:tcPr>
            <w:tcW w:w="4044" w:type="dxa"/>
          </w:tcPr>
          <w:p w:rsidR="4E415AD5" w:rsidP="4E415AD5" w:rsidRDefault="4E415AD5" w14:paraId="730D8F9F" w14:textId="197794E3">
            <w:pPr>
              <w:rPr>
                <w:sz w:val="28"/>
                <w:szCs w:val="28"/>
                <w:lang w:val="es-MX"/>
              </w:rPr>
            </w:pPr>
            <w:r w:rsidRPr="4E415AD5">
              <w:rPr>
                <w:sz w:val="28"/>
                <w:szCs w:val="28"/>
                <w:lang w:val="es-MX"/>
              </w:rPr>
              <w:t>Descripción</w:t>
            </w:r>
          </w:p>
        </w:tc>
        <w:tc>
          <w:tcPr>
            <w:tcW w:w="4046" w:type="dxa"/>
          </w:tcPr>
          <w:p w:rsidR="4E415AD5" w:rsidP="4E415AD5" w:rsidRDefault="4E415AD5" w14:paraId="6F5D64F0" w14:textId="7FAE05A5">
            <w:pPr>
              <w:rPr>
                <w:sz w:val="28"/>
                <w:szCs w:val="28"/>
                <w:lang w:val="es-MX"/>
              </w:rPr>
            </w:pPr>
            <w:r w:rsidRPr="4E415AD5">
              <w:rPr>
                <w:sz w:val="28"/>
                <w:szCs w:val="28"/>
                <w:lang w:val="es-MX"/>
              </w:rPr>
              <w:t>Digitado por el usuario</w:t>
            </w:r>
          </w:p>
        </w:tc>
      </w:tr>
    </w:tbl>
    <w:p w:rsidR="4E415AD5" w:rsidP="4E415AD5" w:rsidRDefault="4E415AD5" w14:paraId="3F44CE05" w14:textId="65E5C9CA">
      <w:pPr>
        <w:ind w:left="1260"/>
        <w:rPr>
          <w:rFonts w:eastAsia="Calibri" w:cs="Arial"/>
          <w:lang w:val="es-MX"/>
        </w:rPr>
      </w:pPr>
    </w:p>
    <w:p w:rsidR="4E415AD5" w:rsidP="4E415AD5" w:rsidRDefault="4E415AD5" w14:paraId="0CC78E4D" w14:textId="33AF52B6">
      <w:pPr>
        <w:ind w:left="2070"/>
        <w:rPr>
          <w:sz w:val="28"/>
          <w:szCs w:val="28"/>
          <w:lang w:val="es-MX"/>
        </w:rPr>
      </w:pPr>
      <w:r w:rsidRPr="4E415AD5">
        <w:rPr>
          <w:sz w:val="28"/>
          <w:szCs w:val="28"/>
          <w:lang w:val="es-MX"/>
        </w:rPr>
        <w:t>5.8.3.1.2 Destino de los Datos (Información sensible)</w:t>
      </w:r>
    </w:p>
    <w:p w:rsidR="4E415AD5" w:rsidP="4E415AD5" w:rsidRDefault="4E415AD5" w14:paraId="233E3C63" w14:textId="65E5C9CA">
      <w:pPr>
        <w:ind w:left="1260"/>
        <w:rPr>
          <w:sz w:val="28"/>
          <w:szCs w:val="28"/>
          <w:lang w:val="es-MX"/>
        </w:rPr>
      </w:pPr>
    </w:p>
    <w:tbl>
      <w:tblPr>
        <w:tblStyle w:val="Tablaconcuadrcula"/>
        <w:tblW w:w="0" w:type="auto"/>
        <w:tblInd w:w="1260" w:type="dxa"/>
        <w:tblLook w:val="04A0" w:firstRow="1" w:lastRow="0" w:firstColumn="1" w:lastColumn="0" w:noHBand="0" w:noVBand="1"/>
      </w:tblPr>
      <w:tblGrid>
        <w:gridCol w:w="1649"/>
        <w:gridCol w:w="5232"/>
        <w:gridCol w:w="1209"/>
      </w:tblGrid>
      <w:tr w:rsidR="4E415AD5" w:rsidTr="4E415AD5" w14:paraId="2EA782D6" w14:textId="77777777">
        <w:trPr>
          <w:trHeight w:val="300"/>
        </w:trPr>
        <w:tc>
          <w:tcPr>
            <w:tcW w:w="1649" w:type="dxa"/>
          </w:tcPr>
          <w:p w:rsidR="4E415AD5" w:rsidP="4E415AD5" w:rsidRDefault="4E415AD5" w14:paraId="1672F20F" w14:textId="77777777">
            <w:pPr>
              <w:jc w:val="center"/>
              <w:rPr>
                <w:b/>
                <w:bCs/>
                <w:sz w:val="28"/>
                <w:szCs w:val="28"/>
                <w:lang w:val="es-MX"/>
              </w:rPr>
            </w:pPr>
            <w:r w:rsidRPr="4E415AD5">
              <w:rPr>
                <w:b/>
                <w:bCs/>
                <w:sz w:val="28"/>
                <w:szCs w:val="28"/>
                <w:lang w:val="es-MX"/>
              </w:rPr>
              <w:t>Campo</w:t>
            </w:r>
          </w:p>
        </w:tc>
        <w:tc>
          <w:tcPr>
            <w:tcW w:w="5232" w:type="dxa"/>
          </w:tcPr>
          <w:p w:rsidR="4E415AD5" w:rsidP="4E415AD5" w:rsidRDefault="4E415AD5" w14:paraId="6CA5A268" w14:textId="77777777">
            <w:pPr>
              <w:jc w:val="center"/>
              <w:rPr>
                <w:b/>
                <w:bCs/>
                <w:sz w:val="28"/>
                <w:szCs w:val="28"/>
                <w:lang w:val="es-MX"/>
              </w:rPr>
            </w:pPr>
            <w:r w:rsidRPr="4E415AD5">
              <w:rPr>
                <w:b/>
                <w:bCs/>
                <w:sz w:val="28"/>
                <w:szCs w:val="28"/>
                <w:lang w:val="es-MX"/>
              </w:rPr>
              <w:t>Destino</w:t>
            </w:r>
          </w:p>
        </w:tc>
        <w:tc>
          <w:tcPr>
            <w:tcW w:w="1209" w:type="dxa"/>
          </w:tcPr>
          <w:p w:rsidR="4E415AD5" w:rsidP="4E415AD5" w:rsidRDefault="4E415AD5" w14:paraId="355D5AD9" w14:textId="77777777">
            <w:pPr>
              <w:jc w:val="center"/>
              <w:rPr>
                <w:b/>
                <w:bCs/>
                <w:sz w:val="28"/>
                <w:szCs w:val="28"/>
                <w:lang w:val="es-MX"/>
              </w:rPr>
            </w:pPr>
            <w:r w:rsidRPr="4E415AD5">
              <w:rPr>
                <w:b/>
                <w:bCs/>
                <w:sz w:val="28"/>
                <w:szCs w:val="28"/>
                <w:lang w:val="es-MX"/>
              </w:rPr>
              <w:t>Dato sensible</w:t>
            </w:r>
          </w:p>
        </w:tc>
      </w:tr>
      <w:tr w:rsidR="4E415AD5" w:rsidTr="4E415AD5" w14:paraId="4048E878" w14:textId="77777777">
        <w:trPr>
          <w:trHeight w:val="300"/>
        </w:trPr>
        <w:tc>
          <w:tcPr>
            <w:tcW w:w="1649" w:type="dxa"/>
          </w:tcPr>
          <w:p w:rsidR="4E415AD5" w:rsidP="4E415AD5" w:rsidRDefault="4E415AD5" w14:paraId="6372A295" w14:textId="03AA99EE">
            <w:pPr>
              <w:rPr>
                <w:sz w:val="28"/>
                <w:szCs w:val="28"/>
                <w:lang w:val="es-MX"/>
              </w:rPr>
            </w:pPr>
            <w:r w:rsidRPr="4E415AD5">
              <w:rPr>
                <w:sz w:val="28"/>
                <w:szCs w:val="28"/>
                <w:lang w:val="es-MX"/>
              </w:rPr>
              <w:t>Código</w:t>
            </w:r>
          </w:p>
        </w:tc>
        <w:tc>
          <w:tcPr>
            <w:tcW w:w="5232" w:type="dxa"/>
          </w:tcPr>
          <w:p w:rsidR="4E415AD5" w:rsidP="4E415AD5" w:rsidRDefault="4E415AD5" w14:paraId="4C7E035F" w14:textId="6C52C4C8">
            <w:pPr>
              <w:rPr>
                <w:sz w:val="28"/>
                <w:szCs w:val="28"/>
                <w:lang w:val="es-MX"/>
              </w:rPr>
            </w:pPr>
            <w:proofErr w:type="spellStart"/>
            <w:r w:rsidRPr="4E415AD5">
              <w:rPr>
                <w:sz w:val="28"/>
                <w:szCs w:val="28"/>
                <w:lang w:val="es-MX"/>
              </w:rPr>
              <w:t>TA_OrientacionesSexuales.Ci_Codigo</w:t>
            </w:r>
            <w:proofErr w:type="spellEnd"/>
          </w:p>
        </w:tc>
        <w:tc>
          <w:tcPr>
            <w:tcW w:w="1209" w:type="dxa"/>
          </w:tcPr>
          <w:p w:rsidR="4E415AD5" w:rsidP="4E415AD5" w:rsidRDefault="4E415AD5" w14:paraId="62552887" w14:textId="77777777">
            <w:pPr>
              <w:rPr>
                <w:sz w:val="28"/>
                <w:szCs w:val="28"/>
                <w:lang w:val="es-MX"/>
              </w:rPr>
            </w:pPr>
            <w:r w:rsidRPr="4E415AD5">
              <w:rPr>
                <w:sz w:val="28"/>
                <w:szCs w:val="28"/>
                <w:lang w:val="es-MX"/>
              </w:rPr>
              <w:t>Si</w:t>
            </w:r>
          </w:p>
        </w:tc>
      </w:tr>
      <w:tr w:rsidR="4E415AD5" w:rsidTr="4E415AD5" w14:paraId="2B02B551" w14:textId="77777777">
        <w:trPr>
          <w:trHeight w:val="300"/>
        </w:trPr>
        <w:tc>
          <w:tcPr>
            <w:tcW w:w="1649" w:type="dxa"/>
          </w:tcPr>
          <w:p w:rsidR="4E415AD5" w:rsidP="4E415AD5" w:rsidRDefault="4E415AD5" w14:paraId="32802393" w14:textId="4E52624F">
            <w:pPr>
              <w:rPr>
                <w:sz w:val="28"/>
                <w:szCs w:val="28"/>
                <w:lang w:val="es-MX"/>
              </w:rPr>
            </w:pPr>
            <w:r w:rsidRPr="4E415AD5">
              <w:rPr>
                <w:sz w:val="28"/>
                <w:szCs w:val="28"/>
                <w:lang w:val="es-MX"/>
              </w:rPr>
              <w:t>Titulo</w:t>
            </w:r>
          </w:p>
        </w:tc>
        <w:tc>
          <w:tcPr>
            <w:tcW w:w="5232" w:type="dxa"/>
          </w:tcPr>
          <w:p w:rsidR="4E415AD5" w:rsidP="4E415AD5" w:rsidRDefault="4E415AD5" w14:paraId="3BB7674E" w14:textId="23162E7A">
            <w:pPr>
              <w:rPr>
                <w:rFonts w:eastAsia="Calibri" w:cs="Arial"/>
                <w:sz w:val="28"/>
                <w:szCs w:val="28"/>
                <w:lang w:val="es-MX"/>
              </w:rPr>
            </w:pPr>
            <w:proofErr w:type="spellStart"/>
            <w:r w:rsidRPr="4E415AD5">
              <w:rPr>
                <w:sz w:val="28"/>
                <w:szCs w:val="28"/>
                <w:lang w:val="es-MX"/>
              </w:rPr>
              <w:t>TA_OrientacionesSexuales.CV_Titulo</w:t>
            </w:r>
            <w:proofErr w:type="spellEnd"/>
          </w:p>
        </w:tc>
        <w:tc>
          <w:tcPr>
            <w:tcW w:w="1209" w:type="dxa"/>
          </w:tcPr>
          <w:p w:rsidR="4E415AD5" w:rsidP="4E415AD5" w:rsidRDefault="4E415AD5" w14:paraId="240D2C92" w14:textId="77777777">
            <w:pPr>
              <w:rPr>
                <w:sz w:val="28"/>
                <w:szCs w:val="28"/>
                <w:lang w:val="es-MX"/>
              </w:rPr>
            </w:pPr>
            <w:r w:rsidRPr="4E415AD5">
              <w:rPr>
                <w:sz w:val="28"/>
                <w:szCs w:val="28"/>
                <w:lang w:val="es-MX"/>
              </w:rPr>
              <w:t>Si</w:t>
            </w:r>
          </w:p>
        </w:tc>
      </w:tr>
      <w:tr w:rsidR="4E415AD5" w:rsidTr="4E415AD5" w14:paraId="14648901" w14:textId="77777777">
        <w:trPr>
          <w:trHeight w:val="300"/>
        </w:trPr>
        <w:tc>
          <w:tcPr>
            <w:tcW w:w="1649" w:type="dxa"/>
          </w:tcPr>
          <w:p w:rsidR="4E415AD5" w:rsidP="4E415AD5" w:rsidRDefault="4E415AD5" w14:paraId="1B1A5925" w14:textId="197794E3">
            <w:pPr>
              <w:rPr>
                <w:sz w:val="28"/>
                <w:szCs w:val="28"/>
                <w:lang w:val="es-MX"/>
              </w:rPr>
            </w:pPr>
            <w:r w:rsidRPr="4E415AD5">
              <w:rPr>
                <w:sz w:val="28"/>
                <w:szCs w:val="28"/>
                <w:lang w:val="es-MX"/>
              </w:rPr>
              <w:t>Descripción</w:t>
            </w:r>
          </w:p>
        </w:tc>
        <w:tc>
          <w:tcPr>
            <w:tcW w:w="5232" w:type="dxa"/>
          </w:tcPr>
          <w:p w:rsidR="4E415AD5" w:rsidP="4E415AD5" w:rsidRDefault="4E415AD5" w14:paraId="57334893" w14:textId="0C5C6AE8">
            <w:pPr>
              <w:rPr>
                <w:rFonts w:eastAsia="Times New Roman" w:cs="Times New Roman"/>
                <w:sz w:val="28"/>
                <w:szCs w:val="28"/>
                <w:lang w:val="es-MX"/>
              </w:rPr>
            </w:pPr>
            <w:proofErr w:type="spellStart"/>
            <w:r w:rsidRPr="4E415AD5">
              <w:rPr>
                <w:sz w:val="28"/>
                <w:szCs w:val="28"/>
                <w:lang w:val="es-MX"/>
              </w:rPr>
              <w:t>TA_OrientacionesSexuales</w:t>
            </w:r>
            <w:proofErr w:type="spellEnd"/>
            <w:r w:rsidRPr="4E415AD5">
              <w:rPr>
                <w:sz w:val="28"/>
                <w:szCs w:val="28"/>
                <w:lang w:val="es-MX"/>
              </w:rPr>
              <w:t>.</w:t>
            </w:r>
            <w:proofErr w:type="spellStart"/>
            <w:r w:rsidRPr="4E415AD5">
              <w:rPr>
                <w:rFonts w:eastAsia="Times New Roman" w:cs="Times New Roman"/>
                <w:sz w:val="28"/>
                <w:szCs w:val="28"/>
                <w:lang w:val="es-ES"/>
              </w:rPr>
              <w:t>CV_Descripcion</w:t>
            </w:r>
            <w:proofErr w:type="spellEnd"/>
          </w:p>
        </w:tc>
        <w:tc>
          <w:tcPr>
            <w:tcW w:w="1209" w:type="dxa"/>
          </w:tcPr>
          <w:p w:rsidR="4E415AD5" w:rsidP="4E415AD5" w:rsidRDefault="4E415AD5" w14:paraId="0FC74C20" w14:textId="7E5F6451">
            <w:pPr>
              <w:rPr>
                <w:sz w:val="28"/>
                <w:szCs w:val="28"/>
                <w:lang w:val="es-MX"/>
              </w:rPr>
            </w:pPr>
            <w:r w:rsidRPr="4E415AD5">
              <w:rPr>
                <w:sz w:val="28"/>
                <w:szCs w:val="28"/>
                <w:lang w:val="es-MX"/>
              </w:rPr>
              <w:t>Si</w:t>
            </w:r>
          </w:p>
        </w:tc>
      </w:tr>
    </w:tbl>
    <w:p w:rsidR="4E415AD5" w:rsidP="4E415AD5" w:rsidRDefault="4E415AD5" w14:paraId="66A43687" w14:textId="65E5C9CA">
      <w:pPr>
        <w:ind w:left="1260"/>
        <w:rPr>
          <w:sz w:val="28"/>
          <w:szCs w:val="28"/>
          <w:lang w:val="es-MX"/>
        </w:rPr>
      </w:pPr>
    </w:p>
    <w:p w:rsidR="4E415AD5" w:rsidP="4E415AD5" w:rsidRDefault="4E415AD5" w14:paraId="6DBDFE7E" w14:textId="65E5C9CA">
      <w:pPr>
        <w:ind w:left="1260"/>
        <w:rPr>
          <w:rFonts w:eastAsia="Calibri" w:cs="Arial"/>
          <w:lang w:val="es-MX"/>
        </w:rPr>
      </w:pPr>
    </w:p>
    <w:p w:rsidR="4E415AD5" w:rsidP="4E415AD5" w:rsidRDefault="4E415AD5" w14:paraId="0B7F1B73" w14:textId="10964080">
      <w:pPr>
        <w:ind w:left="1260"/>
        <w:rPr>
          <w:sz w:val="28"/>
          <w:szCs w:val="28"/>
          <w:lang w:val="es-MX"/>
        </w:rPr>
      </w:pPr>
      <w:r w:rsidRPr="4E415AD5">
        <w:rPr>
          <w:sz w:val="28"/>
          <w:szCs w:val="28"/>
          <w:lang w:val="es-MX"/>
        </w:rPr>
        <w:t>14.10.3.1.3 Otras tablas Afectadas</w:t>
      </w:r>
    </w:p>
    <w:p w:rsidR="4E415AD5" w:rsidP="4E415AD5" w:rsidRDefault="4E415AD5" w14:paraId="6BDACB7B" w14:textId="65E5C9CA">
      <w:pPr>
        <w:ind w:left="1260"/>
        <w:rPr>
          <w:sz w:val="28"/>
          <w:szCs w:val="28"/>
          <w:lang w:val="es-MX"/>
        </w:rPr>
      </w:pPr>
    </w:p>
    <w:p w:rsidR="4E415AD5" w:rsidP="4E415AD5" w:rsidRDefault="4E415AD5" w14:paraId="2A29266E" w14:textId="65E5C9CA">
      <w:pPr>
        <w:ind w:left="1260"/>
        <w:rPr>
          <w:rFonts w:eastAsia="Calibri" w:cs="Arial"/>
          <w:lang w:val="es-MX"/>
        </w:rPr>
      </w:pPr>
      <w:r w:rsidRPr="4E415AD5">
        <w:rPr>
          <w:rFonts w:eastAsia="Calibri" w:cs="Arial"/>
          <w:lang w:val="es-MX"/>
        </w:rPr>
        <w:t xml:space="preserve">No hay </w:t>
      </w:r>
    </w:p>
    <w:p w:rsidR="4E415AD5" w:rsidP="4E415AD5" w:rsidRDefault="4E415AD5" w14:paraId="131F3EC2" w14:textId="65E5C9CA">
      <w:pPr>
        <w:ind w:left="1260"/>
        <w:rPr>
          <w:rFonts w:eastAsia="Calibri" w:cs="Arial"/>
          <w:lang w:val="es-MX"/>
        </w:rPr>
      </w:pPr>
    </w:p>
    <w:p w:rsidR="4E415AD5" w:rsidP="4E415AD5" w:rsidRDefault="4E415AD5" w14:paraId="17E165F1" w14:textId="6AF78FA1">
      <w:pPr>
        <w:ind w:left="1260"/>
        <w:rPr>
          <w:sz w:val="28"/>
          <w:szCs w:val="28"/>
          <w:lang w:val="es-MX"/>
        </w:rPr>
      </w:pPr>
      <w:r w:rsidRPr="4E415AD5">
        <w:rPr>
          <w:sz w:val="28"/>
          <w:szCs w:val="28"/>
          <w:lang w:val="es-MX"/>
        </w:rPr>
        <w:t xml:space="preserve">14.10.3.1.4 </w:t>
      </w:r>
      <w:proofErr w:type="spellStart"/>
      <w:r w:rsidRPr="4E415AD5">
        <w:rPr>
          <w:sz w:val="28"/>
          <w:szCs w:val="28"/>
          <w:lang w:val="es-MX"/>
        </w:rPr>
        <w:t>Grid</w:t>
      </w:r>
      <w:proofErr w:type="spellEnd"/>
    </w:p>
    <w:p w:rsidR="4E415AD5" w:rsidP="4E415AD5" w:rsidRDefault="4E415AD5" w14:paraId="6E493AA1" w14:textId="65E5C9CA">
      <w:pPr>
        <w:ind w:left="1260"/>
        <w:rPr>
          <w:sz w:val="28"/>
          <w:szCs w:val="28"/>
          <w:lang w:val="es-MX"/>
        </w:rPr>
      </w:pPr>
    </w:p>
    <w:p w:rsidR="4E415AD5" w:rsidP="4E415AD5" w:rsidRDefault="4E415AD5" w14:paraId="08433D89" w14:textId="65E5C9CA">
      <w:pPr>
        <w:ind w:left="1260"/>
        <w:rPr>
          <w:sz w:val="28"/>
          <w:szCs w:val="28"/>
          <w:lang w:val="es-MX"/>
        </w:rPr>
      </w:pPr>
      <w:r w:rsidRPr="4E415AD5">
        <w:rPr>
          <w:sz w:val="28"/>
          <w:szCs w:val="28"/>
          <w:lang w:val="es-MX"/>
        </w:rPr>
        <w:t xml:space="preserve">NO hay </w:t>
      </w:r>
      <w:proofErr w:type="spellStart"/>
      <w:r w:rsidRPr="4E415AD5">
        <w:rPr>
          <w:sz w:val="28"/>
          <w:szCs w:val="28"/>
          <w:lang w:val="es-MX"/>
        </w:rPr>
        <w:t>Grid</w:t>
      </w:r>
      <w:proofErr w:type="spellEnd"/>
    </w:p>
    <w:p w:rsidR="4E415AD5" w:rsidP="4E415AD5" w:rsidRDefault="4E415AD5" w14:paraId="66D2C314" w14:textId="65E5C9CA">
      <w:pPr>
        <w:ind w:left="1260"/>
        <w:rPr>
          <w:rFonts w:eastAsia="Calibri" w:cs="Arial"/>
          <w:lang w:val="es-MX"/>
        </w:rPr>
      </w:pPr>
    </w:p>
    <w:p w:rsidR="4E415AD5" w:rsidP="4E415AD5" w:rsidRDefault="4E415AD5" w14:paraId="71E1ACB3" w14:textId="1AC47552">
      <w:pPr>
        <w:ind w:left="1260"/>
        <w:rPr>
          <w:sz w:val="28"/>
          <w:szCs w:val="28"/>
          <w:lang w:val="es-MX"/>
        </w:rPr>
      </w:pPr>
      <w:r w:rsidRPr="4E415AD5">
        <w:rPr>
          <w:sz w:val="28"/>
          <w:szCs w:val="28"/>
          <w:lang w:val="es-MX"/>
        </w:rPr>
        <w:lastRenderedPageBreak/>
        <w:t>14.10.3.1.5 Detalle de la Implementación</w:t>
      </w:r>
    </w:p>
    <w:p w:rsidR="4E415AD5" w:rsidP="4E415AD5" w:rsidRDefault="4E415AD5" w14:paraId="2836358E" w14:textId="65E5C9CA">
      <w:pPr>
        <w:ind w:left="1710"/>
        <w:rPr>
          <w:sz w:val="28"/>
          <w:szCs w:val="28"/>
          <w:lang w:val="es-MX"/>
        </w:rPr>
      </w:pPr>
    </w:p>
    <w:p w:rsidR="4E415AD5" w:rsidP="4E415AD5" w:rsidRDefault="4E415AD5" w14:paraId="523A0C20" w14:textId="6AC5EBC9">
      <w:pPr>
        <w:ind w:left="1710"/>
        <w:rPr>
          <w:sz w:val="28"/>
          <w:szCs w:val="28"/>
          <w:lang w:val="es-MX"/>
        </w:rPr>
      </w:pPr>
      <w:r w:rsidRPr="4E415AD5">
        <w:rPr>
          <w:sz w:val="28"/>
          <w:szCs w:val="28"/>
          <w:lang w:val="es-MX"/>
        </w:rPr>
        <w:t>14.10.3.1.5.1 Nuevo</w:t>
      </w:r>
    </w:p>
    <w:p w:rsidR="4E415AD5" w:rsidP="4E415AD5" w:rsidRDefault="4E415AD5" w14:paraId="5672BA50" w14:textId="65E5C9CA">
      <w:pPr>
        <w:ind w:left="1710"/>
        <w:rPr>
          <w:sz w:val="28"/>
          <w:szCs w:val="28"/>
          <w:lang w:val="es-MX"/>
        </w:rPr>
      </w:pPr>
    </w:p>
    <w:p w:rsidR="4E415AD5" w:rsidP="4E415AD5" w:rsidRDefault="4E415AD5" w14:paraId="386B5C93" w14:textId="39E7F9C1">
      <w:pPr>
        <w:ind w:left="1710"/>
        <w:rPr>
          <w:sz w:val="28"/>
          <w:szCs w:val="28"/>
          <w:lang w:val="es-MX"/>
        </w:rPr>
      </w:pPr>
      <w:r w:rsidRPr="4E415AD5">
        <w:rPr>
          <w:sz w:val="28"/>
          <w:szCs w:val="28"/>
          <w:lang w:val="es-MX"/>
        </w:rPr>
        <w:t>Al presiona guardar se validan y se guarda en base de datos y se guarda en bitácora la información sensible</w:t>
      </w:r>
    </w:p>
    <w:p w:rsidR="4E415AD5" w:rsidP="4E415AD5" w:rsidRDefault="4E415AD5" w14:paraId="21981CEA" w14:textId="65E5C9CA">
      <w:pPr>
        <w:rPr>
          <w:rFonts w:eastAsia="Calibri" w:cs="Arial"/>
          <w:b/>
          <w:bCs/>
          <w:lang w:val="es-MX"/>
        </w:rPr>
      </w:pPr>
    </w:p>
    <w:p w:rsidR="4E415AD5" w:rsidP="4E415AD5" w:rsidRDefault="4E415AD5" w14:paraId="6F60A439" w14:textId="65E5C9CA">
      <w:pPr>
        <w:rPr>
          <w:rFonts w:eastAsia="Calibri" w:cs="Arial"/>
          <w:b/>
          <w:bCs/>
          <w:lang w:val="es-MX"/>
        </w:rPr>
      </w:pPr>
    </w:p>
    <w:p w:rsidR="4E415AD5" w:rsidP="4E415AD5" w:rsidRDefault="4E415AD5" w14:paraId="67BEB5ED" w14:textId="764D268C">
      <w:pPr>
        <w:ind w:left="1260"/>
        <w:rPr>
          <w:sz w:val="28"/>
          <w:szCs w:val="28"/>
          <w:lang w:val="es-MX"/>
        </w:rPr>
      </w:pPr>
      <w:r w:rsidRPr="4E415AD5">
        <w:rPr>
          <w:sz w:val="28"/>
          <w:szCs w:val="28"/>
          <w:lang w:val="es-MX"/>
        </w:rPr>
        <w:t>14.10.3.2 Actualizar orientación sexual</w:t>
      </w:r>
    </w:p>
    <w:p w:rsidR="4E415AD5" w:rsidP="4E415AD5" w:rsidRDefault="4E415AD5" w14:paraId="1C8361D3" w14:textId="77777777">
      <w:pPr>
        <w:ind w:left="1260"/>
        <w:rPr>
          <w:sz w:val="28"/>
          <w:szCs w:val="28"/>
          <w:lang w:val="es-MX"/>
        </w:rPr>
      </w:pPr>
    </w:p>
    <w:p w:rsidR="4E415AD5" w:rsidP="4E415AD5" w:rsidRDefault="4E415AD5" w14:paraId="0E92449A" w14:textId="4726A2A3">
      <w:pPr>
        <w:ind w:left="1260"/>
        <w:rPr>
          <w:sz w:val="28"/>
          <w:szCs w:val="28"/>
          <w:lang w:val="es-MX"/>
        </w:rPr>
      </w:pPr>
      <w:r w:rsidRPr="4E415AD5">
        <w:rPr>
          <w:sz w:val="28"/>
          <w:szCs w:val="28"/>
          <w:lang w:val="es-MX"/>
        </w:rPr>
        <w:t xml:space="preserve">      14.10.3.2.1 Origen de Datos</w:t>
      </w:r>
    </w:p>
    <w:p w:rsidR="4E415AD5" w:rsidP="4E415AD5" w:rsidRDefault="4E415AD5" w14:paraId="5EB5FBC3" w14:textId="65E5C9CA">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4E415AD5" w:rsidTr="4E415AD5" w14:paraId="74014D60" w14:textId="77777777">
        <w:trPr>
          <w:trHeight w:val="300"/>
        </w:trPr>
        <w:tc>
          <w:tcPr>
            <w:tcW w:w="4044" w:type="dxa"/>
          </w:tcPr>
          <w:p w:rsidR="4E415AD5" w:rsidP="4E415AD5" w:rsidRDefault="4E415AD5" w14:paraId="0A9AF34F" w14:textId="77777777">
            <w:pPr>
              <w:jc w:val="center"/>
              <w:rPr>
                <w:b/>
                <w:bCs/>
                <w:sz w:val="28"/>
                <w:szCs w:val="28"/>
                <w:lang w:val="es-MX"/>
              </w:rPr>
            </w:pPr>
            <w:r w:rsidRPr="4E415AD5">
              <w:rPr>
                <w:b/>
                <w:bCs/>
                <w:sz w:val="28"/>
                <w:szCs w:val="28"/>
                <w:lang w:val="es-MX"/>
              </w:rPr>
              <w:t>Campo</w:t>
            </w:r>
          </w:p>
        </w:tc>
        <w:tc>
          <w:tcPr>
            <w:tcW w:w="4046" w:type="dxa"/>
          </w:tcPr>
          <w:p w:rsidR="4E415AD5" w:rsidP="4E415AD5" w:rsidRDefault="4E415AD5" w14:paraId="76992AB9" w14:textId="77777777">
            <w:pPr>
              <w:jc w:val="center"/>
              <w:rPr>
                <w:b/>
                <w:bCs/>
                <w:sz w:val="28"/>
                <w:szCs w:val="28"/>
                <w:lang w:val="es-MX"/>
              </w:rPr>
            </w:pPr>
            <w:r w:rsidRPr="4E415AD5">
              <w:rPr>
                <w:b/>
                <w:bCs/>
                <w:sz w:val="28"/>
                <w:szCs w:val="28"/>
                <w:lang w:val="es-MX"/>
              </w:rPr>
              <w:t>Origen</w:t>
            </w:r>
          </w:p>
        </w:tc>
      </w:tr>
      <w:tr w:rsidR="4E415AD5" w:rsidTr="4E415AD5" w14:paraId="2A85A418" w14:textId="77777777">
        <w:trPr>
          <w:trHeight w:val="300"/>
        </w:trPr>
        <w:tc>
          <w:tcPr>
            <w:tcW w:w="4044" w:type="dxa"/>
          </w:tcPr>
          <w:p w:rsidR="4E415AD5" w:rsidP="4E415AD5" w:rsidRDefault="4E415AD5" w14:paraId="38D8532A" w14:textId="03AA99EE">
            <w:pPr>
              <w:rPr>
                <w:sz w:val="28"/>
                <w:szCs w:val="28"/>
                <w:lang w:val="es-MX"/>
              </w:rPr>
            </w:pPr>
            <w:r w:rsidRPr="4E415AD5">
              <w:rPr>
                <w:sz w:val="28"/>
                <w:szCs w:val="28"/>
                <w:lang w:val="es-MX"/>
              </w:rPr>
              <w:t>Código</w:t>
            </w:r>
          </w:p>
        </w:tc>
        <w:tc>
          <w:tcPr>
            <w:tcW w:w="4046" w:type="dxa"/>
          </w:tcPr>
          <w:p w:rsidR="4E415AD5" w:rsidP="4E415AD5" w:rsidRDefault="4E415AD5" w14:paraId="7244095C" w14:textId="67BE9EA4">
            <w:pPr>
              <w:rPr>
                <w:sz w:val="28"/>
                <w:szCs w:val="28"/>
                <w:lang w:val="es-MX"/>
              </w:rPr>
            </w:pPr>
            <w:r w:rsidRPr="4E415AD5">
              <w:rPr>
                <w:sz w:val="28"/>
                <w:szCs w:val="28"/>
                <w:lang w:val="es-MX"/>
              </w:rPr>
              <w:t>Generado de forma automática</w:t>
            </w:r>
          </w:p>
        </w:tc>
      </w:tr>
      <w:tr w:rsidR="4E415AD5" w:rsidTr="4E415AD5" w14:paraId="1BF7C87F" w14:textId="77777777">
        <w:trPr>
          <w:trHeight w:val="300"/>
        </w:trPr>
        <w:tc>
          <w:tcPr>
            <w:tcW w:w="4044" w:type="dxa"/>
          </w:tcPr>
          <w:p w:rsidR="4E415AD5" w:rsidP="4E415AD5" w:rsidRDefault="4E415AD5" w14:paraId="7FC0422F" w14:textId="4E52624F">
            <w:pPr>
              <w:rPr>
                <w:sz w:val="28"/>
                <w:szCs w:val="28"/>
                <w:lang w:val="es-MX"/>
              </w:rPr>
            </w:pPr>
            <w:r w:rsidRPr="4E415AD5">
              <w:rPr>
                <w:sz w:val="28"/>
                <w:szCs w:val="28"/>
                <w:lang w:val="es-MX"/>
              </w:rPr>
              <w:t>Titulo</w:t>
            </w:r>
          </w:p>
        </w:tc>
        <w:tc>
          <w:tcPr>
            <w:tcW w:w="4046" w:type="dxa"/>
          </w:tcPr>
          <w:p w:rsidR="4E415AD5" w:rsidP="4E415AD5" w:rsidRDefault="4E415AD5" w14:paraId="79DB91D4" w14:textId="22E8DA7C">
            <w:pPr>
              <w:rPr>
                <w:sz w:val="28"/>
                <w:szCs w:val="28"/>
                <w:lang w:val="es-MX"/>
              </w:rPr>
            </w:pPr>
            <w:r w:rsidRPr="4E415AD5">
              <w:rPr>
                <w:sz w:val="28"/>
                <w:szCs w:val="28"/>
                <w:lang w:val="es-MX"/>
              </w:rPr>
              <w:t>Digitado por el usuario</w:t>
            </w:r>
          </w:p>
        </w:tc>
      </w:tr>
      <w:tr w:rsidR="4E415AD5" w:rsidTr="4E415AD5" w14:paraId="5F0C2760" w14:textId="77777777">
        <w:trPr>
          <w:trHeight w:val="300"/>
        </w:trPr>
        <w:tc>
          <w:tcPr>
            <w:tcW w:w="4044" w:type="dxa"/>
          </w:tcPr>
          <w:p w:rsidR="4E415AD5" w:rsidP="4E415AD5" w:rsidRDefault="4E415AD5" w14:paraId="08A79BBA" w14:textId="197794E3">
            <w:pPr>
              <w:rPr>
                <w:sz w:val="28"/>
                <w:szCs w:val="28"/>
                <w:lang w:val="es-MX"/>
              </w:rPr>
            </w:pPr>
            <w:r w:rsidRPr="4E415AD5">
              <w:rPr>
                <w:sz w:val="28"/>
                <w:szCs w:val="28"/>
                <w:lang w:val="es-MX"/>
              </w:rPr>
              <w:t>Descripción</w:t>
            </w:r>
          </w:p>
        </w:tc>
        <w:tc>
          <w:tcPr>
            <w:tcW w:w="4046" w:type="dxa"/>
          </w:tcPr>
          <w:p w:rsidR="4E415AD5" w:rsidP="4E415AD5" w:rsidRDefault="4E415AD5" w14:paraId="6797883A" w14:textId="7FAE05A5">
            <w:pPr>
              <w:rPr>
                <w:sz w:val="28"/>
                <w:szCs w:val="28"/>
                <w:lang w:val="es-MX"/>
              </w:rPr>
            </w:pPr>
            <w:r w:rsidRPr="4E415AD5">
              <w:rPr>
                <w:sz w:val="28"/>
                <w:szCs w:val="28"/>
                <w:lang w:val="es-MX"/>
              </w:rPr>
              <w:t>Digitado por el usuario</w:t>
            </w:r>
          </w:p>
        </w:tc>
      </w:tr>
    </w:tbl>
    <w:p w:rsidR="4E415AD5" w:rsidP="4E415AD5" w:rsidRDefault="4E415AD5" w14:paraId="02E90E2E" w14:textId="7F108ABE">
      <w:pPr>
        <w:ind w:left="1260"/>
        <w:rPr>
          <w:sz w:val="28"/>
          <w:szCs w:val="28"/>
          <w:lang w:val="es-MX"/>
        </w:rPr>
      </w:pPr>
    </w:p>
    <w:p w:rsidR="4E415AD5" w:rsidP="4E415AD5" w:rsidRDefault="4E415AD5" w14:paraId="08B7601F" w14:textId="77777777">
      <w:pPr>
        <w:ind w:left="1260"/>
        <w:rPr>
          <w:rFonts w:eastAsia="Calibri" w:cs="Arial"/>
          <w:lang w:val="es-MX"/>
        </w:rPr>
      </w:pPr>
    </w:p>
    <w:p w:rsidR="4E415AD5" w:rsidP="4E415AD5" w:rsidRDefault="4E415AD5" w14:paraId="3A8CAA08" w14:textId="7CE7BCF3">
      <w:pPr>
        <w:ind w:left="1260"/>
        <w:rPr>
          <w:rFonts w:eastAsia="Calibri" w:cs="Arial"/>
          <w:lang w:val="es-MX"/>
        </w:rPr>
      </w:pPr>
    </w:p>
    <w:p w:rsidR="4E415AD5" w:rsidP="4E415AD5" w:rsidRDefault="4E415AD5" w14:paraId="573709DC" w14:textId="1DA3E15B">
      <w:pPr>
        <w:ind w:left="1260"/>
        <w:rPr>
          <w:rFonts w:eastAsia="Calibri" w:cs="Arial"/>
          <w:lang w:val="es-MX"/>
        </w:rPr>
      </w:pPr>
    </w:p>
    <w:p w:rsidR="4E415AD5" w:rsidP="4E415AD5" w:rsidRDefault="4E415AD5" w14:paraId="69632E45" w14:textId="08837D58">
      <w:pPr>
        <w:ind w:left="1260"/>
        <w:rPr>
          <w:rFonts w:eastAsia="Calibri" w:cs="Arial"/>
          <w:lang w:val="es-MX"/>
        </w:rPr>
      </w:pPr>
    </w:p>
    <w:p w:rsidR="4E415AD5" w:rsidP="4E415AD5" w:rsidRDefault="4E415AD5" w14:paraId="3C49678A" w14:textId="6D1F0B89">
      <w:pPr>
        <w:ind w:left="1260"/>
        <w:rPr>
          <w:rFonts w:eastAsia="Calibri" w:cs="Arial"/>
          <w:lang w:val="es-MX"/>
        </w:rPr>
      </w:pPr>
    </w:p>
    <w:p w:rsidR="4E415AD5" w:rsidP="4E415AD5" w:rsidRDefault="4E415AD5" w14:paraId="4C21F493" w14:textId="041B68C1">
      <w:pPr>
        <w:ind w:left="1260"/>
        <w:rPr>
          <w:sz w:val="28"/>
          <w:szCs w:val="28"/>
          <w:lang w:val="es-MX"/>
        </w:rPr>
      </w:pPr>
      <w:r w:rsidRPr="4E415AD5">
        <w:rPr>
          <w:sz w:val="28"/>
          <w:szCs w:val="28"/>
          <w:lang w:val="es-MX"/>
        </w:rPr>
        <w:t xml:space="preserve">        14.10.3.2.2 Destino de los Datos (Información sensible)</w:t>
      </w:r>
    </w:p>
    <w:tbl>
      <w:tblPr>
        <w:tblStyle w:val="Tablaconcuadrcula"/>
        <w:tblW w:w="0" w:type="auto"/>
        <w:tblInd w:w="1260" w:type="dxa"/>
        <w:tblLook w:val="04A0" w:firstRow="1" w:lastRow="0" w:firstColumn="1" w:lastColumn="0" w:noHBand="0" w:noVBand="1"/>
      </w:tblPr>
      <w:tblGrid>
        <w:gridCol w:w="1649"/>
        <w:gridCol w:w="5232"/>
        <w:gridCol w:w="1209"/>
      </w:tblGrid>
      <w:tr w:rsidR="4E415AD5" w:rsidTr="4E415AD5" w14:paraId="7E945D00" w14:textId="77777777">
        <w:trPr>
          <w:trHeight w:val="300"/>
        </w:trPr>
        <w:tc>
          <w:tcPr>
            <w:tcW w:w="1649" w:type="dxa"/>
          </w:tcPr>
          <w:p w:rsidR="4E415AD5" w:rsidP="4E415AD5" w:rsidRDefault="4E415AD5" w14:paraId="2C71ACA6" w14:textId="77777777">
            <w:pPr>
              <w:jc w:val="center"/>
              <w:rPr>
                <w:b/>
                <w:bCs/>
                <w:sz w:val="28"/>
                <w:szCs w:val="28"/>
                <w:lang w:val="es-MX"/>
              </w:rPr>
            </w:pPr>
            <w:r w:rsidRPr="4E415AD5">
              <w:rPr>
                <w:b/>
                <w:bCs/>
                <w:sz w:val="28"/>
                <w:szCs w:val="28"/>
                <w:lang w:val="es-MX"/>
              </w:rPr>
              <w:t>Campo</w:t>
            </w:r>
          </w:p>
        </w:tc>
        <w:tc>
          <w:tcPr>
            <w:tcW w:w="5232" w:type="dxa"/>
          </w:tcPr>
          <w:p w:rsidR="4E415AD5" w:rsidP="4E415AD5" w:rsidRDefault="4E415AD5" w14:paraId="642141EF" w14:textId="77777777">
            <w:pPr>
              <w:jc w:val="center"/>
              <w:rPr>
                <w:b/>
                <w:bCs/>
                <w:sz w:val="28"/>
                <w:szCs w:val="28"/>
                <w:lang w:val="es-MX"/>
              </w:rPr>
            </w:pPr>
            <w:r w:rsidRPr="4E415AD5">
              <w:rPr>
                <w:b/>
                <w:bCs/>
                <w:sz w:val="28"/>
                <w:szCs w:val="28"/>
                <w:lang w:val="es-MX"/>
              </w:rPr>
              <w:t>Destino</w:t>
            </w:r>
          </w:p>
        </w:tc>
        <w:tc>
          <w:tcPr>
            <w:tcW w:w="1209" w:type="dxa"/>
          </w:tcPr>
          <w:p w:rsidR="4E415AD5" w:rsidP="4E415AD5" w:rsidRDefault="4E415AD5" w14:paraId="50BDFD96" w14:textId="77777777">
            <w:pPr>
              <w:jc w:val="center"/>
              <w:rPr>
                <w:b/>
                <w:bCs/>
                <w:sz w:val="28"/>
                <w:szCs w:val="28"/>
                <w:lang w:val="es-MX"/>
              </w:rPr>
            </w:pPr>
            <w:r w:rsidRPr="4E415AD5">
              <w:rPr>
                <w:b/>
                <w:bCs/>
                <w:sz w:val="28"/>
                <w:szCs w:val="28"/>
                <w:lang w:val="es-MX"/>
              </w:rPr>
              <w:t>Dato sensible</w:t>
            </w:r>
          </w:p>
        </w:tc>
      </w:tr>
      <w:tr w:rsidR="4E415AD5" w:rsidTr="4E415AD5" w14:paraId="22E2E7C7" w14:textId="77777777">
        <w:trPr>
          <w:trHeight w:val="300"/>
        </w:trPr>
        <w:tc>
          <w:tcPr>
            <w:tcW w:w="1649" w:type="dxa"/>
          </w:tcPr>
          <w:p w:rsidR="4E415AD5" w:rsidP="4E415AD5" w:rsidRDefault="4E415AD5" w14:paraId="0D90014E" w14:textId="03AA99EE">
            <w:pPr>
              <w:rPr>
                <w:sz w:val="28"/>
                <w:szCs w:val="28"/>
                <w:lang w:val="es-MX"/>
              </w:rPr>
            </w:pPr>
            <w:r w:rsidRPr="4E415AD5">
              <w:rPr>
                <w:sz w:val="28"/>
                <w:szCs w:val="28"/>
                <w:lang w:val="es-MX"/>
              </w:rPr>
              <w:t>Código</w:t>
            </w:r>
          </w:p>
        </w:tc>
        <w:tc>
          <w:tcPr>
            <w:tcW w:w="5232" w:type="dxa"/>
          </w:tcPr>
          <w:p w:rsidR="4E415AD5" w:rsidP="4E415AD5" w:rsidRDefault="4E415AD5" w14:paraId="2C44B22B" w14:textId="6C52C4C8">
            <w:pPr>
              <w:rPr>
                <w:sz w:val="28"/>
                <w:szCs w:val="28"/>
                <w:lang w:val="es-MX"/>
              </w:rPr>
            </w:pPr>
            <w:proofErr w:type="spellStart"/>
            <w:r w:rsidRPr="4E415AD5">
              <w:rPr>
                <w:sz w:val="28"/>
                <w:szCs w:val="28"/>
                <w:lang w:val="es-MX"/>
              </w:rPr>
              <w:t>TA_OrientacionesSexuales.Ci_Codigo</w:t>
            </w:r>
            <w:proofErr w:type="spellEnd"/>
          </w:p>
        </w:tc>
        <w:tc>
          <w:tcPr>
            <w:tcW w:w="1209" w:type="dxa"/>
          </w:tcPr>
          <w:p w:rsidR="4E415AD5" w:rsidP="4E415AD5" w:rsidRDefault="4E415AD5" w14:paraId="65E486A3" w14:textId="77777777">
            <w:pPr>
              <w:rPr>
                <w:sz w:val="28"/>
                <w:szCs w:val="28"/>
                <w:lang w:val="es-MX"/>
              </w:rPr>
            </w:pPr>
            <w:r w:rsidRPr="4E415AD5">
              <w:rPr>
                <w:sz w:val="28"/>
                <w:szCs w:val="28"/>
                <w:lang w:val="es-MX"/>
              </w:rPr>
              <w:t>Si</w:t>
            </w:r>
          </w:p>
        </w:tc>
      </w:tr>
      <w:tr w:rsidR="4E415AD5" w:rsidTr="4E415AD5" w14:paraId="3969F3E5" w14:textId="77777777">
        <w:trPr>
          <w:trHeight w:val="300"/>
        </w:trPr>
        <w:tc>
          <w:tcPr>
            <w:tcW w:w="1649" w:type="dxa"/>
          </w:tcPr>
          <w:p w:rsidR="4E415AD5" w:rsidP="4E415AD5" w:rsidRDefault="4E415AD5" w14:paraId="20091443" w14:textId="4E52624F">
            <w:pPr>
              <w:rPr>
                <w:sz w:val="28"/>
                <w:szCs w:val="28"/>
                <w:lang w:val="es-MX"/>
              </w:rPr>
            </w:pPr>
            <w:r w:rsidRPr="4E415AD5">
              <w:rPr>
                <w:sz w:val="28"/>
                <w:szCs w:val="28"/>
                <w:lang w:val="es-MX"/>
              </w:rPr>
              <w:t>Titulo</w:t>
            </w:r>
          </w:p>
        </w:tc>
        <w:tc>
          <w:tcPr>
            <w:tcW w:w="5232" w:type="dxa"/>
          </w:tcPr>
          <w:p w:rsidR="4E415AD5" w:rsidP="4E415AD5" w:rsidRDefault="4E415AD5" w14:paraId="765D9A99" w14:textId="23162E7A">
            <w:pPr>
              <w:rPr>
                <w:rFonts w:eastAsia="Calibri" w:cs="Arial"/>
                <w:sz w:val="28"/>
                <w:szCs w:val="28"/>
                <w:lang w:val="es-MX"/>
              </w:rPr>
            </w:pPr>
            <w:proofErr w:type="spellStart"/>
            <w:r w:rsidRPr="4E415AD5">
              <w:rPr>
                <w:sz w:val="28"/>
                <w:szCs w:val="28"/>
                <w:lang w:val="es-MX"/>
              </w:rPr>
              <w:t>TA_OrientacionesSexuales.CV_Titulo</w:t>
            </w:r>
            <w:proofErr w:type="spellEnd"/>
          </w:p>
        </w:tc>
        <w:tc>
          <w:tcPr>
            <w:tcW w:w="1209" w:type="dxa"/>
          </w:tcPr>
          <w:p w:rsidR="4E415AD5" w:rsidP="4E415AD5" w:rsidRDefault="4E415AD5" w14:paraId="4C9509BC" w14:textId="77777777">
            <w:pPr>
              <w:rPr>
                <w:sz w:val="28"/>
                <w:szCs w:val="28"/>
                <w:lang w:val="es-MX"/>
              </w:rPr>
            </w:pPr>
            <w:r w:rsidRPr="4E415AD5">
              <w:rPr>
                <w:sz w:val="28"/>
                <w:szCs w:val="28"/>
                <w:lang w:val="es-MX"/>
              </w:rPr>
              <w:t>Si</w:t>
            </w:r>
          </w:p>
        </w:tc>
      </w:tr>
      <w:tr w:rsidR="4E415AD5" w:rsidTr="4E415AD5" w14:paraId="3BF623B8" w14:textId="77777777">
        <w:trPr>
          <w:trHeight w:val="300"/>
        </w:trPr>
        <w:tc>
          <w:tcPr>
            <w:tcW w:w="1649" w:type="dxa"/>
          </w:tcPr>
          <w:p w:rsidR="4E415AD5" w:rsidP="4E415AD5" w:rsidRDefault="4E415AD5" w14:paraId="4B6E51E5" w14:textId="197794E3">
            <w:pPr>
              <w:rPr>
                <w:sz w:val="28"/>
                <w:szCs w:val="28"/>
                <w:lang w:val="es-MX"/>
              </w:rPr>
            </w:pPr>
            <w:r w:rsidRPr="4E415AD5">
              <w:rPr>
                <w:sz w:val="28"/>
                <w:szCs w:val="28"/>
                <w:lang w:val="es-MX"/>
              </w:rPr>
              <w:t>Descripción</w:t>
            </w:r>
          </w:p>
        </w:tc>
        <w:tc>
          <w:tcPr>
            <w:tcW w:w="5232" w:type="dxa"/>
          </w:tcPr>
          <w:p w:rsidR="4E415AD5" w:rsidP="4E415AD5" w:rsidRDefault="4E415AD5" w14:paraId="64924F53" w14:textId="0C5C6AE8">
            <w:pPr>
              <w:rPr>
                <w:rFonts w:eastAsia="Times New Roman" w:cs="Times New Roman"/>
                <w:sz w:val="28"/>
                <w:szCs w:val="28"/>
                <w:lang w:val="es-MX"/>
              </w:rPr>
            </w:pPr>
            <w:proofErr w:type="spellStart"/>
            <w:r w:rsidRPr="4E415AD5">
              <w:rPr>
                <w:sz w:val="28"/>
                <w:szCs w:val="28"/>
                <w:lang w:val="es-MX"/>
              </w:rPr>
              <w:t>TA_OrientacionesSexuales</w:t>
            </w:r>
            <w:proofErr w:type="spellEnd"/>
            <w:r w:rsidRPr="4E415AD5">
              <w:rPr>
                <w:sz w:val="28"/>
                <w:szCs w:val="28"/>
                <w:lang w:val="es-MX"/>
              </w:rPr>
              <w:t>.</w:t>
            </w:r>
            <w:proofErr w:type="spellStart"/>
            <w:r w:rsidRPr="4E415AD5">
              <w:rPr>
                <w:rFonts w:eastAsia="Times New Roman" w:cs="Times New Roman"/>
                <w:sz w:val="28"/>
                <w:szCs w:val="28"/>
                <w:lang w:val="es-ES"/>
              </w:rPr>
              <w:t>CV_Descripcion</w:t>
            </w:r>
            <w:proofErr w:type="spellEnd"/>
          </w:p>
        </w:tc>
        <w:tc>
          <w:tcPr>
            <w:tcW w:w="1209" w:type="dxa"/>
          </w:tcPr>
          <w:p w:rsidR="4E415AD5" w:rsidP="4E415AD5" w:rsidRDefault="4E415AD5" w14:paraId="52695FF8" w14:textId="7E5F6451">
            <w:pPr>
              <w:rPr>
                <w:sz w:val="28"/>
                <w:szCs w:val="28"/>
                <w:lang w:val="es-MX"/>
              </w:rPr>
            </w:pPr>
            <w:r w:rsidRPr="4E415AD5">
              <w:rPr>
                <w:sz w:val="28"/>
                <w:szCs w:val="28"/>
                <w:lang w:val="es-MX"/>
              </w:rPr>
              <w:t>Si</w:t>
            </w:r>
          </w:p>
        </w:tc>
      </w:tr>
    </w:tbl>
    <w:p w:rsidR="4E415AD5" w:rsidP="4E415AD5" w:rsidRDefault="4E415AD5" w14:paraId="0ED345AD" w14:textId="21EE63E0">
      <w:pPr>
        <w:ind w:left="1260"/>
        <w:rPr>
          <w:sz w:val="28"/>
          <w:szCs w:val="28"/>
          <w:lang w:val="es-MX"/>
        </w:rPr>
      </w:pPr>
    </w:p>
    <w:p w:rsidR="4E415AD5" w:rsidP="4E415AD5" w:rsidRDefault="4E415AD5" w14:paraId="48F49DDD" w14:textId="77777777">
      <w:pPr>
        <w:ind w:left="1260"/>
        <w:rPr>
          <w:rFonts w:eastAsia="Calibri" w:cs="Arial"/>
          <w:lang w:val="es-MX"/>
        </w:rPr>
      </w:pPr>
    </w:p>
    <w:p w:rsidR="4E415AD5" w:rsidP="4E415AD5" w:rsidRDefault="4E415AD5" w14:paraId="708A62CF" w14:textId="4506DBCF">
      <w:pPr>
        <w:ind w:left="1260"/>
        <w:rPr>
          <w:sz w:val="28"/>
          <w:szCs w:val="28"/>
          <w:lang w:val="es-MX"/>
        </w:rPr>
      </w:pPr>
      <w:r w:rsidRPr="4E415AD5">
        <w:rPr>
          <w:sz w:val="28"/>
          <w:szCs w:val="28"/>
          <w:lang w:val="es-MX"/>
        </w:rPr>
        <w:t xml:space="preserve">        14.10.3.2.3 Otras tablas Afectadas</w:t>
      </w:r>
    </w:p>
    <w:p w:rsidR="4E415AD5" w:rsidP="4E415AD5" w:rsidRDefault="4E415AD5" w14:paraId="4AD251E0" w14:textId="77777777">
      <w:pPr>
        <w:ind w:left="1260"/>
        <w:rPr>
          <w:sz w:val="28"/>
          <w:szCs w:val="28"/>
          <w:lang w:val="es-MX"/>
        </w:rPr>
      </w:pPr>
    </w:p>
    <w:p w:rsidR="4E415AD5" w:rsidP="4E415AD5" w:rsidRDefault="4E415AD5" w14:paraId="1DEE3063" w14:textId="14BE144F">
      <w:pPr>
        <w:ind w:left="1260"/>
        <w:rPr>
          <w:rFonts w:eastAsia="Calibri" w:cs="Arial"/>
          <w:lang w:val="es-MX"/>
        </w:rPr>
      </w:pPr>
      <w:r w:rsidRPr="4E415AD5">
        <w:rPr>
          <w:rFonts w:eastAsia="Calibri" w:cs="Arial"/>
          <w:lang w:val="es-MX"/>
        </w:rPr>
        <w:t xml:space="preserve">          No hay </w:t>
      </w:r>
    </w:p>
    <w:p w:rsidR="4E415AD5" w:rsidP="4E415AD5" w:rsidRDefault="4E415AD5" w14:paraId="6217D766" w14:textId="77777777">
      <w:pPr>
        <w:ind w:left="1260"/>
        <w:rPr>
          <w:rFonts w:eastAsia="Calibri" w:cs="Arial"/>
          <w:lang w:val="es-MX"/>
        </w:rPr>
      </w:pPr>
    </w:p>
    <w:p w:rsidR="4E415AD5" w:rsidP="4E415AD5" w:rsidRDefault="4E415AD5" w14:paraId="57A7CDE6" w14:textId="5F24F775">
      <w:pPr>
        <w:ind w:left="1260"/>
        <w:rPr>
          <w:sz w:val="28"/>
          <w:szCs w:val="28"/>
          <w:lang w:val="es-MX"/>
        </w:rPr>
      </w:pPr>
      <w:r w:rsidRPr="4E415AD5">
        <w:rPr>
          <w:sz w:val="28"/>
          <w:szCs w:val="28"/>
          <w:lang w:val="es-MX"/>
        </w:rPr>
        <w:t xml:space="preserve">        14.10.3.2.4 </w:t>
      </w:r>
      <w:proofErr w:type="spellStart"/>
      <w:r w:rsidRPr="4E415AD5">
        <w:rPr>
          <w:sz w:val="28"/>
          <w:szCs w:val="28"/>
          <w:lang w:val="es-MX"/>
        </w:rPr>
        <w:t>Grid</w:t>
      </w:r>
      <w:proofErr w:type="spellEnd"/>
    </w:p>
    <w:p w:rsidR="4E415AD5" w:rsidP="4E415AD5" w:rsidRDefault="4E415AD5" w14:paraId="08A68C9A" w14:textId="77777777">
      <w:pPr>
        <w:ind w:left="1260"/>
        <w:rPr>
          <w:sz w:val="28"/>
          <w:szCs w:val="28"/>
          <w:lang w:val="es-MX"/>
        </w:rPr>
      </w:pPr>
    </w:p>
    <w:p w:rsidR="4E415AD5" w:rsidP="4E415AD5" w:rsidRDefault="4E415AD5" w14:paraId="74736531" w14:textId="2D3F9138">
      <w:pPr>
        <w:ind w:left="1260"/>
        <w:rPr>
          <w:sz w:val="28"/>
          <w:szCs w:val="28"/>
          <w:lang w:val="es-MX"/>
        </w:rPr>
      </w:pPr>
      <w:r w:rsidRPr="4E415AD5">
        <w:rPr>
          <w:sz w:val="28"/>
          <w:szCs w:val="28"/>
          <w:lang w:val="es-MX"/>
        </w:rPr>
        <w:t xml:space="preserve">     </w:t>
      </w:r>
      <w:r w:rsidRPr="4E415AD5">
        <w:rPr>
          <w:lang w:val="es-MX"/>
        </w:rPr>
        <w:t xml:space="preserve">   No hay </w:t>
      </w:r>
      <w:proofErr w:type="spellStart"/>
      <w:r w:rsidRPr="4E415AD5">
        <w:rPr>
          <w:lang w:val="es-MX"/>
        </w:rPr>
        <w:t>Grid</w:t>
      </w:r>
      <w:proofErr w:type="spellEnd"/>
    </w:p>
    <w:p w:rsidR="4E415AD5" w:rsidP="4E415AD5" w:rsidRDefault="4E415AD5" w14:paraId="520ABD2D" w14:textId="77777777">
      <w:pPr>
        <w:ind w:left="1260"/>
        <w:rPr>
          <w:rFonts w:eastAsia="Calibri" w:cs="Arial"/>
          <w:lang w:val="es-MX"/>
        </w:rPr>
      </w:pPr>
    </w:p>
    <w:p w:rsidR="4E415AD5" w:rsidP="4E415AD5" w:rsidRDefault="4E415AD5" w14:paraId="41465E39" w14:textId="793288B7">
      <w:pPr>
        <w:ind w:left="1260"/>
        <w:rPr>
          <w:sz w:val="28"/>
          <w:szCs w:val="28"/>
          <w:lang w:val="es-MX"/>
        </w:rPr>
      </w:pPr>
      <w:r w:rsidRPr="4E415AD5">
        <w:rPr>
          <w:sz w:val="28"/>
          <w:szCs w:val="28"/>
          <w:lang w:val="es-MX"/>
        </w:rPr>
        <w:t xml:space="preserve">       14.10.3.2.5 Detalle de la Implementación</w:t>
      </w:r>
    </w:p>
    <w:p w:rsidR="4E415AD5" w:rsidP="4E415AD5" w:rsidRDefault="4E415AD5" w14:paraId="7F33A4B2" w14:textId="77777777">
      <w:pPr>
        <w:ind w:left="1710"/>
        <w:rPr>
          <w:sz w:val="28"/>
          <w:szCs w:val="28"/>
          <w:lang w:val="es-MX"/>
        </w:rPr>
      </w:pPr>
    </w:p>
    <w:p w:rsidR="4E415AD5" w:rsidP="4E415AD5" w:rsidRDefault="4E415AD5" w14:paraId="1251DE43" w14:textId="2A56CC94">
      <w:pPr>
        <w:ind w:left="1710"/>
        <w:rPr>
          <w:sz w:val="28"/>
          <w:szCs w:val="28"/>
          <w:lang w:val="es-MX"/>
        </w:rPr>
      </w:pPr>
      <w:r w:rsidRPr="4E415AD5">
        <w:rPr>
          <w:sz w:val="28"/>
          <w:szCs w:val="28"/>
          <w:lang w:val="es-MX"/>
        </w:rPr>
        <w:t xml:space="preserve">       14.10.3.2.5.1 Actualizar datos</w:t>
      </w:r>
    </w:p>
    <w:p w:rsidR="4E415AD5" w:rsidP="4E415AD5" w:rsidRDefault="4E415AD5" w14:paraId="2DBD3AA3" w14:textId="77777777">
      <w:pPr>
        <w:ind w:left="1710"/>
        <w:rPr>
          <w:sz w:val="28"/>
          <w:szCs w:val="28"/>
          <w:lang w:val="es-MX"/>
        </w:rPr>
      </w:pPr>
    </w:p>
    <w:p w:rsidR="4E415AD5" w:rsidP="4E415AD5" w:rsidRDefault="4E415AD5" w14:paraId="39E8E5F1" w14:textId="6CE0475A">
      <w:pPr>
        <w:ind w:left="1710"/>
        <w:rPr>
          <w:sz w:val="28"/>
          <w:szCs w:val="28"/>
          <w:lang w:val="es-MX"/>
        </w:rPr>
      </w:pPr>
      <w:r w:rsidRPr="4E415AD5">
        <w:rPr>
          <w:sz w:val="28"/>
          <w:szCs w:val="28"/>
          <w:lang w:val="es-MX"/>
        </w:rPr>
        <w:t xml:space="preserve">     Al presionar guardar se validan los datos y se actualizan en base de datos.</w:t>
      </w:r>
    </w:p>
    <w:p w:rsidR="4E415AD5" w:rsidP="4E415AD5" w:rsidRDefault="4E415AD5" w14:paraId="588457CE" w14:textId="4DB19289">
      <w:pPr>
        <w:ind w:left="1710"/>
        <w:rPr>
          <w:sz w:val="28"/>
          <w:szCs w:val="28"/>
          <w:lang w:val="es-MX"/>
        </w:rPr>
      </w:pPr>
    </w:p>
    <w:p w:rsidR="4E415AD5" w:rsidP="4E415AD5" w:rsidRDefault="4E415AD5" w14:paraId="685AF58B" w14:textId="55034670">
      <w:pPr>
        <w:ind w:left="1260"/>
        <w:rPr>
          <w:sz w:val="28"/>
          <w:szCs w:val="28"/>
          <w:lang w:val="es-MX"/>
        </w:rPr>
      </w:pPr>
      <w:r w:rsidRPr="4E415AD5">
        <w:rPr>
          <w:sz w:val="28"/>
          <w:szCs w:val="28"/>
          <w:lang w:val="es-MX"/>
        </w:rPr>
        <w:t>14.10.3.2 Eliminar orientación sexual</w:t>
      </w:r>
    </w:p>
    <w:p w:rsidR="4E415AD5" w:rsidP="4E415AD5" w:rsidRDefault="4E415AD5" w14:paraId="67F36CCF" w14:textId="77777777">
      <w:pPr>
        <w:ind w:left="1260"/>
        <w:rPr>
          <w:sz w:val="28"/>
          <w:szCs w:val="28"/>
          <w:lang w:val="es-MX"/>
        </w:rPr>
      </w:pPr>
    </w:p>
    <w:p w:rsidR="4E415AD5" w:rsidP="4E415AD5" w:rsidRDefault="4E415AD5" w14:paraId="487776A5" w14:textId="4726A2A3">
      <w:pPr>
        <w:ind w:left="1260"/>
        <w:rPr>
          <w:sz w:val="28"/>
          <w:szCs w:val="28"/>
          <w:lang w:val="es-MX"/>
        </w:rPr>
      </w:pPr>
      <w:r w:rsidRPr="4E415AD5">
        <w:rPr>
          <w:sz w:val="28"/>
          <w:szCs w:val="28"/>
          <w:lang w:val="es-MX"/>
        </w:rPr>
        <w:t xml:space="preserve">      14.10.3.2.1 Origen de Datos</w:t>
      </w:r>
    </w:p>
    <w:p w:rsidR="4E415AD5" w:rsidP="4E415AD5" w:rsidRDefault="4E415AD5" w14:paraId="37BD6EA6" w14:textId="2AFCA386">
      <w:pPr>
        <w:ind w:left="1260"/>
        <w:rPr>
          <w:sz w:val="28"/>
          <w:szCs w:val="28"/>
          <w:lang w:val="es-MX"/>
        </w:rPr>
      </w:pPr>
      <w:r w:rsidRPr="4E415AD5">
        <w:rPr>
          <w:sz w:val="28"/>
          <w:szCs w:val="28"/>
          <w:lang w:val="es-MX"/>
        </w:rPr>
        <w:t xml:space="preserve">       </w:t>
      </w:r>
      <w:r w:rsidRPr="4E415AD5">
        <w:rPr>
          <w:lang w:val="es-MX"/>
        </w:rPr>
        <w:t>No hay</w:t>
      </w:r>
    </w:p>
    <w:p w:rsidR="4E415AD5" w:rsidP="4E415AD5" w:rsidRDefault="4E415AD5" w14:paraId="00022993" w14:textId="77777777">
      <w:pPr>
        <w:ind w:left="1260"/>
        <w:rPr>
          <w:rFonts w:eastAsia="Calibri" w:cs="Arial"/>
          <w:lang w:val="es-MX"/>
        </w:rPr>
      </w:pPr>
    </w:p>
    <w:p w:rsidR="4E415AD5" w:rsidP="4E415AD5" w:rsidRDefault="4E415AD5" w14:paraId="1471E647" w14:textId="7CE7BCF3">
      <w:pPr>
        <w:ind w:left="1260"/>
        <w:rPr>
          <w:rFonts w:eastAsia="Calibri" w:cs="Arial"/>
          <w:lang w:val="es-MX"/>
        </w:rPr>
      </w:pPr>
    </w:p>
    <w:p w:rsidR="4E415AD5" w:rsidP="4E415AD5" w:rsidRDefault="4E415AD5" w14:paraId="2544901B" w14:textId="1DA3E15B">
      <w:pPr>
        <w:ind w:left="1260"/>
        <w:rPr>
          <w:rFonts w:eastAsia="Calibri" w:cs="Arial"/>
          <w:lang w:val="es-MX"/>
        </w:rPr>
      </w:pPr>
    </w:p>
    <w:p w:rsidR="4E415AD5" w:rsidP="4E415AD5" w:rsidRDefault="4E415AD5" w14:paraId="560EF643" w14:textId="08837D58">
      <w:pPr>
        <w:ind w:left="1260"/>
        <w:rPr>
          <w:rFonts w:eastAsia="Calibri" w:cs="Arial"/>
          <w:lang w:val="es-MX"/>
        </w:rPr>
      </w:pPr>
    </w:p>
    <w:p w:rsidR="4E415AD5" w:rsidP="4E415AD5" w:rsidRDefault="4E415AD5" w14:paraId="5C853B23" w14:textId="6D1F0B89">
      <w:pPr>
        <w:ind w:left="1260"/>
        <w:rPr>
          <w:rFonts w:eastAsia="Calibri" w:cs="Arial"/>
          <w:lang w:val="es-MX"/>
        </w:rPr>
      </w:pPr>
    </w:p>
    <w:p w:rsidR="4E415AD5" w:rsidP="4E415AD5" w:rsidRDefault="4E415AD5" w14:paraId="61450BF9" w14:textId="041B68C1">
      <w:pPr>
        <w:ind w:left="1260"/>
        <w:rPr>
          <w:sz w:val="28"/>
          <w:szCs w:val="28"/>
          <w:lang w:val="es-MX"/>
        </w:rPr>
      </w:pPr>
      <w:r w:rsidRPr="4E415AD5">
        <w:rPr>
          <w:sz w:val="28"/>
          <w:szCs w:val="28"/>
          <w:lang w:val="es-MX"/>
        </w:rPr>
        <w:t xml:space="preserve">        14.10.3.2.2 Destino de los Datos (Información sensible)</w:t>
      </w:r>
    </w:p>
    <w:tbl>
      <w:tblPr>
        <w:tblStyle w:val="Tablaconcuadrcula"/>
        <w:tblW w:w="0" w:type="auto"/>
        <w:tblInd w:w="1260" w:type="dxa"/>
        <w:tblLook w:val="04A0" w:firstRow="1" w:lastRow="0" w:firstColumn="1" w:lastColumn="0" w:noHBand="0" w:noVBand="1"/>
      </w:tblPr>
      <w:tblGrid>
        <w:gridCol w:w="1649"/>
        <w:gridCol w:w="5232"/>
        <w:gridCol w:w="1209"/>
      </w:tblGrid>
      <w:tr w:rsidR="4E415AD5" w:rsidTr="4E415AD5" w14:paraId="07A2A329" w14:textId="77777777">
        <w:trPr>
          <w:trHeight w:val="300"/>
        </w:trPr>
        <w:tc>
          <w:tcPr>
            <w:tcW w:w="1649" w:type="dxa"/>
          </w:tcPr>
          <w:p w:rsidR="4E415AD5" w:rsidP="4E415AD5" w:rsidRDefault="4E415AD5" w14:paraId="1E641B34" w14:textId="77777777">
            <w:pPr>
              <w:jc w:val="center"/>
              <w:rPr>
                <w:b/>
                <w:bCs/>
                <w:sz w:val="28"/>
                <w:szCs w:val="28"/>
                <w:lang w:val="es-MX"/>
              </w:rPr>
            </w:pPr>
            <w:r w:rsidRPr="4E415AD5">
              <w:rPr>
                <w:b/>
                <w:bCs/>
                <w:sz w:val="28"/>
                <w:szCs w:val="28"/>
                <w:lang w:val="es-MX"/>
              </w:rPr>
              <w:t>Campo</w:t>
            </w:r>
          </w:p>
        </w:tc>
        <w:tc>
          <w:tcPr>
            <w:tcW w:w="5232" w:type="dxa"/>
          </w:tcPr>
          <w:p w:rsidR="4E415AD5" w:rsidP="4E415AD5" w:rsidRDefault="4E415AD5" w14:paraId="21339426" w14:textId="77777777">
            <w:pPr>
              <w:jc w:val="center"/>
              <w:rPr>
                <w:b/>
                <w:bCs/>
                <w:sz w:val="28"/>
                <w:szCs w:val="28"/>
                <w:lang w:val="es-MX"/>
              </w:rPr>
            </w:pPr>
            <w:r w:rsidRPr="4E415AD5">
              <w:rPr>
                <w:b/>
                <w:bCs/>
                <w:sz w:val="28"/>
                <w:szCs w:val="28"/>
                <w:lang w:val="es-MX"/>
              </w:rPr>
              <w:t>Destino</w:t>
            </w:r>
          </w:p>
        </w:tc>
        <w:tc>
          <w:tcPr>
            <w:tcW w:w="1209" w:type="dxa"/>
          </w:tcPr>
          <w:p w:rsidR="4E415AD5" w:rsidP="4E415AD5" w:rsidRDefault="4E415AD5" w14:paraId="3530DE5A" w14:textId="77777777">
            <w:pPr>
              <w:jc w:val="center"/>
              <w:rPr>
                <w:b/>
                <w:bCs/>
                <w:sz w:val="28"/>
                <w:szCs w:val="28"/>
                <w:lang w:val="es-MX"/>
              </w:rPr>
            </w:pPr>
            <w:r w:rsidRPr="4E415AD5">
              <w:rPr>
                <w:b/>
                <w:bCs/>
                <w:sz w:val="28"/>
                <w:szCs w:val="28"/>
                <w:lang w:val="es-MX"/>
              </w:rPr>
              <w:t>Dato sensible</w:t>
            </w:r>
          </w:p>
        </w:tc>
      </w:tr>
      <w:tr w:rsidR="4E415AD5" w:rsidTr="4E415AD5" w14:paraId="1F331C89" w14:textId="77777777">
        <w:trPr>
          <w:trHeight w:val="300"/>
        </w:trPr>
        <w:tc>
          <w:tcPr>
            <w:tcW w:w="1649" w:type="dxa"/>
          </w:tcPr>
          <w:p w:rsidR="4E415AD5" w:rsidP="4E415AD5" w:rsidRDefault="4E415AD5" w14:paraId="368E4FC2" w14:textId="03AA99EE">
            <w:pPr>
              <w:rPr>
                <w:sz w:val="28"/>
                <w:szCs w:val="28"/>
                <w:lang w:val="es-MX"/>
              </w:rPr>
            </w:pPr>
            <w:r w:rsidRPr="4E415AD5">
              <w:rPr>
                <w:sz w:val="28"/>
                <w:szCs w:val="28"/>
                <w:lang w:val="es-MX"/>
              </w:rPr>
              <w:t>Código</w:t>
            </w:r>
          </w:p>
        </w:tc>
        <w:tc>
          <w:tcPr>
            <w:tcW w:w="5232" w:type="dxa"/>
          </w:tcPr>
          <w:p w:rsidR="4E415AD5" w:rsidP="4E415AD5" w:rsidRDefault="4E415AD5" w14:paraId="6F687D00" w14:textId="6C52C4C8">
            <w:pPr>
              <w:rPr>
                <w:sz w:val="28"/>
                <w:szCs w:val="28"/>
                <w:lang w:val="es-MX"/>
              </w:rPr>
            </w:pPr>
            <w:proofErr w:type="spellStart"/>
            <w:r w:rsidRPr="4E415AD5">
              <w:rPr>
                <w:sz w:val="28"/>
                <w:szCs w:val="28"/>
                <w:lang w:val="es-MX"/>
              </w:rPr>
              <w:t>TA_OrientacionesSexuales.Ci_Codigo</w:t>
            </w:r>
            <w:proofErr w:type="spellEnd"/>
          </w:p>
        </w:tc>
        <w:tc>
          <w:tcPr>
            <w:tcW w:w="1209" w:type="dxa"/>
          </w:tcPr>
          <w:p w:rsidR="4E415AD5" w:rsidP="4E415AD5" w:rsidRDefault="4E415AD5" w14:paraId="29FA79B8" w14:textId="77777777">
            <w:pPr>
              <w:rPr>
                <w:sz w:val="28"/>
                <w:szCs w:val="28"/>
                <w:lang w:val="es-MX"/>
              </w:rPr>
            </w:pPr>
            <w:r w:rsidRPr="4E415AD5">
              <w:rPr>
                <w:sz w:val="28"/>
                <w:szCs w:val="28"/>
                <w:lang w:val="es-MX"/>
              </w:rPr>
              <w:t>Si</w:t>
            </w:r>
          </w:p>
        </w:tc>
      </w:tr>
      <w:tr w:rsidR="4E415AD5" w:rsidTr="4E415AD5" w14:paraId="0193D600" w14:textId="77777777">
        <w:trPr>
          <w:trHeight w:val="300"/>
        </w:trPr>
        <w:tc>
          <w:tcPr>
            <w:tcW w:w="1649" w:type="dxa"/>
          </w:tcPr>
          <w:p w:rsidR="4E415AD5" w:rsidP="4E415AD5" w:rsidRDefault="4E415AD5" w14:paraId="0FFBFAAC" w14:textId="4E52624F">
            <w:pPr>
              <w:rPr>
                <w:sz w:val="28"/>
                <w:szCs w:val="28"/>
                <w:lang w:val="es-MX"/>
              </w:rPr>
            </w:pPr>
            <w:r w:rsidRPr="4E415AD5">
              <w:rPr>
                <w:sz w:val="28"/>
                <w:szCs w:val="28"/>
                <w:lang w:val="es-MX"/>
              </w:rPr>
              <w:t>Titulo</w:t>
            </w:r>
          </w:p>
        </w:tc>
        <w:tc>
          <w:tcPr>
            <w:tcW w:w="5232" w:type="dxa"/>
          </w:tcPr>
          <w:p w:rsidR="4E415AD5" w:rsidP="4E415AD5" w:rsidRDefault="4E415AD5" w14:paraId="688C300C" w14:textId="23162E7A">
            <w:pPr>
              <w:rPr>
                <w:rFonts w:eastAsia="Calibri" w:cs="Arial"/>
                <w:sz w:val="28"/>
                <w:szCs w:val="28"/>
                <w:lang w:val="es-MX"/>
              </w:rPr>
            </w:pPr>
            <w:proofErr w:type="spellStart"/>
            <w:r w:rsidRPr="4E415AD5">
              <w:rPr>
                <w:sz w:val="28"/>
                <w:szCs w:val="28"/>
                <w:lang w:val="es-MX"/>
              </w:rPr>
              <w:t>TA_OrientacionesSexuales.CV_Titulo</w:t>
            </w:r>
            <w:proofErr w:type="spellEnd"/>
          </w:p>
        </w:tc>
        <w:tc>
          <w:tcPr>
            <w:tcW w:w="1209" w:type="dxa"/>
          </w:tcPr>
          <w:p w:rsidR="4E415AD5" w:rsidP="4E415AD5" w:rsidRDefault="4E415AD5" w14:paraId="0D98E949" w14:textId="77777777">
            <w:pPr>
              <w:rPr>
                <w:sz w:val="28"/>
                <w:szCs w:val="28"/>
                <w:lang w:val="es-MX"/>
              </w:rPr>
            </w:pPr>
            <w:r w:rsidRPr="4E415AD5">
              <w:rPr>
                <w:sz w:val="28"/>
                <w:szCs w:val="28"/>
                <w:lang w:val="es-MX"/>
              </w:rPr>
              <w:t>Si</w:t>
            </w:r>
          </w:p>
        </w:tc>
      </w:tr>
      <w:tr w:rsidR="4E415AD5" w:rsidTr="4E415AD5" w14:paraId="5EBE4A89" w14:textId="77777777">
        <w:trPr>
          <w:trHeight w:val="300"/>
        </w:trPr>
        <w:tc>
          <w:tcPr>
            <w:tcW w:w="1649" w:type="dxa"/>
          </w:tcPr>
          <w:p w:rsidR="4E415AD5" w:rsidP="4E415AD5" w:rsidRDefault="4E415AD5" w14:paraId="2FA7E89B" w14:textId="197794E3">
            <w:pPr>
              <w:rPr>
                <w:sz w:val="28"/>
                <w:szCs w:val="28"/>
                <w:lang w:val="es-MX"/>
              </w:rPr>
            </w:pPr>
            <w:r w:rsidRPr="4E415AD5">
              <w:rPr>
                <w:sz w:val="28"/>
                <w:szCs w:val="28"/>
                <w:lang w:val="es-MX"/>
              </w:rPr>
              <w:t>Descripción</w:t>
            </w:r>
          </w:p>
        </w:tc>
        <w:tc>
          <w:tcPr>
            <w:tcW w:w="5232" w:type="dxa"/>
          </w:tcPr>
          <w:p w:rsidR="4E415AD5" w:rsidP="4E415AD5" w:rsidRDefault="4E415AD5" w14:paraId="1E07FB56" w14:textId="0C5C6AE8">
            <w:pPr>
              <w:rPr>
                <w:rFonts w:eastAsia="Times New Roman" w:cs="Times New Roman"/>
                <w:sz w:val="28"/>
                <w:szCs w:val="28"/>
                <w:lang w:val="es-MX"/>
              </w:rPr>
            </w:pPr>
            <w:proofErr w:type="spellStart"/>
            <w:r w:rsidRPr="4E415AD5">
              <w:rPr>
                <w:sz w:val="28"/>
                <w:szCs w:val="28"/>
                <w:lang w:val="es-MX"/>
              </w:rPr>
              <w:t>TA_OrientacionesSexuales</w:t>
            </w:r>
            <w:proofErr w:type="spellEnd"/>
            <w:r w:rsidRPr="4E415AD5">
              <w:rPr>
                <w:sz w:val="28"/>
                <w:szCs w:val="28"/>
                <w:lang w:val="es-MX"/>
              </w:rPr>
              <w:t>.</w:t>
            </w:r>
            <w:proofErr w:type="spellStart"/>
            <w:r w:rsidRPr="4E415AD5">
              <w:rPr>
                <w:rFonts w:eastAsia="Times New Roman" w:cs="Times New Roman"/>
                <w:sz w:val="28"/>
                <w:szCs w:val="28"/>
                <w:lang w:val="es-ES"/>
              </w:rPr>
              <w:t>CV_Descripcion</w:t>
            </w:r>
            <w:proofErr w:type="spellEnd"/>
          </w:p>
        </w:tc>
        <w:tc>
          <w:tcPr>
            <w:tcW w:w="1209" w:type="dxa"/>
          </w:tcPr>
          <w:p w:rsidR="4E415AD5" w:rsidP="4E415AD5" w:rsidRDefault="4E415AD5" w14:paraId="1A9B0C2F" w14:textId="7E5F6451">
            <w:pPr>
              <w:rPr>
                <w:sz w:val="28"/>
                <w:szCs w:val="28"/>
                <w:lang w:val="es-MX"/>
              </w:rPr>
            </w:pPr>
            <w:r w:rsidRPr="4E415AD5">
              <w:rPr>
                <w:sz w:val="28"/>
                <w:szCs w:val="28"/>
                <w:lang w:val="es-MX"/>
              </w:rPr>
              <w:t>Si</w:t>
            </w:r>
          </w:p>
        </w:tc>
      </w:tr>
    </w:tbl>
    <w:p w:rsidR="4E415AD5" w:rsidP="4E415AD5" w:rsidRDefault="4E415AD5" w14:paraId="2884DAC5" w14:textId="21EE63E0">
      <w:pPr>
        <w:ind w:left="1260"/>
        <w:rPr>
          <w:sz w:val="28"/>
          <w:szCs w:val="28"/>
          <w:lang w:val="es-MX"/>
        </w:rPr>
      </w:pPr>
    </w:p>
    <w:p w:rsidR="4E415AD5" w:rsidP="4E415AD5" w:rsidRDefault="4E415AD5" w14:paraId="1FCD0C5D" w14:textId="77777777">
      <w:pPr>
        <w:ind w:left="1260"/>
        <w:rPr>
          <w:rFonts w:eastAsia="Calibri" w:cs="Arial"/>
          <w:lang w:val="es-MX"/>
        </w:rPr>
      </w:pPr>
    </w:p>
    <w:p w:rsidR="4E415AD5" w:rsidP="4E415AD5" w:rsidRDefault="4E415AD5" w14:paraId="1962B47E" w14:textId="4506DBCF">
      <w:pPr>
        <w:ind w:left="1260"/>
        <w:rPr>
          <w:sz w:val="28"/>
          <w:szCs w:val="28"/>
          <w:lang w:val="es-MX"/>
        </w:rPr>
      </w:pPr>
      <w:r w:rsidRPr="4E415AD5">
        <w:rPr>
          <w:sz w:val="28"/>
          <w:szCs w:val="28"/>
          <w:lang w:val="es-MX"/>
        </w:rPr>
        <w:t xml:space="preserve">        14.10.3.2.3 Otras tablas Afectadas</w:t>
      </w:r>
    </w:p>
    <w:p w:rsidR="4E415AD5" w:rsidP="4E415AD5" w:rsidRDefault="4E415AD5" w14:paraId="54F1E756" w14:textId="77777777">
      <w:pPr>
        <w:ind w:left="1260"/>
        <w:rPr>
          <w:sz w:val="28"/>
          <w:szCs w:val="28"/>
          <w:lang w:val="es-MX"/>
        </w:rPr>
      </w:pPr>
    </w:p>
    <w:p w:rsidR="4E415AD5" w:rsidP="4E415AD5" w:rsidRDefault="4E415AD5" w14:paraId="5C5664F5" w14:textId="14BE144F">
      <w:pPr>
        <w:ind w:left="1260"/>
        <w:rPr>
          <w:rFonts w:eastAsia="Calibri" w:cs="Arial"/>
          <w:lang w:val="es-MX"/>
        </w:rPr>
      </w:pPr>
      <w:r w:rsidRPr="4E415AD5">
        <w:rPr>
          <w:rFonts w:eastAsia="Calibri" w:cs="Arial"/>
          <w:lang w:val="es-MX"/>
        </w:rPr>
        <w:t xml:space="preserve">          No hay </w:t>
      </w:r>
    </w:p>
    <w:p w:rsidR="4E415AD5" w:rsidP="4E415AD5" w:rsidRDefault="4E415AD5" w14:paraId="0F60A7D1" w14:textId="77777777">
      <w:pPr>
        <w:ind w:left="1260"/>
        <w:rPr>
          <w:rFonts w:eastAsia="Calibri" w:cs="Arial"/>
          <w:lang w:val="es-MX"/>
        </w:rPr>
      </w:pPr>
    </w:p>
    <w:p w:rsidR="4E415AD5" w:rsidP="4E415AD5" w:rsidRDefault="4E415AD5" w14:paraId="63DE2F97" w14:textId="5F24F775">
      <w:pPr>
        <w:ind w:left="1260"/>
        <w:rPr>
          <w:sz w:val="28"/>
          <w:szCs w:val="28"/>
          <w:lang w:val="es-MX"/>
        </w:rPr>
      </w:pPr>
      <w:r w:rsidRPr="4E415AD5">
        <w:rPr>
          <w:sz w:val="28"/>
          <w:szCs w:val="28"/>
          <w:lang w:val="es-MX"/>
        </w:rPr>
        <w:t xml:space="preserve">        14.10.3.2.4 </w:t>
      </w:r>
      <w:proofErr w:type="spellStart"/>
      <w:r w:rsidRPr="4E415AD5">
        <w:rPr>
          <w:sz w:val="28"/>
          <w:szCs w:val="28"/>
          <w:lang w:val="es-MX"/>
        </w:rPr>
        <w:t>Grid</w:t>
      </w:r>
      <w:proofErr w:type="spellEnd"/>
    </w:p>
    <w:p w:rsidR="4E415AD5" w:rsidP="4E415AD5" w:rsidRDefault="4E415AD5" w14:paraId="21BF983A" w14:textId="77777777">
      <w:pPr>
        <w:ind w:left="1260"/>
        <w:rPr>
          <w:sz w:val="28"/>
          <w:szCs w:val="28"/>
          <w:lang w:val="es-MX"/>
        </w:rPr>
      </w:pPr>
    </w:p>
    <w:p w:rsidR="4E415AD5" w:rsidP="4E415AD5" w:rsidRDefault="4E415AD5" w14:paraId="6B1DECE3" w14:textId="2D3F9138">
      <w:pPr>
        <w:ind w:left="1260"/>
        <w:rPr>
          <w:sz w:val="28"/>
          <w:szCs w:val="28"/>
          <w:lang w:val="es-MX"/>
        </w:rPr>
      </w:pPr>
      <w:r w:rsidRPr="4E415AD5">
        <w:rPr>
          <w:sz w:val="28"/>
          <w:szCs w:val="28"/>
          <w:lang w:val="es-MX"/>
        </w:rPr>
        <w:t xml:space="preserve">     </w:t>
      </w:r>
      <w:r w:rsidRPr="4E415AD5">
        <w:rPr>
          <w:lang w:val="es-MX"/>
        </w:rPr>
        <w:t xml:space="preserve">   No hay </w:t>
      </w:r>
      <w:proofErr w:type="spellStart"/>
      <w:r w:rsidRPr="4E415AD5">
        <w:rPr>
          <w:lang w:val="es-MX"/>
        </w:rPr>
        <w:t>Grid</w:t>
      </w:r>
      <w:proofErr w:type="spellEnd"/>
    </w:p>
    <w:p w:rsidR="4E415AD5" w:rsidP="4E415AD5" w:rsidRDefault="4E415AD5" w14:paraId="45626F30" w14:textId="77777777">
      <w:pPr>
        <w:ind w:left="1260"/>
        <w:rPr>
          <w:rFonts w:eastAsia="Calibri" w:cs="Arial"/>
          <w:lang w:val="es-MX"/>
        </w:rPr>
      </w:pPr>
    </w:p>
    <w:p w:rsidR="4E415AD5" w:rsidP="4E415AD5" w:rsidRDefault="4E415AD5" w14:paraId="2FDF5AFE" w14:textId="793288B7">
      <w:pPr>
        <w:ind w:left="1260"/>
        <w:rPr>
          <w:sz w:val="28"/>
          <w:szCs w:val="28"/>
          <w:lang w:val="es-MX"/>
        </w:rPr>
      </w:pPr>
      <w:r w:rsidRPr="4E415AD5">
        <w:rPr>
          <w:sz w:val="28"/>
          <w:szCs w:val="28"/>
          <w:lang w:val="es-MX"/>
        </w:rPr>
        <w:t xml:space="preserve">       14.10.3.2.5 Detalle de la Implementación</w:t>
      </w:r>
    </w:p>
    <w:p w:rsidR="4E415AD5" w:rsidP="4E415AD5" w:rsidRDefault="4E415AD5" w14:paraId="114B77EC" w14:textId="77777777">
      <w:pPr>
        <w:ind w:left="1710"/>
        <w:rPr>
          <w:sz w:val="28"/>
          <w:szCs w:val="28"/>
          <w:lang w:val="es-MX"/>
        </w:rPr>
      </w:pPr>
    </w:p>
    <w:p w:rsidR="4E415AD5" w:rsidP="4E415AD5" w:rsidRDefault="4E415AD5" w14:paraId="71308489" w14:textId="591572EE">
      <w:pPr>
        <w:ind w:left="1710"/>
        <w:rPr>
          <w:sz w:val="28"/>
          <w:szCs w:val="28"/>
          <w:lang w:val="es-MX"/>
        </w:rPr>
      </w:pPr>
      <w:r w:rsidRPr="4E415AD5">
        <w:rPr>
          <w:sz w:val="28"/>
          <w:szCs w:val="28"/>
          <w:lang w:val="es-MX"/>
        </w:rPr>
        <w:t xml:space="preserve">       14.10.3.2.5.1 Eliminar datos</w:t>
      </w:r>
    </w:p>
    <w:p w:rsidR="4E415AD5" w:rsidP="4E415AD5" w:rsidRDefault="4E415AD5" w14:paraId="0C425C01" w14:textId="77777777">
      <w:pPr>
        <w:ind w:left="1710"/>
        <w:rPr>
          <w:sz w:val="28"/>
          <w:szCs w:val="28"/>
          <w:lang w:val="es-MX"/>
        </w:rPr>
      </w:pPr>
    </w:p>
    <w:p w:rsidR="4E415AD5" w:rsidP="4E415AD5" w:rsidRDefault="4E415AD5" w14:paraId="57387FFC" w14:textId="5D1572A6">
      <w:pPr>
        <w:ind w:left="1710"/>
        <w:rPr>
          <w:sz w:val="28"/>
          <w:szCs w:val="28"/>
          <w:lang w:val="es-MX"/>
        </w:rPr>
      </w:pPr>
      <w:r w:rsidRPr="4E415AD5">
        <w:rPr>
          <w:sz w:val="28"/>
          <w:szCs w:val="28"/>
          <w:lang w:val="es-MX"/>
        </w:rPr>
        <w:t xml:space="preserve">     Al presionar eliminar, se eliminan los datos en base de datos.</w:t>
      </w:r>
    </w:p>
    <w:p w:rsidR="4E415AD5" w:rsidP="4E415AD5" w:rsidRDefault="4E415AD5" w14:paraId="44E21FEB" w14:textId="2F55A47C">
      <w:pPr>
        <w:ind w:left="1710"/>
        <w:rPr>
          <w:sz w:val="28"/>
          <w:szCs w:val="28"/>
          <w:lang w:val="es-MX"/>
        </w:rPr>
      </w:pPr>
    </w:p>
    <w:p w:rsidR="4E415AD5" w:rsidP="4E415AD5" w:rsidRDefault="4E415AD5" w14:paraId="5CA66EC6" w14:textId="77777777">
      <w:pPr>
        <w:rPr>
          <w:rFonts w:eastAsia="Calibri" w:cs="Arial"/>
          <w:b/>
          <w:bCs/>
          <w:lang w:val="es-MX"/>
        </w:rPr>
      </w:pPr>
    </w:p>
    <w:p w:rsidR="4E415AD5" w:rsidP="4E415AD5" w:rsidRDefault="4E415AD5" w14:paraId="0D1971D2" w14:textId="0C6B8E48">
      <w:pPr>
        <w:rPr>
          <w:rFonts w:eastAsia="Calibri" w:cs="Arial"/>
        </w:rPr>
      </w:pPr>
    </w:p>
    <w:p w:rsidR="4E415AD5" w:rsidP="4E415AD5" w:rsidRDefault="4E415AD5" w14:paraId="49FBDF05" w14:textId="2EF91363">
      <w:pPr>
        <w:rPr>
          <w:rFonts w:eastAsia="Calibri" w:cs="Arial"/>
        </w:rPr>
      </w:pPr>
    </w:p>
    <w:p w:rsidR="58DC71F1" w:rsidP="48661098" w:rsidRDefault="2558B672" w14:paraId="3A1EE40B" w14:textId="1C940C26">
      <w:pPr>
        <w:pStyle w:val="Ttulo2"/>
        <w:rPr>
          <w:b/>
          <w:bCs/>
          <w:color w:val="000000" w:themeColor="text1"/>
          <w:lang w:val="es-MX"/>
        </w:rPr>
      </w:pPr>
      <w:bookmarkStart w:name="_Toc135464737" w:id="77"/>
      <w:r w:rsidRPr="2558B672">
        <w:rPr>
          <w:b/>
          <w:bCs/>
          <w:color w:val="000000" w:themeColor="text1"/>
        </w:rPr>
        <w:t xml:space="preserve">5.16 Funcionalidad de Mantenimiento de Situación </w:t>
      </w:r>
      <w:proofErr w:type="gramStart"/>
      <w:r w:rsidRPr="2558B672">
        <w:rPr>
          <w:b/>
          <w:bCs/>
          <w:color w:val="000000" w:themeColor="text1"/>
        </w:rPr>
        <w:t xml:space="preserve">Jurídica  </w:t>
      </w:r>
      <w:r w:rsidRPr="2558B672">
        <w:rPr>
          <w:b/>
          <w:bCs/>
          <w:color w:val="000000" w:themeColor="text1"/>
          <w:lang w:val="es-MX"/>
        </w:rPr>
        <w:t>(</w:t>
      </w:r>
      <w:proofErr w:type="gramEnd"/>
      <w:r w:rsidRPr="2558B672">
        <w:rPr>
          <w:b/>
          <w:bCs/>
          <w:color w:val="000000" w:themeColor="text1"/>
          <w:lang w:val="es-MX"/>
        </w:rPr>
        <w:t>RF-16)</w:t>
      </w:r>
      <w:bookmarkEnd w:id="77"/>
    </w:p>
    <w:p w:rsidR="2558B672" w:rsidP="2558B672" w:rsidRDefault="2558B672" w14:paraId="3F406885" w14:textId="59C5A204">
      <w:pPr>
        <w:rPr>
          <w:lang w:val="es-MX"/>
        </w:rPr>
      </w:pPr>
    </w:p>
    <w:p w:rsidR="58DC71F1" w:rsidP="48661098" w:rsidRDefault="2558B672" w14:paraId="52A01BED" w14:textId="5E763CBF">
      <w:pPr>
        <w:pStyle w:val="Ttulo2"/>
        <w:rPr>
          <w:b/>
          <w:bCs/>
          <w:color w:val="000000" w:themeColor="text1"/>
          <w:lang w:val="es-MX"/>
        </w:rPr>
      </w:pPr>
      <w:bookmarkStart w:name="_Toc135464738" w:id="78"/>
      <w:r w:rsidRPr="2558B672">
        <w:rPr>
          <w:b/>
          <w:bCs/>
          <w:color w:val="000000" w:themeColor="text1"/>
        </w:rPr>
        <w:t xml:space="preserve">5.17 Funcionalidad de Mantenimiento de Tipo de </w:t>
      </w:r>
      <w:proofErr w:type="gramStart"/>
      <w:r w:rsidRPr="2558B672">
        <w:rPr>
          <w:b/>
          <w:bCs/>
          <w:color w:val="000000" w:themeColor="text1"/>
        </w:rPr>
        <w:t xml:space="preserve">Organismo  </w:t>
      </w:r>
      <w:r w:rsidRPr="2558B672">
        <w:rPr>
          <w:b/>
          <w:bCs/>
          <w:color w:val="000000" w:themeColor="text1"/>
          <w:lang w:val="es-MX"/>
        </w:rPr>
        <w:t>(</w:t>
      </w:r>
      <w:proofErr w:type="gramEnd"/>
      <w:r w:rsidRPr="2558B672">
        <w:rPr>
          <w:b/>
          <w:bCs/>
          <w:color w:val="000000" w:themeColor="text1"/>
          <w:lang w:val="es-MX"/>
        </w:rPr>
        <w:t>RF-17)</w:t>
      </w:r>
      <w:bookmarkEnd w:id="78"/>
    </w:p>
    <w:p w:rsidR="2558B672" w:rsidP="2558B672" w:rsidRDefault="2558B672" w14:paraId="29E53FF7" w14:textId="43E7FB83">
      <w:pPr>
        <w:rPr>
          <w:rFonts w:eastAsia="Calibri" w:cs="Arial"/>
          <w:color w:val="000000" w:themeColor="text1"/>
          <w:lang w:val="es-MX"/>
        </w:rPr>
      </w:pPr>
    </w:p>
    <w:p w:rsidR="2558B672" w:rsidP="2558B672" w:rsidRDefault="2558B672" w14:paraId="4C90E4BC" w14:textId="7624AA24">
      <w:pPr>
        <w:ind w:left="1260"/>
        <w:rPr>
          <w:color w:val="000000" w:themeColor="text1"/>
          <w:sz w:val="28"/>
          <w:szCs w:val="28"/>
          <w:highlight w:val="yellow"/>
          <w:lang w:val="es-MX"/>
        </w:rPr>
      </w:pPr>
      <w:r w:rsidRPr="2558B672">
        <w:rPr>
          <w:color w:val="000000" w:themeColor="text1"/>
          <w:sz w:val="28"/>
          <w:szCs w:val="28"/>
          <w:highlight w:val="yellow"/>
          <w:lang w:val="es-MX"/>
        </w:rPr>
        <w:lastRenderedPageBreak/>
        <w:t>5.17.1 Diseño de procesos (Herramienta CASE)</w:t>
      </w:r>
    </w:p>
    <w:p w:rsidR="2558B672" w:rsidRDefault="2558B672" w14:paraId="57177182" w14:textId="153E30F5"/>
    <w:p w:rsidR="2558B672" w:rsidP="63D8D302" w:rsidRDefault="2558B672" w14:paraId="570A5F7C" w14:textId="59F0F099">
      <w:pPr>
        <w:ind w:left="1260"/>
      </w:pPr>
      <w:r>
        <w:rPr>
          <w:noProof/>
        </w:rPr>
        <w:drawing>
          <wp:inline distT="0" distB="0" distL="0" distR="0" wp14:anchorId="2049E301" wp14:editId="4D690215">
            <wp:extent cx="4572000" cy="2276475"/>
            <wp:effectExtent l="0" t="0" r="0" b="0"/>
            <wp:docPr id="883516402" name="Imagen 8835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2558B672" w:rsidP="63D8D302" w:rsidRDefault="2558B672" w14:paraId="61450147" w14:textId="2038C29C">
      <w:pPr>
        <w:ind w:left="1260"/>
      </w:pPr>
    </w:p>
    <w:p w:rsidR="2558B672" w:rsidP="2558B672" w:rsidRDefault="2558B672" w14:paraId="2EF68F48" w14:textId="77777777">
      <w:pPr>
        <w:ind w:left="1260"/>
        <w:rPr>
          <w:rFonts w:eastAsia="Calibri" w:cs="Arial"/>
          <w:color w:val="000000" w:themeColor="text1"/>
          <w:lang w:val="es-MX"/>
        </w:rPr>
      </w:pPr>
    </w:p>
    <w:p w:rsidR="2558B672" w:rsidP="2558B672" w:rsidRDefault="2558B672" w14:paraId="481CC9FE" w14:textId="2FD207BA">
      <w:pPr>
        <w:ind w:left="1260"/>
        <w:rPr>
          <w:color w:val="000000" w:themeColor="text1"/>
          <w:sz w:val="28"/>
          <w:szCs w:val="28"/>
          <w:lang w:val="es-MX"/>
        </w:rPr>
      </w:pPr>
      <w:r w:rsidRPr="2558B672">
        <w:rPr>
          <w:color w:val="000000" w:themeColor="text1"/>
          <w:sz w:val="28"/>
          <w:szCs w:val="28"/>
          <w:highlight w:val="yellow"/>
          <w:lang w:val="es-MX"/>
        </w:rPr>
        <w:t>5.17.2 Referencia</w:t>
      </w:r>
      <w:r w:rsidRPr="2558B672">
        <w:rPr>
          <w:color w:val="000000" w:themeColor="text1"/>
          <w:sz w:val="28"/>
          <w:szCs w:val="28"/>
          <w:lang w:val="es-MX"/>
        </w:rPr>
        <w:t xml:space="preserve"> </w:t>
      </w:r>
    </w:p>
    <w:p w:rsidR="2558B672" w:rsidP="2558B672" w:rsidRDefault="2558B672" w14:paraId="15858640" w14:textId="018402D6">
      <w:pPr>
        <w:ind w:left="1260"/>
      </w:pPr>
    </w:p>
    <w:p w:rsidR="2558B672" w:rsidP="2558B672" w:rsidRDefault="2558B672" w14:paraId="57E42B79" w14:textId="0ADCE1A9">
      <w:pPr>
        <w:ind w:left="1260"/>
      </w:pPr>
      <w:r>
        <w:rPr>
          <w:noProof/>
        </w:rPr>
        <w:drawing>
          <wp:inline distT="0" distB="0" distL="0" distR="0" wp14:anchorId="35521107" wp14:editId="1760816A">
            <wp:extent cx="4572000" cy="790575"/>
            <wp:effectExtent l="0" t="0" r="0" b="0"/>
            <wp:docPr id="1206601990" name="Imagen 120660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790575"/>
                    </a:xfrm>
                    <a:prstGeom prst="rect">
                      <a:avLst/>
                    </a:prstGeom>
                  </pic:spPr>
                </pic:pic>
              </a:graphicData>
            </a:graphic>
          </wp:inline>
        </w:drawing>
      </w:r>
    </w:p>
    <w:p w:rsidR="63D8D302" w:rsidP="63D8D302" w:rsidRDefault="63D8D302" w14:paraId="69F5E7EC" w14:textId="3A75AFD8">
      <w:pPr>
        <w:ind w:left="1260"/>
      </w:pPr>
    </w:p>
    <w:p w:rsidR="2558B672" w:rsidP="2558B672" w:rsidRDefault="2558B672" w14:paraId="49DA87D1" w14:textId="094CB347">
      <w:pPr>
        <w:ind w:left="1260"/>
      </w:pPr>
      <w:r>
        <w:rPr>
          <w:noProof/>
        </w:rPr>
        <w:drawing>
          <wp:inline distT="0" distB="0" distL="0" distR="0" wp14:anchorId="38974651" wp14:editId="5982B774">
            <wp:extent cx="4572000" cy="2828925"/>
            <wp:effectExtent l="0" t="0" r="0" b="0"/>
            <wp:docPr id="1351212077" name="Imagen 135121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rsidR="63D8D302" w:rsidP="63D8D302" w:rsidRDefault="63D8D302" w14:paraId="4AC03B3D" w14:textId="2B932194">
      <w:pPr>
        <w:ind w:left="1260"/>
      </w:pPr>
      <w:r>
        <w:rPr>
          <w:noProof/>
        </w:rPr>
        <w:lastRenderedPageBreak/>
        <w:drawing>
          <wp:inline distT="0" distB="0" distL="0" distR="0" wp14:anchorId="4D4B21DD" wp14:editId="40842B5A">
            <wp:extent cx="4572000" cy="2495550"/>
            <wp:effectExtent l="0" t="0" r="0" b="0"/>
            <wp:docPr id="1393746975" name="Imagen 139374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rsidR="2558B672" w:rsidP="2558B672" w:rsidRDefault="2558B672" w14:paraId="00AA2D1A" w14:textId="77777777">
      <w:pPr>
        <w:ind w:left="1260"/>
        <w:rPr>
          <w:color w:val="000000" w:themeColor="text1"/>
          <w:sz w:val="28"/>
          <w:szCs w:val="28"/>
          <w:lang w:val="es-MX"/>
        </w:rPr>
      </w:pPr>
    </w:p>
    <w:p w:rsidR="2558B672" w:rsidP="2558B672" w:rsidRDefault="228EC221" w14:paraId="14A77D77" w14:textId="4215A11A">
      <w:pPr>
        <w:ind w:left="1260"/>
        <w:rPr>
          <w:color w:val="000000" w:themeColor="text1"/>
          <w:sz w:val="28"/>
          <w:szCs w:val="28"/>
          <w:lang w:val="es-MX"/>
        </w:rPr>
      </w:pPr>
      <w:r w:rsidRPr="228EC221">
        <w:rPr>
          <w:color w:val="000000" w:themeColor="text1"/>
          <w:sz w:val="28"/>
          <w:szCs w:val="28"/>
          <w:highlight w:val="green"/>
          <w:lang w:val="es-MX"/>
        </w:rPr>
        <w:t>5.</w:t>
      </w:r>
      <w:r w:rsidRPr="228EC221">
        <w:rPr>
          <w:color w:val="000000" w:themeColor="text1"/>
          <w:sz w:val="28"/>
          <w:szCs w:val="28"/>
          <w:highlight w:val="yellow"/>
          <w:lang w:val="es-MX"/>
        </w:rPr>
        <w:t>17</w:t>
      </w:r>
      <w:r w:rsidRPr="228EC221">
        <w:rPr>
          <w:color w:val="000000" w:themeColor="text1"/>
          <w:sz w:val="28"/>
          <w:szCs w:val="28"/>
          <w:highlight w:val="green"/>
          <w:lang w:val="es-MX"/>
        </w:rPr>
        <w:t>.3.1 Mantenimiento de tipo de organismo</w:t>
      </w:r>
    </w:p>
    <w:p w:rsidR="2558B672" w:rsidP="2558B672" w:rsidRDefault="2558B672" w14:paraId="2AC5C727" w14:textId="131A9D8C">
      <w:pPr>
        <w:ind w:left="1260"/>
        <w:rPr>
          <w:color w:val="000000" w:themeColor="text1"/>
          <w:sz w:val="28"/>
          <w:szCs w:val="28"/>
          <w:lang w:val="es-MX"/>
        </w:rPr>
      </w:pPr>
    </w:p>
    <w:p w:rsidR="2558B672" w:rsidP="2558B672" w:rsidRDefault="56B22F52" w14:paraId="38730010" w14:textId="3B15558D">
      <w:pPr>
        <w:ind w:left="1980"/>
        <w:rPr>
          <w:color w:val="000000" w:themeColor="text1"/>
          <w:sz w:val="28"/>
          <w:szCs w:val="28"/>
          <w:highlight w:val="cyan"/>
          <w:lang w:val="es-MX"/>
        </w:rPr>
      </w:pPr>
      <w:r w:rsidRPr="56B22F52">
        <w:rPr>
          <w:color w:val="000000" w:themeColor="text1"/>
          <w:sz w:val="28"/>
          <w:szCs w:val="28"/>
          <w:highlight w:val="cyan"/>
          <w:lang w:val="es-MX"/>
        </w:rPr>
        <w:t>5.</w:t>
      </w:r>
      <w:r w:rsidRPr="56B22F52">
        <w:rPr>
          <w:color w:val="000000" w:themeColor="text1"/>
          <w:sz w:val="28"/>
          <w:szCs w:val="28"/>
          <w:highlight w:val="yellow"/>
          <w:lang w:val="es-MX"/>
        </w:rPr>
        <w:t>17</w:t>
      </w:r>
      <w:r w:rsidRPr="56B22F52">
        <w:rPr>
          <w:color w:val="000000" w:themeColor="text1"/>
          <w:sz w:val="28"/>
          <w:szCs w:val="28"/>
          <w:highlight w:val="cyan"/>
          <w:lang w:val="es-MX"/>
        </w:rPr>
        <w:t>.3.1.1 Origen de Datos</w:t>
      </w:r>
    </w:p>
    <w:p w:rsidR="2558B672" w:rsidP="2558B672" w:rsidRDefault="2558B672" w14:paraId="31043C0E" w14:textId="77777777">
      <w:pPr>
        <w:ind w:left="1260"/>
        <w:rPr>
          <w:color w:val="000000" w:themeColor="text1"/>
          <w:sz w:val="28"/>
          <w:szCs w:val="28"/>
          <w:lang w:val="es-MX"/>
        </w:rPr>
      </w:pPr>
    </w:p>
    <w:p w:rsidR="2558B672" w:rsidP="2558B672" w:rsidRDefault="2558B672" w14:paraId="23A2FD1C" w14:textId="2E5F0624">
      <w:pPr>
        <w:ind w:left="1260"/>
        <w:rPr>
          <w:color w:val="000000" w:themeColor="text1"/>
          <w:sz w:val="28"/>
          <w:szCs w:val="28"/>
          <w:lang w:val="es-MX"/>
        </w:rPr>
      </w:pPr>
      <w:r w:rsidRPr="2558B672">
        <w:rPr>
          <w:color w:val="000000" w:themeColor="text1"/>
          <w:sz w:val="28"/>
          <w:szCs w:val="28"/>
          <w:lang w:val="es-MX"/>
        </w:rPr>
        <w:t xml:space="preserve">No hay campos </w:t>
      </w:r>
    </w:p>
    <w:p w:rsidR="2558B672" w:rsidP="2558B672" w:rsidRDefault="2558B672" w14:paraId="60AE766A" w14:textId="77777777">
      <w:pPr>
        <w:ind w:left="1260"/>
        <w:rPr>
          <w:color w:val="000000" w:themeColor="text1"/>
          <w:sz w:val="28"/>
          <w:szCs w:val="28"/>
          <w:lang w:val="es-MX"/>
        </w:rPr>
      </w:pPr>
    </w:p>
    <w:p w:rsidR="2558B672" w:rsidP="56B22F52" w:rsidRDefault="56B22F52" w14:paraId="7FED8B4E" w14:textId="7BDF35D9">
      <w:pPr>
        <w:ind w:left="1980"/>
        <w:rPr>
          <w:color w:val="000000" w:themeColor="text1"/>
          <w:sz w:val="28"/>
          <w:szCs w:val="28"/>
          <w:lang w:val="es-MX"/>
        </w:rPr>
      </w:pPr>
      <w:r w:rsidRPr="56B22F52">
        <w:rPr>
          <w:color w:val="000000" w:themeColor="text1"/>
          <w:sz w:val="28"/>
          <w:szCs w:val="28"/>
          <w:highlight w:val="cyan"/>
          <w:lang w:val="es-MX"/>
        </w:rPr>
        <w:t>5.</w:t>
      </w:r>
      <w:r w:rsidRPr="56B22F52">
        <w:rPr>
          <w:color w:val="000000" w:themeColor="text1"/>
          <w:sz w:val="28"/>
          <w:szCs w:val="28"/>
          <w:highlight w:val="yellow"/>
          <w:lang w:val="es-MX"/>
        </w:rPr>
        <w:t>17</w:t>
      </w:r>
      <w:r w:rsidRPr="56B22F52">
        <w:rPr>
          <w:color w:val="000000" w:themeColor="text1"/>
          <w:sz w:val="28"/>
          <w:szCs w:val="28"/>
          <w:highlight w:val="cyan"/>
          <w:lang w:val="es-MX"/>
        </w:rPr>
        <w:t>.3.1.2 Destino de los Datos (Información sensible)</w:t>
      </w:r>
    </w:p>
    <w:p w:rsidR="2558B672" w:rsidP="2558B672" w:rsidRDefault="2558B672" w14:paraId="0C75047D" w14:textId="131A9D8C">
      <w:pPr>
        <w:ind w:left="1260"/>
        <w:rPr>
          <w:color w:val="000000" w:themeColor="text1"/>
          <w:sz w:val="28"/>
          <w:szCs w:val="28"/>
          <w:lang w:val="es-MX"/>
        </w:rPr>
      </w:pPr>
    </w:p>
    <w:p w:rsidR="2558B672" w:rsidP="2558B672" w:rsidRDefault="2558B672" w14:paraId="3884529D" w14:textId="6EFF0D4B">
      <w:pPr>
        <w:ind w:left="1260"/>
        <w:rPr>
          <w:color w:val="000000" w:themeColor="text1"/>
          <w:sz w:val="28"/>
          <w:szCs w:val="28"/>
          <w:lang w:val="es-MX"/>
        </w:rPr>
      </w:pPr>
      <w:r w:rsidRPr="2558B672">
        <w:rPr>
          <w:color w:val="000000" w:themeColor="text1"/>
          <w:sz w:val="28"/>
          <w:szCs w:val="28"/>
          <w:lang w:val="es-MX"/>
        </w:rPr>
        <w:t>No hay campos</w:t>
      </w:r>
    </w:p>
    <w:p w:rsidR="2558B672" w:rsidP="2558B672" w:rsidRDefault="2558B672" w14:paraId="0EB0458A" w14:textId="131A9D8C">
      <w:pPr>
        <w:ind w:left="1260"/>
        <w:rPr>
          <w:rFonts w:eastAsia="Calibri" w:cs="Arial"/>
          <w:color w:val="000000" w:themeColor="text1"/>
          <w:lang w:val="es-MX"/>
        </w:rPr>
      </w:pPr>
    </w:p>
    <w:p w:rsidR="2558B672" w:rsidP="56B22F52" w:rsidRDefault="56B22F52" w14:paraId="0BD8482E" w14:textId="204AB475">
      <w:pPr>
        <w:ind w:left="1980"/>
        <w:rPr>
          <w:color w:val="000000" w:themeColor="text1"/>
          <w:sz w:val="28"/>
          <w:szCs w:val="28"/>
          <w:lang w:val="es-MX"/>
        </w:rPr>
      </w:pPr>
      <w:r w:rsidRPr="56B22F52">
        <w:rPr>
          <w:color w:val="000000" w:themeColor="text1"/>
          <w:sz w:val="28"/>
          <w:szCs w:val="28"/>
          <w:highlight w:val="cyan"/>
          <w:lang w:val="es-MX"/>
        </w:rPr>
        <w:t>5.</w:t>
      </w:r>
      <w:r w:rsidRPr="56B22F52">
        <w:rPr>
          <w:color w:val="000000" w:themeColor="text1"/>
          <w:sz w:val="28"/>
          <w:szCs w:val="28"/>
          <w:highlight w:val="yellow"/>
          <w:lang w:val="es-MX"/>
        </w:rPr>
        <w:t>17</w:t>
      </w:r>
      <w:r w:rsidRPr="56B22F52">
        <w:rPr>
          <w:color w:val="000000" w:themeColor="text1"/>
          <w:sz w:val="28"/>
          <w:szCs w:val="28"/>
          <w:highlight w:val="cyan"/>
          <w:lang w:val="es-MX"/>
        </w:rPr>
        <w:t>.3.1.3 Otras tablas Afectadas</w:t>
      </w:r>
    </w:p>
    <w:p w:rsidR="2558B672" w:rsidP="2558B672" w:rsidRDefault="2558B672" w14:paraId="0EEC9067" w14:textId="20622B60">
      <w:pPr>
        <w:ind w:left="1260"/>
        <w:rPr>
          <w:color w:val="000000" w:themeColor="text1"/>
          <w:sz w:val="28"/>
          <w:szCs w:val="28"/>
          <w:lang w:val="es-MX"/>
        </w:rPr>
      </w:pPr>
    </w:p>
    <w:p w:rsidR="2558B672" w:rsidP="2558B672" w:rsidRDefault="2558B672" w14:paraId="71EDC127" w14:textId="20622B60">
      <w:pPr>
        <w:ind w:left="1260"/>
        <w:rPr>
          <w:rFonts w:eastAsia="Calibri" w:cs="Arial"/>
          <w:color w:val="000000" w:themeColor="text1"/>
          <w:lang w:val="es-MX"/>
        </w:rPr>
      </w:pPr>
      <w:r w:rsidRPr="2558B672">
        <w:rPr>
          <w:rFonts w:eastAsia="Calibri" w:cs="Arial"/>
          <w:color w:val="000000" w:themeColor="text1"/>
          <w:lang w:val="es-MX"/>
        </w:rPr>
        <w:t xml:space="preserve">No hay </w:t>
      </w:r>
    </w:p>
    <w:p w:rsidR="2558B672" w:rsidP="2558B672" w:rsidRDefault="2558B672" w14:paraId="10B5CF4D" w14:textId="20622B60">
      <w:pPr>
        <w:ind w:left="1260"/>
        <w:rPr>
          <w:rFonts w:eastAsia="Calibri" w:cs="Arial"/>
          <w:color w:val="000000" w:themeColor="text1"/>
          <w:lang w:val="es-MX"/>
        </w:rPr>
      </w:pPr>
    </w:p>
    <w:p w:rsidR="2558B672" w:rsidP="2558B672" w:rsidRDefault="56B22F52" w14:paraId="061D787E" w14:textId="6BF4410E">
      <w:pPr>
        <w:ind w:left="1980"/>
        <w:rPr>
          <w:color w:val="000000" w:themeColor="text1"/>
          <w:sz w:val="28"/>
          <w:szCs w:val="28"/>
          <w:highlight w:val="cyan"/>
          <w:lang w:val="es-MX"/>
        </w:rPr>
      </w:pPr>
      <w:r w:rsidRPr="56B22F52">
        <w:rPr>
          <w:color w:val="000000" w:themeColor="text1"/>
          <w:sz w:val="28"/>
          <w:szCs w:val="28"/>
          <w:highlight w:val="cyan"/>
          <w:lang w:val="es-MX"/>
        </w:rPr>
        <w:t xml:space="preserve">5.17.3.1.4 </w:t>
      </w:r>
      <w:proofErr w:type="spellStart"/>
      <w:r w:rsidRPr="56B22F52">
        <w:rPr>
          <w:color w:val="000000" w:themeColor="text1"/>
          <w:sz w:val="28"/>
          <w:szCs w:val="28"/>
          <w:highlight w:val="cyan"/>
          <w:lang w:val="es-MX"/>
        </w:rPr>
        <w:t>Grid</w:t>
      </w:r>
      <w:proofErr w:type="spellEnd"/>
    </w:p>
    <w:p w:rsidR="2558B672" w:rsidP="2558B672" w:rsidRDefault="2558B672" w14:paraId="6367485B" w14:textId="65AB72BB">
      <w:pPr>
        <w:ind w:left="1980"/>
        <w:rPr>
          <w:color w:val="000000" w:themeColor="text1"/>
          <w:sz w:val="28"/>
          <w:szCs w:val="28"/>
          <w:highlight w:val="cyan"/>
          <w:lang w:val="es-MX"/>
        </w:rPr>
      </w:pPr>
    </w:p>
    <w:p w:rsidR="2558B672" w:rsidP="2558B672" w:rsidRDefault="2558B672" w14:paraId="545879E5" w14:textId="40676B66">
      <w:pPr>
        <w:ind w:left="1980"/>
        <w:rPr>
          <w:color w:val="000000" w:themeColor="text1"/>
          <w:sz w:val="28"/>
          <w:szCs w:val="28"/>
          <w:highlight w:val="cyan"/>
          <w:lang w:val="es-MX"/>
        </w:rPr>
      </w:pPr>
    </w:p>
    <w:tbl>
      <w:tblPr>
        <w:tblStyle w:val="Tablaconcuadrcula"/>
        <w:tblW w:w="0" w:type="auto"/>
        <w:tblLook w:val="04A0" w:firstRow="1" w:lastRow="0" w:firstColumn="1" w:lastColumn="0" w:noHBand="0" w:noVBand="1"/>
      </w:tblPr>
      <w:tblGrid>
        <w:gridCol w:w="2214"/>
        <w:gridCol w:w="2129"/>
        <w:gridCol w:w="4486"/>
      </w:tblGrid>
      <w:tr w:rsidR="2558B672" w:rsidTr="228EC221" w14:paraId="4189FA74" w14:textId="77777777">
        <w:trPr>
          <w:trHeight w:val="300"/>
        </w:trPr>
        <w:tc>
          <w:tcPr>
            <w:tcW w:w="2214" w:type="dxa"/>
          </w:tcPr>
          <w:p w:rsidR="2558B672" w:rsidP="2558B672" w:rsidRDefault="2558B672" w14:paraId="41E139B0" w14:textId="744D449E">
            <w:pPr>
              <w:jc w:val="center"/>
              <w:rPr>
                <w:rFonts w:eastAsia="Calibri" w:cs="Arial"/>
                <w:b/>
                <w:bCs/>
                <w:color w:val="000000" w:themeColor="text1"/>
                <w:lang w:val="es-MX"/>
              </w:rPr>
            </w:pPr>
            <w:r w:rsidRPr="2558B672">
              <w:rPr>
                <w:rFonts w:eastAsia="Calibri" w:cs="Arial"/>
                <w:b/>
                <w:bCs/>
                <w:color w:val="000000" w:themeColor="text1"/>
                <w:lang w:val="es-MX"/>
              </w:rPr>
              <w:t>Campos</w:t>
            </w:r>
          </w:p>
        </w:tc>
        <w:tc>
          <w:tcPr>
            <w:tcW w:w="2129" w:type="dxa"/>
          </w:tcPr>
          <w:p w:rsidR="2558B672" w:rsidP="2558B672" w:rsidRDefault="2558B672" w14:paraId="21A12715" w14:textId="5CA8A779">
            <w:pPr>
              <w:jc w:val="center"/>
              <w:rPr>
                <w:rFonts w:eastAsia="Calibri" w:cs="Arial"/>
                <w:b/>
                <w:bCs/>
                <w:color w:val="000000" w:themeColor="text1"/>
                <w:lang w:val="es-MX"/>
              </w:rPr>
            </w:pPr>
            <w:r w:rsidRPr="2558B672">
              <w:rPr>
                <w:rFonts w:eastAsia="Calibri" w:cs="Arial"/>
                <w:b/>
                <w:bCs/>
                <w:color w:val="000000" w:themeColor="text1"/>
                <w:lang w:val="es-MX"/>
              </w:rPr>
              <w:t>Visible</w:t>
            </w:r>
          </w:p>
        </w:tc>
        <w:tc>
          <w:tcPr>
            <w:tcW w:w="4486" w:type="dxa"/>
          </w:tcPr>
          <w:p w:rsidR="2558B672" w:rsidP="2558B672" w:rsidRDefault="2558B672" w14:paraId="2C62E322" w14:textId="05040FE2">
            <w:pPr>
              <w:jc w:val="center"/>
              <w:rPr>
                <w:rFonts w:eastAsia="Calibri" w:cs="Arial"/>
                <w:b/>
                <w:bCs/>
                <w:color w:val="000000" w:themeColor="text1"/>
                <w:lang w:val="es-MX"/>
              </w:rPr>
            </w:pPr>
            <w:r w:rsidRPr="2558B672">
              <w:rPr>
                <w:rFonts w:eastAsia="Calibri" w:cs="Arial"/>
                <w:b/>
                <w:bCs/>
                <w:color w:val="000000" w:themeColor="text1"/>
                <w:lang w:val="es-MX"/>
              </w:rPr>
              <w:t>Descripción</w:t>
            </w:r>
          </w:p>
        </w:tc>
      </w:tr>
      <w:tr w:rsidR="2558B672" w:rsidTr="228EC221" w14:paraId="6BC0F130" w14:textId="77777777">
        <w:trPr>
          <w:trHeight w:val="300"/>
        </w:trPr>
        <w:tc>
          <w:tcPr>
            <w:tcW w:w="2214" w:type="dxa"/>
          </w:tcPr>
          <w:p w:rsidR="2558B672" w:rsidP="2558B672" w:rsidRDefault="228EC221" w14:paraId="1958A3F3" w14:textId="18130664">
            <w:pPr>
              <w:rPr>
                <w:rFonts w:eastAsia="Calibri" w:cs="Arial"/>
                <w:color w:val="000000" w:themeColor="text1"/>
                <w:lang w:val="es-MX"/>
              </w:rPr>
            </w:pPr>
            <w:r w:rsidRPr="228EC221">
              <w:rPr>
                <w:rFonts w:eastAsia="Calibri" w:cs="Arial"/>
                <w:color w:val="000000" w:themeColor="text1"/>
                <w:lang w:val="es-MX"/>
              </w:rPr>
              <w:t>Id de tipo organismo</w:t>
            </w:r>
          </w:p>
        </w:tc>
        <w:tc>
          <w:tcPr>
            <w:tcW w:w="2129" w:type="dxa"/>
          </w:tcPr>
          <w:p w:rsidR="2558B672" w:rsidP="2558B672" w:rsidRDefault="2558B672" w14:paraId="1C77397A" w14:textId="45EC1D0D">
            <w:pPr>
              <w:rPr>
                <w:rFonts w:eastAsia="Calibri" w:cs="Arial"/>
                <w:color w:val="000000" w:themeColor="text1"/>
                <w:lang w:val="es-MX"/>
              </w:rPr>
            </w:pPr>
            <w:r w:rsidRPr="2558B672">
              <w:rPr>
                <w:rFonts w:eastAsia="Calibri" w:cs="Arial"/>
                <w:color w:val="000000" w:themeColor="text1"/>
                <w:lang w:val="es-MX"/>
              </w:rPr>
              <w:t>No</w:t>
            </w:r>
          </w:p>
        </w:tc>
        <w:tc>
          <w:tcPr>
            <w:tcW w:w="4486" w:type="dxa"/>
          </w:tcPr>
          <w:p w:rsidR="2558B672" w:rsidP="2558B672" w:rsidRDefault="152817A3" w14:paraId="5B35FD10" w14:textId="654CACFE">
            <w:pPr>
              <w:rPr>
                <w:rFonts w:eastAsia="Calibri" w:cs="Arial"/>
                <w:color w:val="000000" w:themeColor="text1"/>
                <w:sz w:val="28"/>
                <w:szCs w:val="28"/>
                <w:lang w:val="es-MX"/>
              </w:rPr>
            </w:pPr>
            <w:proofErr w:type="spellStart"/>
            <w:r w:rsidRPr="152817A3">
              <w:rPr>
                <w:color w:val="000000" w:themeColor="text1"/>
                <w:sz w:val="28"/>
                <w:szCs w:val="28"/>
                <w:lang w:val="es-MX"/>
              </w:rPr>
              <w:t>TA_TipoOrganismo.CI_Codigo</w:t>
            </w:r>
            <w:proofErr w:type="spellEnd"/>
          </w:p>
        </w:tc>
      </w:tr>
      <w:tr w:rsidR="2558B672" w:rsidTr="228EC221" w14:paraId="33F6B321" w14:textId="77777777">
        <w:trPr>
          <w:trHeight w:val="300"/>
        </w:trPr>
        <w:tc>
          <w:tcPr>
            <w:tcW w:w="2214" w:type="dxa"/>
          </w:tcPr>
          <w:p w:rsidR="2558B672" w:rsidP="2558B672" w:rsidRDefault="2558B672" w14:paraId="420D967B" w14:textId="211CECE6">
            <w:pPr>
              <w:rPr>
                <w:rFonts w:eastAsia="Calibri" w:cs="Arial"/>
                <w:color w:val="000000" w:themeColor="text1"/>
                <w:lang w:val="es-MX"/>
              </w:rPr>
            </w:pPr>
            <w:r w:rsidRPr="2558B672">
              <w:rPr>
                <w:rFonts w:eastAsia="Calibri" w:cs="Arial"/>
                <w:color w:val="000000" w:themeColor="text1"/>
                <w:lang w:val="es-MX"/>
              </w:rPr>
              <w:t>Nombre</w:t>
            </w:r>
          </w:p>
        </w:tc>
        <w:tc>
          <w:tcPr>
            <w:tcW w:w="2129" w:type="dxa"/>
          </w:tcPr>
          <w:p w:rsidR="2558B672" w:rsidP="2558B672" w:rsidRDefault="2558B672" w14:paraId="2447E01E" w14:textId="074B6CD0">
            <w:pPr>
              <w:rPr>
                <w:rFonts w:eastAsia="Calibri" w:cs="Arial"/>
                <w:color w:val="000000" w:themeColor="text1"/>
                <w:lang w:val="es-MX"/>
              </w:rPr>
            </w:pPr>
            <w:r w:rsidRPr="2558B672">
              <w:rPr>
                <w:rFonts w:eastAsia="Calibri" w:cs="Arial"/>
                <w:color w:val="000000" w:themeColor="text1"/>
                <w:lang w:val="es-MX"/>
              </w:rPr>
              <w:t>Si</w:t>
            </w:r>
          </w:p>
        </w:tc>
        <w:tc>
          <w:tcPr>
            <w:tcW w:w="4486" w:type="dxa"/>
          </w:tcPr>
          <w:p w:rsidR="2558B672" w:rsidP="152817A3" w:rsidRDefault="152817A3" w14:paraId="62A8E329" w14:textId="7434196B">
            <w:pPr>
              <w:rPr>
                <w:rFonts w:eastAsia="Calibri" w:cs="Arial"/>
                <w:color w:val="000000" w:themeColor="text1"/>
                <w:sz w:val="28"/>
                <w:szCs w:val="28"/>
                <w:lang w:val="es-MX"/>
              </w:rPr>
            </w:pPr>
            <w:r w:rsidRPr="152817A3">
              <w:rPr>
                <w:color w:val="000000" w:themeColor="text1"/>
                <w:sz w:val="28"/>
                <w:szCs w:val="28"/>
                <w:lang w:val="es-MX"/>
              </w:rPr>
              <w:t xml:space="preserve">TA_ </w:t>
            </w:r>
            <w:proofErr w:type="spellStart"/>
            <w:r w:rsidRPr="152817A3">
              <w:rPr>
                <w:color w:val="000000" w:themeColor="text1"/>
                <w:sz w:val="28"/>
                <w:szCs w:val="28"/>
                <w:lang w:val="es-MX"/>
              </w:rPr>
              <w:t>TipoOrganismo.CV_Nombre</w:t>
            </w:r>
            <w:proofErr w:type="spellEnd"/>
          </w:p>
        </w:tc>
      </w:tr>
      <w:tr w:rsidR="2558B672" w:rsidTr="228EC221" w14:paraId="565E6E60" w14:textId="77777777">
        <w:trPr>
          <w:trHeight w:val="300"/>
        </w:trPr>
        <w:tc>
          <w:tcPr>
            <w:tcW w:w="2214" w:type="dxa"/>
          </w:tcPr>
          <w:p w:rsidR="2558B672" w:rsidP="152817A3" w:rsidRDefault="152817A3" w14:paraId="4B3CE745" w14:textId="63307718">
            <w:pPr>
              <w:rPr>
                <w:rFonts w:eastAsia="Times New Roman" w:cs="Times New Roman"/>
                <w:color w:val="000000" w:themeColor="text1"/>
                <w:lang w:val="es-ES"/>
              </w:rPr>
            </w:pPr>
            <w:proofErr w:type="spellStart"/>
            <w:r w:rsidRPr="152817A3">
              <w:rPr>
                <w:rFonts w:eastAsia="Times New Roman" w:cs="Times New Roman"/>
                <w:color w:val="000000" w:themeColor="text1"/>
                <w:lang w:val="es-ES"/>
              </w:rPr>
              <w:t>Descripcion</w:t>
            </w:r>
            <w:proofErr w:type="spellEnd"/>
          </w:p>
        </w:tc>
        <w:tc>
          <w:tcPr>
            <w:tcW w:w="2129" w:type="dxa"/>
          </w:tcPr>
          <w:p w:rsidR="2558B672" w:rsidP="2558B672" w:rsidRDefault="2558B672" w14:paraId="316E4ED5" w14:textId="21E1FA10">
            <w:pPr>
              <w:rPr>
                <w:rFonts w:eastAsia="Calibri" w:cs="Arial"/>
                <w:color w:val="000000" w:themeColor="text1"/>
                <w:lang w:val="es-MX"/>
              </w:rPr>
            </w:pPr>
            <w:r w:rsidRPr="2558B672">
              <w:rPr>
                <w:rFonts w:eastAsia="Calibri" w:cs="Arial"/>
                <w:color w:val="000000" w:themeColor="text1"/>
                <w:lang w:val="es-MX"/>
              </w:rPr>
              <w:t>Si</w:t>
            </w:r>
          </w:p>
        </w:tc>
        <w:tc>
          <w:tcPr>
            <w:tcW w:w="4486" w:type="dxa"/>
          </w:tcPr>
          <w:p w:rsidR="2558B672" w:rsidP="152817A3" w:rsidRDefault="228EC221" w14:paraId="5738E5B4" w14:textId="58D2C2CC">
            <w:pPr>
              <w:rPr>
                <w:rFonts w:eastAsia="Times New Roman" w:cs="Times New Roman"/>
                <w:color w:val="000000" w:themeColor="text1"/>
                <w:sz w:val="28"/>
                <w:szCs w:val="28"/>
                <w:lang w:val="es-MX"/>
              </w:rPr>
            </w:pPr>
            <w:r w:rsidRPr="228EC221">
              <w:rPr>
                <w:color w:val="000000" w:themeColor="text1"/>
                <w:sz w:val="28"/>
                <w:szCs w:val="28"/>
                <w:lang w:val="es-MX"/>
              </w:rPr>
              <w:t xml:space="preserve">TA_ </w:t>
            </w:r>
            <w:proofErr w:type="spellStart"/>
            <w:r w:rsidRPr="228EC221">
              <w:rPr>
                <w:color w:val="000000" w:themeColor="text1"/>
                <w:sz w:val="28"/>
                <w:szCs w:val="28"/>
                <w:lang w:val="es-MX"/>
              </w:rPr>
              <w:t>TipoOrganismo</w:t>
            </w:r>
            <w:proofErr w:type="spellEnd"/>
            <w:r w:rsidRPr="228EC221">
              <w:rPr>
                <w:color w:val="000000" w:themeColor="text1"/>
                <w:sz w:val="28"/>
                <w:szCs w:val="28"/>
                <w:lang w:val="es-MX"/>
              </w:rPr>
              <w:t>.</w:t>
            </w:r>
            <w:proofErr w:type="spellStart"/>
            <w:r w:rsidRPr="228EC221">
              <w:rPr>
                <w:rFonts w:eastAsia="Times New Roman" w:cs="Times New Roman"/>
                <w:color w:val="000000" w:themeColor="text1"/>
                <w:sz w:val="28"/>
                <w:szCs w:val="28"/>
                <w:lang w:val="es-ES"/>
              </w:rPr>
              <w:t>CV_Descripcion</w:t>
            </w:r>
            <w:proofErr w:type="spellEnd"/>
          </w:p>
        </w:tc>
      </w:tr>
      <w:tr w:rsidR="2558B672" w:rsidTr="228EC221" w14:paraId="26259F77" w14:textId="77777777">
        <w:trPr>
          <w:trHeight w:val="300"/>
        </w:trPr>
        <w:tc>
          <w:tcPr>
            <w:tcW w:w="2214" w:type="dxa"/>
          </w:tcPr>
          <w:p w:rsidR="2558B672" w:rsidP="2558B672" w:rsidRDefault="2558B672" w14:paraId="04BB21B8" w14:textId="785B0E88">
            <w:pPr>
              <w:rPr>
                <w:rFonts w:eastAsia="Calibri" w:cs="Arial"/>
                <w:color w:val="000000" w:themeColor="text1"/>
                <w:lang w:val="es-MX"/>
              </w:rPr>
            </w:pPr>
            <w:r w:rsidRPr="2558B672">
              <w:rPr>
                <w:rFonts w:eastAsia="Calibri" w:cs="Arial"/>
                <w:color w:val="000000" w:themeColor="text1"/>
                <w:lang w:val="es-MX"/>
              </w:rPr>
              <w:t>Acciones</w:t>
            </w:r>
          </w:p>
        </w:tc>
        <w:tc>
          <w:tcPr>
            <w:tcW w:w="2129" w:type="dxa"/>
          </w:tcPr>
          <w:p w:rsidR="2558B672" w:rsidP="2558B672" w:rsidRDefault="2558B672" w14:paraId="08C7B95B" w14:textId="7EE7AEC5">
            <w:pPr>
              <w:rPr>
                <w:rFonts w:eastAsia="Calibri" w:cs="Arial"/>
                <w:color w:val="000000" w:themeColor="text1"/>
                <w:lang w:val="es-MX"/>
              </w:rPr>
            </w:pPr>
            <w:r w:rsidRPr="2558B672">
              <w:rPr>
                <w:rFonts w:eastAsia="Calibri" w:cs="Arial"/>
                <w:color w:val="000000" w:themeColor="text1"/>
                <w:lang w:val="es-MX"/>
              </w:rPr>
              <w:t>Si</w:t>
            </w:r>
          </w:p>
        </w:tc>
        <w:tc>
          <w:tcPr>
            <w:tcW w:w="4486" w:type="dxa"/>
          </w:tcPr>
          <w:p w:rsidR="2558B672" w:rsidP="2558B672" w:rsidRDefault="2558B672" w14:paraId="3D6A2514" w14:textId="22E1D217">
            <w:pPr>
              <w:rPr>
                <w:rFonts w:eastAsia="Calibri" w:cs="Arial"/>
                <w:color w:val="000000" w:themeColor="text1"/>
                <w:lang w:val="es-MX"/>
              </w:rPr>
            </w:pPr>
            <w:r w:rsidRPr="2558B672">
              <w:rPr>
                <w:rFonts w:eastAsia="Calibri" w:cs="Arial"/>
                <w:color w:val="000000" w:themeColor="text1"/>
                <w:lang w:val="es-MX"/>
              </w:rPr>
              <w:t>Botón de actualizar va a la pantalla de actualizar</w:t>
            </w:r>
          </w:p>
          <w:p w:rsidR="2558B672" w:rsidP="2558B672" w:rsidRDefault="2558B672" w14:paraId="2650F732" w14:textId="77777777">
            <w:pPr>
              <w:rPr>
                <w:rFonts w:eastAsia="Calibri" w:cs="Arial"/>
                <w:color w:val="000000" w:themeColor="text1"/>
                <w:lang w:val="es-MX"/>
              </w:rPr>
            </w:pPr>
          </w:p>
          <w:p w:rsidR="2558B672" w:rsidP="2558B672" w:rsidRDefault="2558B672" w14:paraId="2BEFB54E" w14:textId="1B87BB45">
            <w:pPr>
              <w:rPr>
                <w:rFonts w:eastAsia="Calibri" w:cs="Arial"/>
                <w:color w:val="000000" w:themeColor="text1"/>
                <w:lang w:val="es-MX"/>
              </w:rPr>
            </w:pPr>
            <w:proofErr w:type="spellStart"/>
            <w:r w:rsidRPr="2558B672">
              <w:rPr>
                <w:rFonts w:eastAsia="Calibri" w:cs="Arial"/>
                <w:color w:val="000000" w:themeColor="text1"/>
                <w:lang w:val="es-MX"/>
              </w:rPr>
              <w:t>Bonton</w:t>
            </w:r>
            <w:proofErr w:type="spellEnd"/>
            <w:r w:rsidRPr="2558B672">
              <w:rPr>
                <w:rFonts w:eastAsia="Calibri" w:cs="Arial"/>
                <w:color w:val="000000" w:themeColor="text1"/>
                <w:lang w:val="es-MX"/>
              </w:rPr>
              <w:t xml:space="preserve"> de eliminar el perfil seleccionado</w:t>
            </w:r>
          </w:p>
        </w:tc>
      </w:tr>
    </w:tbl>
    <w:p w:rsidR="2558B672" w:rsidP="2558B672" w:rsidRDefault="2558B672" w14:paraId="4C820A23" w14:textId="20622B60">
      <w:pPr>
        <w:ind w:left="1260"/>
        <w:rPr>
          <w:rFonts w:eastAsia="Calibri" w:cs="Arial"/>
          <w:color w:val="000000" w:themeColor="text1"/>
          <w:lang w:val="es-MX"/>
        </w:rPr>
      </w:pPr>
    </w:p>
    <w:p w:rsidR="2558B672" w:rsidP="2558B672" w:rsidRDefault="56B22F52" w14:paraId="6EEB4B0B" w14:textId="7EAD0107">
      <w:pPr>
        <w:ind w:left="1980"/>
        <w:rPr>
          <w:color w:val="000000" w:themeColor="text1"/>
          <w:sz w:val="28"/>
          <w:szCs w:val="28"/>
          <w:highlight w:val="cyan"/>
          <w:lang w:val="es-MX"/>
        </w:rPr>
      </w:pPr>
      <w:r w:rsidRPr="56B22F52">
        <w:rPr>
          <w:color w:val="000000" w:themeColor="text1"/>
          <w:sz w:val="28"/>
          <w:szCs w:val="28"/>
          <w:highlight w:val="cyan"/>
          <w:lang w:val="es-MX"/>
        </w:rPr>
        <w:t>5.17.3.1.5 Detalle de la Implementación</w:t>
      </w:r>
    </w:p>
    <w:p w:rsidR="2558B672" w:rsidP="2558B672" w:rsidRDefault="2558B672" w14:paraId="01E2636A" w14:textId="59AEBCB8">
      <w:pPr>
        <w:ind w:left="1710"/>
        <w:rPr>
          <w:color w:val="000000" w:themeColor="text1"/>
          <w:sz w:val="28"/>
          <w:szCs w:val="28"/>
          <w:lang w:val="es-MX"/>
        </w:rPr>
      </w:pPr>
    </w:p>
    <w:p w:rsidR="2558B672" w:rsidP="2558B672" w:rsidRDefault="228EC221" w14:paraId="3CE4E930" w14:textId="2DCF20BB">
      <w:pPr>
        <w:ind w:left="2790"/>
        <w:rPr>
          <w:color w:val="000000" w:themeColor="text1"/>
          <w:sz w:val="28"/>
          <w:szCs w:val="28"/>
          <w:lang w:val="es-MX"/>
        </w:rPr>
      </w:pPr>
      <w:r w:rsidRPr="228EC221">
        <w:rPr>
          <w:color w:val="000000" w:themeColor="text1"/>
          <w:sz w:val="28"/>
          <w:szCs w:val="28"/>
          <w:lang w:val="es-MX"/>
        </w:rPr>
        <w:t xml:space="preserve">5.17.3.1.5.1 Agregar tipo de </w:t>
      </w:r>
      <w:r w:rsidRPr="228EC221">
        <w:rPr>
          <w:color w:val="000000" w:themeColor="text1"/>
          <w:sz w:val="28"/>
          <w:szCs w:val="28"/>
          <w:highlight w:val="green"/>
          <w:lang w:val="es-MX"/>
        </w:rPr>
        <w:t>organismo</w:t>
      </w:r>
    </w:p>
    <w:p w:rsidR="2558B672" w:rsidP="2558B672" w:rsidRDefault="2558B672" w14:paraId="39BEED1F" w14:textId="59AEBCB8">
      <w:pPr>
        <w:ind w:left="2790"/>
        <w:rPr>
          <w:color w:val="000000" w:themeColor="text1"/>
          <w:sz w:val="28"/>
          <w:szCs w:val="28"/>
          <w:lang w:val="es-MX"/>
        </w:rPr>
      </w:pPr>
    </w:p>
    <w:p w:rsidR="2558B672" w:rsidP="228EC221" w:rsidRDefault="228EC221" w14:paraId="3EB825F9" w14:textId="5D725740">
      <w:pPr>
        <w:ind w:left="2790"/>
        <w:rPr>
          <w:color w:val="000000" w:themeColor="text1"/>
          <w:sz w:val="28"/>
          <w:szCs w:val="28"/>
          <w:lang w:val="es-MX"/>
        </w:rPr>
      </w:pPr>
      <w:r w:rsidRPr="228EC221">
        <w:rPr>
          <w:color w:val="000000" w:themeColor="text1"/>
          <w:sz w:val="28"/>
          <w:szCs w:val="28"/>
          <w:lang w:val="es-MX"/>
        </w:rPr>
        <w:t xml:space="preserve">Ir a la pantalla de Agregar </w:t>
      </w:r>
      <w:r w:rsidRPr="228EC221">
        <w:rPr>
          <w:color w:val="000000" w:themeColor="text1"/>
          <w:sz w:val="28"/>
          <w:szCs w:val="28"/>
          <w:highlight w:val="green"/>
          <w:lang w:val="es-MX"/>
        </w:rPr>
        <w:t>tipo de organismo</w:t>
      </w:r>
    </w:p>
    <w:p w:rsidR="2558B672" w:rsidP="2558B672" w:rsidRDefault="2558B672" w14:paraId="2A7EE130" w14:textId="59AEBCB8">
      <w:pPr>
        <w:ind w:left="1710"/>
        <w:rPr>
          <w:rFonts w:eastAsia="Calibri" w:cs="Arial"/>
          <w:color w:val="000000" w:themeColor="text1"/>
          <w:lang w:val="es-MX"/>
        </w:rPr>
      </w:pPr>
    </w:p>
    <w:p w:rsidR="2558B672" w:rsidP="2558B672" w:rsidRDefault="2558B672" w14:paraId="11CDABC3" w14:textId="77777777">
      <w:pPr>
        <w:ind w:left="1710"/>
        <w:rPr>
          <w:rFonts w:eastAsia="Calibri" w:cs="Arial"/>
          <w:color w:val="000000" w:themeColor="text1"/>
          <w:lang w:val="es-MX"/>
        </w:rPr>
      </w:pPr>
    </w:p>
    <w:p w:rsidR="2558B672" w:rsidP="2558B672" w:rsidRDefault="2558B672" w14:paraId="3F048376" w14:textId="65E5C9CA">
      <w:pPr>
        <w:rPr>
          <w:rFonts w:eastAsia="Calibri" w:cs="Arial"/>
          <w:b/>
          <w:bCs/>
          <w:color w:val="000000" w:themeColor="text1"/>
          <w:lang w:val="es-MX"/>
        </w:rPr>
      </w:pPr>
    </w:p>
    <w:p w:rsidR="2558B672" w:rsidP="228EC221" w:rsidRDefault="228EC221" w14:paraId="38806C39" w14:textId="68835705">
      <w:pPr>
        <w:ind w:left="1260"/>
        <w:rPr>
          <w:color w:val="000000" w:themeColor="text1"/>
          <w:sz w:val="28"/>
          <w:szCs w:val="28"/>
          <w:lang w:val="es-MX"/>
        </w:rPr>
      </w:pPr>
      <w:r w:rsidRPr="228EC221">
        <w:rPr>
          <w:color w:val="000000" w:themeColor="text1"/>
          <w:sz w:val="28"/>
          <w:szCs w:val="28"/>
          <w:lang w:val="es-MX"/>
        </w:rPr>
        <w:t xml:space="preserve">5.17.3.1 Registro de </w:t>
      </w:r>
      <w:r w:rsidRPr="228EC221">
        <w:rPr>
          <w:color w:val="000000" w:themeColor="text1"/>
          <w:sz w:val="28"/>
          <w:szCs w:val="28"/>
          <w:highlight w:val="green"/>
          <w:lang w:val="es-MX"/>
        </w:rPr>
        <w:t>tipo de organismo</w:t>
      </w:r>
    </w:p>
    <w:p w:rsidR="2558B672" w:rsidP="2558B672" w:rsidRDefault="2558B672" w14:paraId="5643B349" w14:textId="65E5C9CA">
      <w:pPr>
        <w:ind w:left="1260"/>
        <w:rPr>
          <w:color w:val="000000" w:themeColor="text1"/>
          <w:sz w:val="28"/>
          <w:szCs w:val="28"/>
          <w:lang w:val="es-MX"/>
        </w:rPr>
      </w:pPr>
    </w:p>
    <w:p w:rsidR="2558B672" w:rsidP="2558B672" w:rsidRDefault="56B22F52" w14:paraId="717EF3AA" w14:textId="1FEF3D24">
      <w:pPr>
        <w:ind w:left="2070"/>
        <w:rPr>
          <w:color w:val="000000" w:themeColor="text1"/>
          <w:sz w:val="28"/>
          <w:szCs w:val="28"/>
          <w:lang w:val="es-MX"/>
        </w:rPr>
      </w:pPr>
      <w:r w:rsidRPr="56B22F52">
        <w:rPr>
          <w:color w:val="000000" w:themeColor="text1"/>
          <w:sz w:val="28"/>
          <w:szCs w:val="28"/>
          <w:lang w:val="es-MX"/>
        </w:rPr>
        <w:t>5.17.3.1.1 Origen de Datos</w:t>
      </w:r>
    </w:p>
    <w:p w:rsidR="2558B672" w:rsidP="2558B672" w:rsidRDefault="2558B672" w14:paraId="09D00D11" w14:textId="65E5C9CA">
      <w:pPr>
        <w:ind w:left="1260"/>
        <w:rPr>
          <w:color w:val="000000" w:themeColor="text1"/>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2558B672" w:rsidTr="63D8D302" w14:paraId="786D32B0" w14:textId="77777777">
        <w:trPr>
          <w:trHeight w:val="300"/>
        </w:trPr>
        <w:tc>
          <w:tcPr>
            <w:tcW w:w="4044" w:type="dxa"/>
          </w:tcPr>
          <w:p w:rsidR="2558B672" w:rsidP="2558B672" w:rsidRDefault="2558B672" w14:paraId="64F79E6D" w14:textId="77777777">
            <w:pPr>
              <w:jc w:val="center"/>
              <w:rPr>
                <w:b/>
                <w:bCs/>
                <w:color w:val="000000" w:themeColor="text1"/>
                <w:sz w:val="28"/>
                <w:szCs w:val="28"/>
                <w:lang w:val="es-MX"/>
              </w:rPr>
            </w:pPr>
            <w:r w:rsidRPr="2558B672">
              <w:rPr>
                <w:b/>
                <w:bCs/>
                <w:color w:val="000000" w:themeColor="text1"/>
                <w:sz w:val="28"/>
                <w:szCs w:val="28"/>
                <w:lang w:val="es-MX"/>
              </w:rPr>
              <w:t>Campo</w:t>
            </w:r>
          </w:p>
        </w:tc>
        <w:tc>
          <w:tcPr>
            <w:tcW w:w="4046" w:type="dxa"/>
          </w:tcPr>
          <w:p w:rsidR="2558B672" w:rsidP="2558B672" w:rsidRDefault="2558B672" w14:paraId="60702D83" w14:textId="77777777">
            <w:pPr>
              <w:jc w:val="center"/>
              <w:rPr>
                <w:b/>
                <w:bCs/>
                <w:color w:val="000000" w:themeColor="text1"/>
                <w:sz w:val="28"/>
                <w:szCs w:val="28"/>
                <w:lang w:val="es-MX"/>
              </w:rPr>
            </w:pPr>
            <w:r w:rsidRPr="2558B672">
              <w:rPr>
                <w:b/>
                <w:bCs/>
                <w:color w:val="000000" w:themeColor="text1"/>
                <w:sz w:val="28"/>
                <w:szCs w:val="28"/>
                <w:lang w:val="es-MX"/>
              </w:rPr>
              <w:t>Origen</w:t>
            </w:r>
          </w:p>
        </w:tc>
      </w:tr>
      <w:tr w:rsidR="2558B672" w:rsidTr="63D8D302" w14:paraId="617A86B7" w14:textId="77777777">
        <w:trPr>
          <w:trHeight w:val="300"/>
        </w:trPr>
        <w:tc>
          <w:tcPr>
            <w:tcW w:w="4044" w:type="dxa"/>
          </w:tcPr>
          <w:p w:rsidR="2558B672" w:rsidP="2558B672" w:rsidRDefault="63D8D302" w14:paraId="6A56FDD4" w14:textId="2BAE6129">
            <w:pPr>
              <w:rPr>
                <w:color w:val="000000" w:themeColor="text1"/>
                <w:sz w:val="28"/>
                <w:szCs w:val="28"/>
                <w:lang w:val="es-MX"/>
              </w:rPr>
            </w:pPr>
            <w:r w:rsidRPr="63D8D302">
              <w:rPr>
                <w:color w:val="000000" w:themeColor="text1"/>
                <w:sz w:val="28"/>
                <w:szCs w:val="28"/>
                <w:lang w:val="es-MX"/>
              </w:rPr>
              <w:t>Nombre del tipo de organismo</w:t>
            </w:r>
          </w:p>
        </w:tc>
        <w:tc>
          <w:tcPr>
            <w:tcW w:w="4046" w:type="dxa"/>
          </w:tcPr>
          <w:p w:rsidR="2558B672" w:rsidP="2558B672" w:rsidRDefault="2558B672" w14:paraId="39F9E2DC" w14:textId="77777777">
            <w:pPr>
              <w:rPr>
                <w:color w:val="000000" w:themeColor="text1"/>
                <w:sz w:val="28"/>
                <w:szCs w:val="28"/>
                <w:lang w:val="es-MX"/>
              </w:rPr>
            </w:pPr>
            <w:r w:rsidRPr="2558B672">
              <w:rPr>
                <w:color w:val="000000" w:themeColor="text1"/>
                <w:sz w:val="28"/>
                <w:szCs w:val="28"/>
                <w:lang w:val="es-MX"/>
              </w:rPr>
              <w:t>Lo digita el Usuario</w:t>
            </w:r>
          </w:p>
        </w:tc>
      </w:tr>
      <w:tr w:rsidR="2558B672" w:rsidTr="63D8D302" w14:paraId="16D5B8B9" w14:textId="77777777">
        <w:trPr>
          <w:trHeight w:val="300"/>
        </w:trPr>
        <w:tc>
          <w:tcPr>
            <w:tcW w:w="4044" w:type="dxa"/>
          </w:tcPr>
          <w:p w:rsidR="2558B672" w:rsidP="63D8D302" w:rsidRDefault="63D8D302" w14:paraId="035CD9EF" w14:textId="0D2DAEE9">
            <w:r w:rsidRPr="63D8D302">
              <w:rPr>
                <w:color w:val="000000" w:themeColor="text1"/>
                <w:sz w:val="28"/>
                <w:szCs w:val="28"/>
                <w:lang w:val="es-MX"/>
              </w:rPr>
              <w:t>Descripción del tipo de organismo</w:t>
            </w:r>
          </w:p>
        </w:tc>
        <w:tc>
          <w:tcPr>
            <w:tcW w:w="4046" w:type="dxa"/>
          </w:tcPr>
          <w:p w:rsidR="2558B672" w:rsidP="2558B672" w:rsidRDefault="2558B672" w14:paraId="431232A2" w14:textId="4C2168C5">
            <w:pPr>
              <w:rPr>
                <w:color w:val="000000" w:themeColor="text1"/>
                <w:sz w:val="28"/>
                <w:szCs w:val="28"/>
                <w:lang w:val="es-MX"/>
              </w:rPr>
            </w:pPr>
            <w:r w:rsidRPr="2558B672">
              <w:rPr>
                <w:color w:val="000000" w:themeColor="text1"/>
                <w:sz w:val="28"/>
                <w:szCs w:val="28"/>
                <w:lang w:val="es-MX"/>
              </w:rPr>
              <w:t>Lo digita el Usuario</w:t>
            </w:r>
          </w:p>
        </w:tc>
      </w:tr>
    </w:tbl>
    <w:p w:rsidR="63D8D302" w:rsidRDefault="63D8D302" w14:paraId="20C3C0ED" w14:textId="6C94D66B"/>
    <w:p w:rsidR="2558B672" w:rsidP="2558B672" w:rsidRDefault="2558B672" w14:paraId="36B691E5" w14:textId="274CC0DF">
      <w:pPr>
        <w:ind w:left="1260"/>
        <w:rPr>
          <w:rFonts w:eastAsia="Calibri" w:cs="Arial"/>
          <w:color w:val="000000" w:themeColor="text1"/>
          <w:lang w:val="es-MX"/>
        </w:rPr>
      </w:pPr>
    </w:p>
    <w:p w:rsidR="2558B672" w:rsidP="2558B672" w:rsidRDefault="56B22F52" w14:paraId="47E5A8BD" w14:textId="591AECBC">
      <w:pPr>
        <w:ind w:left="2070"/>
        <w:rPr>
          <w:color w:val="000000" w:themeColor="text1"/>
          <w:sz w:val="28"/>
          <w:szCs w:val="28"/>
          <w:lang w:val="es-MX"/>
        </w:rPr>
      </w:pPr>
      <w:r w:rsidRPr="56B22F52">
        <w:rPr>
          <w:color w:val="000000" w:themeColor="text1"/>
          <w:sz w:val="28"/>
          <w:szCs w:val="28"/>
          <w:lang w:val="es-MX"/>
        </w:rPr>
        <w:t>5.17.3.1.2 Destino de los Datos (Información sensible)</w:t>
      </w:r>
    </w:p>
    <w:p w:rsidR="2558B672" w:rsidP="2558B672" w:rsidRDefault="2558B672" w14:paraId="4B6CDAC1" w14:textId="65E5C9CA">
      <w:pPr>
        <w:ind w:left="1260"/>
        <w:rPr>
          <w:color w:val="000000" w:themeColor="text1"/>
          <w:sz w:val="28"/>
          <w:szCs w:val="28"/>
          <w:lang w:val="es-MX"/>
        </w:rPr>
      </w:pPr>
    </w:p>
    <w:tbl>
      <w:tblPr>
        <w:tblStyle w:val="Tablaconcuadrcula"/>
        <w:tblW w:w="0" w:type="auto"/>
        <w:tblInd w:w="1260" w:type="dxa"/>
        <w:tblLook w:val="04A0" w:firstRow="1" w:lastRow="0" w:firstColumn="1" w:lastColumn="0" w:noHBand="0" w:noVBand="1"/>
      </w:tblPr>
      <w:tblGrid>
        <w:gridCol w:w="2101"/>
        <w:gridCol w:w="4486"/>
        <w:gridCol w:w="1503"/>
      </w:tblGrid>
      <w:tr w:rsidR="2558B672" w:rsidTr="63D8D302" w14:paraId="5B81B852" w14:textId="77777777">
        <w:trPr>
          <w:trHeight w:val="300"/>
        </w:trPr>
        <w:tc>
          <w:tcPr>
            <w:tcW w:w="2101" w:type="dxa"/>
          </w:tcPr>
          <w:p w:rsidR="2558B672" w:rsidP="2558B672" w:rsidRDefault="2558B672" w14:paraId="14C1D603" w14:textId="77777777">
            <w:pPr>
              <w:jc w:val="center"/>
              <w:rPr>
                <w:b/>
                <w:bCs/>
                <w:color w:val="000000" w:themeColor="text1"/>
                <w:sz w:val="28"/>
                <w:szCs w:val="28"/>
                <w:lang w:val="es-MX"/>
              </w:rPr>
            </w:pPr>
            <w:r w:rsidRPr="2558B672">
              <w:rPr>
                <w:b/>
                <w:bCs/>
                <w:color w:val="000000" w:themeColor="text1"/>
                <w:sz w:val="28"/>
                <w:szCs w:val="28"/>
                <w:lang w:val="es-MX"/>
              </w:rPr>
              <w:t>Campo</w:t>
            </w:r>
          </w:p>
        </w:tc>
        <w:tc>
          <w:tcPr>
            <w:tcW w:w="4486" w:type="dxa"/>
          </w:tcPr>
          <w:p w:rsidR="2558B672" w:rsidP="2558B672" w:rsidRDefault="2558B672" w14:paraId="1110ADEA" w14:textId="77777777">
            <w:pPr>
              <w:jc w:val="center"/>
              <w:rPr>
                <w:b/>
                <w:bCs/>
                <w:color w:val="000000" w:themeColor="text1"/>
                <w:sz w:val="28"/>
                <w:szCs w:val="28"/>
                <w:lang w:val="es-MX"/>
              </w:rPr>
            </w:pPr>
            <w:r w:rsidRPr="2558B672">
              <w:rPr>
                <w:b/>
                <w:bCs/>
                <w:color w:val="000000" w:themeColor="text1"/>
                <w:sz w:val="28"/>
                <w:szCs w:val="28"/>
                <w:lang w:val="es-MX"/>
              </w:rPr>
              <w:t>Destino</w:t>
            </w:r>
          </w:p>
        </w:tc>
        <w:tc>
          <w:tcPr>
            <w:tcW w:w="1503" w:type="dxa"/>
          </w:tcPr>
          <w:p w:rsidR="2558B672" w:rsidP="2558B672" w:rsidRDefault="2558B672" w14:paraId="50FA0FD4" w14:textId="77777777">
            <w:pPr>
              <w:jc w:val="center"/>
              <w:rPr>
                <w:b/>
                <w:bCs/>
                <w:color w:val="000000" w:themeColor="text1"/>
                <w:sz w:val="28"/>
                <w:szCs w:val="28"/>
                <w:lang w:val="es-MX"/>
              </w:rPr>
            </w:pPr>
            <w:r w:rsidRPr="2558B672">
              <w:rPr>
                <w:b/>
                <w:bCs/>
                <w:color w:val="000000" w:themeColor="text1"/>
                <w:sz w:val="28"/>
                <w:szCs w:val="28"/>
                <w:lang w:val="es-MX"/>
              </w:rPr>
              <w:t>Dato sensible</w:t>
            </w:r>
          </w:p>
        </w:tc>
      </w:tr>
      <w:tr w:rsidR="2558B672" w:rsidTr="63D8D302" w14:paraId="2B44A288" w14:textId="77777777">
        <w:trPr>
          <w:trHeight w:val="300"/>
        </w:trPr>
        <w:tc>
          <w:tcPr>
            <w:tcW w:w="2101" w:type="dxa"/>
          </w:tcPr>
          <w:p w:rsidR="2558B672" w:rsidP="2558B672" w:rsidRDefault="63D8D302" w14:paraId="6AAB76B5" w14:textId="0E268793">
            <w:pPr>
              <w:rPr>
                <w:color w:val="000000" w:themeColor="text1"/>
                <w:sz w:val="28"/>
                <w:szCs w:val="28"/>
                <w:lang w:val="es-MX"/>
              </w:rPr>
            </w:pPr>
            <w:r w:rsidRPr="63D8D302">
              <w:rPr>
                <w:color w:val="000000" w:themeColor="text1"/>
                <w:sz w:val="28"/>
                <w:szCs w:val="28"/>
                <w:lang w:val="es-MX"/>
              </w:rPr>
              <w:t>ID del tipo de Organismo</w:t>
            </w:r>
          </w:p>
        </w:tc>
        <w:tc>
          <w:tcPr>
            <w:tcW w:w="4486" w:type="dxa"/>
          </w:tcPr>
          <w:p w:rsidR="2558B672" w:rsidP="2558B672" w:rsidRDefault="63D8D302" w14:paraId="71E635F6" w14:textId="73ED56D1">
            <w:pPr>
              <w:rPr>
                <w:rFonts w:eastAsia="Calibri" w:cs="Arial"/>
                <w:color w:val="000000" w:themeColor="text1"/>
                <w:lang w:val="es-MX"/>
              </w:rPr>
            </w:pPr>
            <w:proofErr w:type="spellStart"/>
            <w:r w:rsidRPr="63D8D302">
              <w:rPr>
                <w:color w:val="000000" w:themeColor="text1"/>
                <w:sz w:val="28"/>
                <w:szCs w:val="28"/>
                <w:lang w:val="es-MX"/>
              </w:rPr>
              <w:t>TA_TipoOrganismo.CI_Codigo</w:t>
            </w:r>
            <w:proofErr w:type="spellEnd"/>
          </w:p>
        </w:tc>
        <w:tc>
          <w:tcPr>
            <w:tcW w:w="1503" w:type="dxa"/>
          </w:tcPr>
          <w:p w:rsidR="2558B672" w:rsidP="2558B672" w:rsidRDefault="2558B672" w14:paraId="402B79B1" w14:textId="6CD4C116">
            <w:pPr>
              <w:rPr>
                <w:color w:val="000000" w:themeColor="text1"/>
                <w:sz w:val="28"/>
                <w:szCs w:val="28"/>
                <w:lang w:val="es-MX"/>
              </w:rPr>
            </w:pPr>
            <w:r w:rsidRPr="2558B672">
              <w:rPr>
                <w:color w:val="000000" w:themeColor="text1"/>
                <w:sz w:val="28"/>
                <w:szCs w:val="28"/>
                <w:lang w:val="es-MX"/>
              </w:rPr>
              <w:t>No</w:t>
            </w:r>
          </w:p>
        </w:tc>
      </w:tr>
      <w:tr w:rsidR="2558B672" w:rsidTr="63D8D302" w14:paraId="49645942" w14:textId="77777777">
        <w:trPr>
          <w:trHeight w:val="300"/>
        </w:trPr>
        <w:tc>
          <w:tcPr>
            <w:tcW w:w="2101" w:type="dxa"/>
          </w:tcPr>
          <w:p w:rsidR="2558B672" w:rsidP="63D8D302" w:rsidRDefault="63D8D302" w14:paraId="02E3EEE5" w14:textId="6C771563">
            <w:pPr>
              <w:rPr>
                <w:color w:val="000000" w:themeColor="text1"/>
                <w:sz w:val="28"/>
                <w:szCs w:val="28"/>
                <w:lang w:val="es-MX"/>
              </w:rPr>
            </w:pPr>
            <w:r w:rsidRPr="63D8D302">
              <w:rPr>
                <w:color w:val="000000" w:themeColor="text1"/>
                <w:sz w:val="28"/>
                <w:szCs w:val="28"/>
                <w:lang w:val="es-MX"/>
              </w:rPr>
              <w:t>Nombre del tipo de Organismo</w:t>
            </w:r>
          </w:p>
        </w:tc>
        <w:tc>
          <w:tcPr>
            <w:tcW w:w="4486" w:type="dxa"/>
          </w:tcPr>
          <w:p w:rsidR="2558B672" w:rsidP="63D8D302" w:rsidRDefault="63D8D302" w14:paraId="7D09788C" w14:textId="2A595343">
            <w:pPr>
              <w:rPr>
                <w:rFonts w:eastAsia="Calibri" w:cs="Arial"/>
                <w:color w:val="000000" w:themeColor="text1"/>
                <w:lang w:val="es-MX"/>
              </w:rPr>
            </w:pPr>
            <w:r w:rsidRPr="63D8D302">
              <w:rPr>
                <w:color w:val="000000" w:themeColor="text1"/>
                <w:sz w:val="28"/>
                <w:szCs w:val="28"/>
                <w:lang w:val="es-MX"/>
              </w:rPr>
              <w:t xml:space="preserve">TA_ </w:t>
            </w:r>
            <w:proofErr w:type="spellStart"/>
            <w:r w:rsidRPr="63D8D302">
              <w:rPr>
                <w:color w:val="000000" w:themeColor="text1"/>
                <w:sz w:val="28"/>
                <w:szCs w:val="28"/>
                <w:lang w:val="es-MX"/>
              </w:rPr>
              <w:t>TipoOrganismo.CV_Nombre</w:t>
            </w:r>
            <w:proofErr w:type="spellEnd"/>
          </w:p>
        </w:tc>
        <w:tc>
          <w:tcPr>
            <w:tcW w:w="1503" w:type="dxa"/>
          </w:tcPr>
          <w:p w:rsidR="2558B672" w:rsidP="2558B672" w:rsidRDefault="2558B672" w14:paraId="1762BF2E" w14:textId="63B7D094">
            <w:pPr>
              <w:rPr>
                <w:color w:val="000000" w:themeColor="text1"/>
                <w:sz w:val="28"/>
                <w:szCs w:val="28"/>
                <w:lang w:val="es-MX"/>
              </w:rPr>
            </w:pPr>
            <w:r w:rsidRPr="2558B672">
              <w:rPr>
                <w:color w:val="000000" w:themeColor="text1"/>
                <w:sz w:val="28"/>
                <w:szCs w:val="28"/>
                <w:lang w:val="es-MX"/>
              </w:rPr>
              <w:t>No</w:t>
            </w:r>
          </w:p>
        </w:tc>
      </w:tr>
      <w:tr w:rsidR="2558B672" w:rsidTr="63D8D302" w14:paraId="37626CA2" w14:textId="77777777">
        <w:trPr>
          <w:trHeight w:val="300"/>
        </w:trPr>
        <w:tc>
          <w:tcPr>
            <w:tcW w:w="2101" w:type="dxa"/>
          </w:tcPr>
          <w:p w:rsidR="2558B672" w:rsidP="63D8D302" w:rsidRDefault="63D8D302" w14:paraId="1A9C0340" w14:textId="2BC490DF">
            <w:pPr>
              <w:rPr>
                <w:color w:val="000000" w:themeColor="text1"/>
                <w:sz w:val="28"/>
                <w:szCs w:val="28"/>
                <w:lang w:val="es-MX"/>
              </w:rPr>
            </w:pPr>
            <w:proofErr w:type="spellStart"/>
            <w:r w:rsidRPr="63D8D302">
              <w:rPr>
                <w:rFonts w:eastAsia="Times New Roman" w:cs="Times New Roman"/>
                <w:color w:val="000000" w:themeColor="text1"/>
                <w:sz w:val="28"/>
                <w:szCs w:val="28"/>
                <w:lang w:val="es-ES"/>
              </w:rPr>
              <w:t>Descripcion</w:t>
            </w:r>
            <w:proofErr w:type="spellEnd"/>
            <w:r w:rsidRPr="63D8D302">
              <w:rPr>
                <w:rFonts w:eastAsia="Times New Roman" w:cs="Times New Roman"/>
                <w:color w:val="000000" w:themeColor="text1"/>
                <w:sz w:val="28"/>
                <w:szCs w:val="28"/>
                <w:lang w:val="es-ES"/>
              </w:rPr>
              <w:t xml:space="preserve"> del </w:t>
            </w:r>
            <w:r w:rsidRPr="63D8D302">
              <w:rPr>
                <w:color w:val="000000" w:themeColor="text1"/>
                <w:sz w:val="28"/>
                <w:szCs w:val="28"/>
                <w:lang w:val="es-MX"/>
              </w:rPr>
              <w:t>tipo de Organismo</w:t>
            </w:r>
          </w:p>
        </w:tc>
        <w:tc>
          <w:tcPr>
            <w:tcW w:w="4486" w:type="dxa"/>
          </w:tcPr>
          <w:p w:rsidR="2558B672" w:rsidP="63D8D302" w:rsidRDefault="63D8D302" w14:paraId="25537D31" w14:textId="6A0136E3">
            <w:pPr>
              <w:rPr>
                <w:rFonts w:eastAsia="Times New Roman" w:cs="Times New Roman"/>
                <w:color w:val="000000" w:themeColor="text1"/>
                <w:sz w:val="28"/>
                <w:szCs w:val="28"/>
                <w:lang w:val="es-MX"/>
              </w:rPr>
            </w:pPr>
            <w:r w:rsidRPr="63D8D302">
              <w:rPr>
                <w:color w:val="000000" w:themeColor="text1"/>
                <w:sz w:val="28"/>
                <w:szCs w:val="28"/>
                <w:lang w:val="es-MX"/>
              </w:rPr>
              <w:t xml:space="preserve">TA_ </w:t>
            </w:r>
            <w:proofErr w:type="spellStart"/>
            <w:r w:rsidRPr="63D8D302">
              <w:rPr>
                <w:color w:val="000000" w:themeColor="text1"/>
                <w:sz w:val="28"/>
                <w:szCs w:val="28"/>
                <w:lang w:val="es-MX"/>
              </w:rPr>
              <w:t>TipoOrganismo</w:t>
            </w:r>
            <w:proofErr w:type="spellEnd"/>
            <w:r w:rsidRPr="63D8D302">
              <w:rPr>
                <w:color w:val="000000" w:themeColor="text1"/>
                <w:sz w:val="28"/>
                <w:szCs w:val="28"/>
                <w:lang w:val="es-MX"/>
              </w:rPr>
              <w:t>.</w:t>
            </w:r>
            <w:proofErr w:type="spellStart"/>
            <w:r w:rsidRPr="63D8D302">
              <w:rPr>
                <w:rFonts w:eastAsia="Times New Roman" w:cs="Times New Roman"/>
                <w:color w:val="000000" w:themeColor="text1"/>
                <w:sz w:val="28"/>
                <w:szCs w:val="28"/>
                <w:lang w:val="es-ES"/>
              </w:rPr>
              <w:t>CV_Descripcion</w:t>
            </w:r>
            <w:proofErr w:type="spellEnd"/>
          </w:p>
        </w:tc>
        <w:tc>
          <w:tcPr>
            <w:tcW w:w="1503" w:type="dxa"/>
          </w:tcPr>
          <w:p w:rsidR="2558B672" w:rsidP="2558B672" w:rsidRDefault="63D8D302" w14:paraId="77B4F0C1" w14:textId="7EC3536F">
            <w:pPr>
              <w:rPr>
                <w:color w:val="000000" w:themeColor="text1"/>
                <w:sz w:val="28"/>
                <w:szCs w:val="28"/>
                <w:lang w:val="es-MX"/>
              </w:rPr>
            </w:pPr>
            <w:r w:rsidRPr="63D8D302">
              <w:rPr>
                <w:color w:val="000000" w:themeColor="text1"/>
                <w:sz w:val="28"/>
                <w:szCs w:val="28"/>
                <w:lang w:val="es-MX"/>
              </w:rPr>
              <w:t>No</w:t>
            </w:r>
          </w:p>
        </w:tc>
      </w:tr>
    </w:tbl>
    <w:p w:rsidR="63D8D302" w:rsidRDefault="63D8D302" w14:paraId="5E9331D6" w14:textId="30B0ABD3"/>
    <w:p w:rsidR="2558B672" w:rsidP="2558B672" w:rsidRDefault="2558B672" w14:paraId="501FBACF" w14:textId="540635FA">
      <w:pPr>
        <w:ind w:left="1260"/>
        <w:rPr>
          <w:color w:val="000000" w:themeColor="text1"/>
          <w:sz w:val="28"/>
          <w:szCs w:val="28"/>
          <w:lang w:val="es-MX"/>
        </w:rPr>
      </w:pPr>
    </w:p>
    <w:p w:rsidR="2558B672" w:rsidP="2558B672" w:rsidRDefault="2558B672" w14:paraId="29D5B890" w14:textId="65E5C9CA">
      <w:pPr>
        <w:ind w:left="1260"/>
        <w:rPr>
          <w:rFonts w:eastAsia="Calibri" w:cs="Arial"/>
          <w:color w:val="000000" w:themeColor="text1"/>
          <w:lang w:val="es-MX"/>
        </w:rPr>
      </w:pPr>
    </w:p>
    <w:p w:rsidR="2558B672" w:rsidP="2558B672" w:rsidRDefault="16B3C367" w14:paraId="76BDBAB1" w14:textId="0CE1EBA1">
      <w:pPr>
        <w:ind w:left="1260"/>
        <w:rPr>
          <w:color w:val="000000" w:themeColor="text1"/>
          <w:sz w:val="28"/>
          <w:szCs w:val="28"/>
          <w:lang w:val="es-MX"/>
        </w:rPr>
      </w:pPr>
      <w:r w:rsidRPr="16B3C367">
        <w:rPr>
          <w:color w:val="000000" w:themeColor="text1"/>
          <w:sz w:val="28"/>
          <w:szCs w:val="28"/>
          <w:lang w:val="es-MX"/>
        </w:rPr>
        <w:t>5.17.3.1.3 Otras tablas Afectadas</w:t>
      </w:r>
    </w:p>
    <w:p w:rsidR="2558B672" w:rsidP="2558B672" w:rsidRDefault="2558B672" w14:paraId="40ACFD80" w14:textId="65E5C9CA">
      <w:pPr>
        <w:ind w:left="1260"/>
        <w:rPr>
          <w:color w:val="000000" w:themeColor="text1"/>
          <w:sz w:val="28"/>
          <w:szCs w:val="28"/>
          <w:lang w:val="es-MX"/>
        </w:rPr>
      </w:pPr>
    </w:p>
    <w:p w:rsidR="2558B672" w:rsidP="2558B672" w:rsidRDefault="2558B672" w14:paraId="3409FC9D" w14:textId="65E5C9CA">
      <w:pPr>
        <w:ind w:left="1260"/>
        <w:rPr>
          <w:rFonts w:eastAsia="Calibri" w:cs="Arial"/>
          <w:color w:val="000000" w:themeColor="text1"/>
          <w:lang w:val="es-MX"/>
        </w:rPr>
      </w:pPr>
      <w:r w:rsidRPr="2558B672">
        <w:rPr>
          <w:rFonts w:eastAsia="Calibri" w:cs="Arial"/>
          <w:color w:val="000000" w:themeColor="text1"/>
          <w:lang w:val="es-MX"/>
        </w:rPr>
        <w:t xml:space="preserve">No hay </w:t>
      </w:r>
    </w:p>
    <w:p w:rsidR="2558B672" w:rsidP="2558B672" w:rsidRDefault="2558B672" w14:paraId="244282D4" w14:textId="65E5C9CA">
      <w:pPr>
        <w:ind w:left="1260"/>
        <w:rPr>
          <w:rFonts w:eastAsia="Calibri" w:cs="Arial"/>
          <w:color w:val="000000" w:themeColor="text1"/>
          <w:lang w:val="es-MX"/>
        </w:rPr>
      </w:pPr>
    </w:p>
    <w:p w:rsidR="2558B672" w:rsidP="2558B672" w:rsidRDefault="16B3C367" w14:paraId="236DE824" w14:textId="00377B65">
      <w:pPr>
        <w:ind w:left="1260"/>
        <w:rPr>
          <w:color w:val="000000" w:themeColor="text1"/>
          <w:sz w:val="28"/>
          <w:szCs w:val="28"/>
          <w:lang w:val="es-MX"/>
        </w:rPr>
      </w:pPr>
      <w:r w:rsidRPr="16B3C367">
        <w:rPr>
          <w:color w:val="000000" w:themeColor="text1"/>
          <w:sz w:val="28"/>
          <w:szCs w:val="28"/>
          <w:lang w:val="es-MX"/>
        </w:rPr>
        <w:t xml:space="preserve">5.17.3.1.4 </w:t>
      </w:r>
      <w:proofErr w:type="spellStart"/>
      <w:r w:rsidRPr="16B3C367">
        <w:rPr>
          <w:color w:val="000000" w:themeColor="text1"/>
          <w:sz w:val="28"/>
          <w:szCs w:val="28"/>
          <w:lang w:val="es-MX"/>
        </w:rPr>
        <w:t>Grid</w:t>
      </w:r>
      <w:proofErr w:type="spellEnd"/>
    </w:p>
    <w:p w:rsidR="2558B672" w:rsidP="2558B672" w:rsidRDefault="2558B672" w14:paraId="35BD1FE1" w14:textId="65E5C9CA">
      <w:pPr>
        <w:ind w:left="1260"/>
        <w:rPr>
          <w:color w:val="000000" w:themeColor="text1"/>
          <w:sz w:val="28"/>
          <w:szCs w:val="28"/>
          <w:lang w:val="es-MX"/>
        </w:rPr>
      </w:pPr>
    </w:p>
    <w:p w:rsidR="2558B672" w:rsidP="2558B672" w:rsidRDefault="2558B672" w14:paraId="3F470EF7" w14:textId="65E5C9CA">
      <w:pPr>
        <w:ind w:left="1260"/>
        <w:rPr>
          <w:color w:val="000000" w:themeColor="text1"/>
          <w:sz w:val="28"/>
          <w:szCs w:val="28"/>
          <w:lang w:val="es-MX"/>
        </w:rPr>
      </w:pPr>
      <w:r w:rsidRPr="2558B672">
        <w:rPr>
          <w:color w:val="000000" w:themeColor="text1"/>
          <w:sz w:val="28"/>
          <w:szCs w:val="28"/>
          <w:lang w:val="es-MX"/>
        </w:rPr>
        <w:t xml:space="preserve">NO hay </w:t>
      </w:r>
      <w:proofErr w:type="spellStart"/>
      <w:r w:rsidRPr="2558B672">
        <w:rPr>
          <w:color w:val="000000" w:themeColor="text1"/>
          <w:sz w:val="28"/>
          <w:szCs w:val="28"/>
          <w:lang w:val="es-MX"/>
        </w:rPr>
        <w:t>Grid</w:t>
      </w:r>
      <w:proofErr w:type="spellEnd"/>
    </w:p>
    <w:p w:rsidR="2558B672" w:rsidP="2558B672" w:rsidRDefault="2558B672" w14:paraId="0F668EF4" w14:textId="65E5C9CA">
      <w:pPr>
        <w:ind w:left="1260"/>
        <w:rPr>
          <w:rFonts w:eastAsia="Calibri" w:cs="Arial"/>
          <w:color w:val="000000" w:themeColor="text1"/>
          <w:lang w:val="es-MX"/>
        </w:rPr>
      </w:pPr>
    </w:p>
    <w:p w:rsidR="2558B672" w:rsidP="2558B672" w:rsidRDefault="16B3C367" w14:paraId="7F02752A" w14:textId="1AE0B599">
      <w:pPr>
        <w:ind w:left="1260"/>
        <w:rPr>
          <w:color w:val="000000" w:themeColor="text1"/>
          <w:sz w:val="28"/>
          <w:szCs w:val="28"/>
          <w:lang w:val="es-MX"/>
        </w:rPr>
      </w:pPr>
      <w:r w:rsidRPr="16B3C367">
        <w:rPr>
          <w:color w:val="000000" w:themeColor="text1"/>
          <w:sz w:val="28"/>
          <w:szCs w:val="28"/>
          <w:lang w:val="es-MX"/>
        </w:rPr>
        <w:t>5.17.3.1.5 Detalle de la Implementación</w:t>
      </w:r>
    </w:p>
    <w:p w:rsidR="2558B672" w:rsidP="2558B672" w:rsidRDefault="2558B672" w14:paraId="08A5E68C" w14:textId="65E5C9CA">
      <w:pPr>
        <w:ind w:left="1710"/>
        <w:rPr>
          <w:color w:val="000000" w:themeColor="text1"/>
          <w:sz w:val="28"/>
          <w:szCs w:val="28"/>
          <w:lang w:val="es-MX"/>
        </w:rPr>
      </w:pPr>
    </w:p>
    <w:p w:rsidR="2558B672" w:rsidP="2558B672" w:rsidRDefault="16B3C367" w14:paraId="09873516" w14:textId="2CF78A0C">
      <w:pPr>
        <w:ind w:left="1710"/>
        <w:rPr>
          <w:color w:val="000000" w:themeColor="text1"/>
          <w:sz w:val="28"/>
          <w:szCs w:val="28"/>
          <w:lang w:val="es-MX"/>
        </w:rPr>
      </w:pPr>
      <w:r w:rsidRPr="16B3C367">
        <w:rPr>
          <w:color w:val="000000" w:themeColor="text1"/>
          <w:sz w:val="28"/>
          <w:szCs w:val="28"/>
          <w:lang w:val="es-MX"/>
        </w:rPr>
        <w:t>5.17.3.1.5.1 Nuevo</w:t>
      </w:r>
    </w:p>
    <w:p w:rsidR="2558B672" w:rsidP="2558B672" w:rsidRDefault="2558B672" w14:paraId="00468237" w14:textId="65E5C9CA">
      <w:pPr>
        <w:ind w:left="1710"/>
        <w:rPr>
          <w:color w:val="000000" w:themeColor="text1"/>
          <w:sz w:val="28"/>
          <w:szCs w:val="28"/>
          <w:lang w:val="es-MX"/>
        </w:rPr>
      </w:pPr>
    </w:p>
    <w:p w:rsidR="2558B672" w:rsidP="2558B672" w:rsidRDefault="2558B672" w14:paraId="5C77D06A" w14:textId="40E88259">
      <w:pPr>
        <w:ind w:left="1710"/>
        <w:rPr>
          <w:color w:val="000000" w:themeColor="text1"/>
          <w:sz w:val="28"/>
          <w:szCs w:val="28"/>
          <w:lang w:val="es-MX"/>
        </w:rPr>
      </w:pPr>
      <w:r w:rsidRPr="2558B672">
        <w:rPr>
          <w:color w:val="000000" w:themeColor="text1"/>
          <w:sz w:val="28"/>
          <w:szCs w:val="28"/>
          <w:lang w:val="es-MX"/>
        </w:rPr>
        <w:t>Explica que al presiona se validan y se guarda en base de datos y se guarda en bitácora la inflación sensible</w:t>
      </w:r>
    </w:p>
    <w:p w:rsidR="2558B672" w:rsidP="2558B672" w:rsidRDefault="2558B672" w14:paraId="50A7EEC5" w14:textId="65E5C9CA">
      <w:pPr>
        <w:rPr>
          <w:rFonts w:eastAsia="Calibri" w:cs="Arial"/>
          <w:b/>
          <w:bCs/>
          <w:color w:val="000000" w:themeColor="text1"/>
          <w:lang w:val="es-MX"/>
        </w:rPr>
      </w:pPr>
    </w:p>
    <w:p w:rsidR="2558B672" w:rsidP="2558B672" w:rsidRDefault="2558B672" w14:paraId="1AF715AB" w14:textId="65E5C9CA">
      <w:pPr>
        <w:rPr>
          <w:rFonts w:eastAsia="Calibri" w:cs="Arial"/>
          <w:b/>
          <w:bCs/>
          <w:color w:val="000000" w:themeColor="text1"/>
          <w:lang w:val="es-MX"/>
        </w:rPr>
      </w:pPr>
    </w:p>
    <w:p w:rsidR="2558B672" w:rsidP="228EC221" w:rsidRDefault="228EC221" w14:paraId="71793B86" w14:textId="63976A89">
      <w:pPr>
        <w:ind w:left="1260"/>
        <w:rPr>
          <w:color w:val="000000" w:themeColor="text1"/>
          <w:sz w:val="28"/>
          <w:szCs w:val="28"/>
          <w:lang w:val="es-MX"/>
        </w:rPr>
      </w:pPr>
      <w:r w:rsidRPr="228EC221">
        <w:rPr>
          <w:color w:val="000000" w:themeColor="text1"/>
          <w:sz w:val="28"/>
          <w:szCs w:val="28"/>
          <w:lang w:val="es-MX"/>
        </w:rPr>
        <w:t xml:space="preserve">5.17.3.1 Actualizar </w:t>
      </w:r>
      <w:r w:rsidRPr="228EC221">
        <w:rPr>
          <w:color w:val="000000" w:themeColor="text1"/>
          <w:sz w:val="28"/>
          <w:szCs w:val="28"/>
          <w:highlight w:val="green"/>
          <w:lang w:val="es-MX"/>
        </w:rPr>
        <w:t>tipo de organismo</w:t>
      </w:r>
    </w:p>
    <w:p w:rsidR="2558B672" w:rsidP="2558B672" w:rsidRDefault="2558B672" w14:paraId="434380F2" w14:textId="77777777">
      <w:pPr>
        <w:ind w:left="1260"/>
        <w:rPr>
          <w:color w:val="000000" w:themeColor="text1"/>
          <w:sz w:val="28"/>
          <w:szCs w:val="28"/>
          <w:lang w:val="es-MX"/>
        </w:rPr>
      </w:pPr>
    </w:p>
    <w:p w:rsidR="2558B672" w:rsidP="2558B672" w:rsidRDefault="16B3C367" w14:paraId="7BB07905" w14:textId="0D912D6E">
      <w:pPr>
        <w:ind w:left="1260"/>
        <w:rPr>
          <w:color w:val="000000" w:themeColor="text1"/>
          <w:sz w:val="28"/>
          <w:szCs w:val="28"/>
          <w:lang w:val="es-MX"/>
        </w:rPr>
      </w:pPr>
      <w:r w:rsidRPr="16B3C367">
        <w:rPr>
          <w:color w:val="000000" w:themeColor="text1"/>
          <w:sz w:val="28"/>
          <w:szCs w:val="28"/>
          <w:lang w:val="es-MX"/>
        </w:rPr>
        <w:t>5.17.3.1.1 Origen de Datos</w:t>
      </w:r>
    </w:p>
    <w:p w:rsidR="2558B672" w:rsidP="2558B672" w:rsidRDefault="2558B672" w14:paraId="59CE3F50" w14:textId="77777777">
      <w:pPr>
        <w:ind w:left="1260"/>
        <w:rPr>
          <w:color w:val="000000" w:themeColor="text1"/>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2558B672" w:rsidTr="63D8D302" w14:paraId="4E4A9C2A" w14:textId="77777777">
        <w:trPr>
          <w:trHeight w:val="300"/>
        </w:trPr>
        <w:tc>
          <w:tcPr>
            <w:tcW w:w="4044" w:type="dxa"/>
          </w:tcPr>
          <w:p w:rsidR="2558B672" w:rsidP="2558B672" w:rsidRDefault="2558B672" w14:paraId="308B0804" w14:textId="77777777">
            <w:pPr>
              <w:jc w:val="center"/>
              <w:rPr>
                <w:b/>
                <w:bCs/>
                <w:color w:val="000000" w:themeColor="text1"/>
                <w:sz w:val="28"/>
                <w:szCs w:val="28"/>
                <w:lang w:val="es-MX"/>
              </w:rPr>
            </w:pPr>
            <w:r w:rsidRPr="2558B672">
              <w:rPr>
                <w:b/>
                <w:bCs/>
                <w:color w:val="000000" w:themeColor="text1"/>
                <w:sz w:val="28"/>
                <w:szCs w:val="28"/>
                <w:lang w:val="es-MX"/>
              </w:rPr>
              <w:t>Campo</w:t>
            </w:r>
          </w:p>
        </w:tc>
        <w:tc>
          <w:tcPr>
            <w:tcW w:w="4046" w:type="dxa"/>
          </w:tcPr>
          <w:p w:rsidR="2558B672" w:rsidP="2558B672" w:rsidRDefault="2558B672" w14:paraId="6C32035A" w14:textId="77777777">
            <w:pPr>
              <w:jc w:val="center"/>
              <w:rPr>
                <w:b/>
                <w:bCs/>
                <w:color w:val="000000" w:themeColor="text1"/>
                <w:sz w:val="28"/>
                <w:szCs w:val="28"/>
                <w:lang w:val="es-MX"/>
              </w:rPr>
            </w:pPr>
            <w:r w:rsidRPr="2558B672">
              <w:rPr>
                <w:b/>
                <w:bCs/>
                <w:color w:val="000000" w:themeColor="text1"/>
                <w:sz w:val="28"/>
                <w:szCs w:val="28"/>
                <w:lang w:val="es-MX"/>
              </w:rPr>
              <w:t>Origen</w:t>
            </w:r>
          </w:p>
        </w:tc>
      </w:tr>
      <w:tr w:rsidR="2558B672" w:rsidTr="63D8D302" w14:paraId="6199BF30" w14:textId="77777777">
        <w:trPr>
          <w:trHeight w:val="300"/>
        </w:trPr>
        <w:tc>
          <w:tcPr>
            <w:tcW w:w="4044" w:type="dxa"/>
          </w:tcPr>
          <w:p w:rsidR="63D8D302" w:rsidP="63D8D302" w:rsidRDefault="63D8D302" w14:paraId="5B1997E6" w14:textId="2BAE6129">
            <w:pPr>
              <w:rPr>
                <w:color w:val="000000" w:themeColor="text1"/>
                <w:sz w:val="28"/>
                <w:szCs w:val="28"/>
                <w:lang w:val="es-MX"/>
              </w:rPr>
            </w:pPr>
            <w:r w:rsidRPr="63D8D302">
              <w:rPr>
                <w:color w:val="000000" w:themeColor="text1"/>
                <w:sz w:val="28"/>
                <w:szCs w:val="28"/>
                <w:lang w:val="es-MX"/>
              </w:rPr>
              <w:t>Nombre del tipo de organismo</w:t>
            </w:r>
          </w:p>
        </w:tc>
        <w:tc>
          <w:tcPr>
            <w:tcW w:w="4046" w:type="dxa"/>
          </w:tcPr>
          <w:p w:rsidR="63D8D302" w:rsidP="63D8D302" w:rsidRDefault="63D8D302" w14:paraId="35DFEAD7" w14:textId="77777777">
            <w:pPr>
              <w:rPr>
                <w:color w:val="000000" w:themeColor="text1"/>
                <w:sz w:val="28"/>
                <w:szCs w:val="28"/>
                <w:lang w:val="es-MX"/>
              </w:rPr>
            </w:pPr>
            <w:r w:rsidRPr="63D8D302">
              <w:rPr>
                <w:color w:val="000000" w:themeColor="text1"/>
                <w:sz w:val="28"/>
                <w:szCs w:val="28"/>
                <w:lang w:val="es-MX"/>
              </w:rPr>
              <w:t>Lo digita el Usuario</w:t>
            </w:r>
          </w:p>
        </w:tc>
      </w:tr>
      <w:tr w:rsidR="2558B672" w:rsidTr="63D8D302" w14:paraId="64F24105" w14:textId="77777777">
        <w:trPr>
          <w:trHeight w:val="300"/>
        </w:trPr>
        <w:tc>
          <w:tcPr>
            <w:tcW w:w="4044" w:type="dxa"/>
          </w:tcPr>
          <w:p w:rsidR="63D8D302" w:rsidP="63D8D302" w:rsidRDefault="63D8D302" w14:paraId="59ACC3F3" w14:textId="0D2DAEE9">
            <w:r w:rsidRPr="63D8D302">
              <w:rPr>
                <w:color w:val="000000" w:themeColor="text1"/>
                <w:sz w:val="28"/>
                <w:szCs w:val="28"/>
                <w:lang w:val="es-MX"/>
              </w:rPr>
              <w:t>Descripción del tipo de organismo</w:t>
            </w:r>
          </w:p>
        </w:tc>
        <w:tc>
          <w:tcPr>
            <w:tcW w:w="4046" w:type="dxa"/>
          </w:tcPr>
          <w:p w:rsidR="63D8D302" w:rsidP="63D8D302" w:rsidRDefault="63D8D302" w14:paraId="78FB20B6" w14:textId="4C2168C5">
            <w:pPr>
              <w:rPr>
                <w:color w:val="000000" w:themeColor="text1"/>
                <w:sz w:val="28"/>
                <w:szCs w:val="28"/>
                <w:lang w:val="es-MX"/>
              </w:rPr>
            </w:pPr>
            <w:r w:rsidRPr="63D8D302">
              <w:rPr>
                <w:color w:val="000000" w:themeColor="text1"/>
                <w:sz w:val="28"/>
                <w:szCs w:val="28"/>
                <w:lang w:val="es-MX"/>
              </w:rPr>
              <w:t>Lo digita el Usuario</w:t>
            </w:r>
          </w:p>
        </w:tc>
      </w:tr>
    </w:tbl>
    <w:p w:rsidR="63D8D302" w:rsidRDefault="63D8D302" w14:paraId="71EEC928" w14:textId="00C8A17F"/>
    <w:p w:rsidR="2558B672" w:rsidP="2558B672" w:rsidRDefault="2558B672" w14:paraId="5351BDF5" w14:textId="77777777">
      <w:pPr>
        <w:ind w:left="1260"/>
        <w:rPr>
          <w:rFonts w:eastAsia="Calibri" w:cs="Arial"/>
          <w:color w:val="000000" w:themeColor="text1"/>
          <w:lang w:val="es-MX"/>
        </w:rPr>
      </w:pPr>
    </w:p>
    <w:p w:rsidR="2558B672" w:rsidP="2558B672" w:rsidRDefault="16B3C367" w14:paraId="639717EF" w14:textId="506609C3">
      <w:pPr>
        <w:ind w:left="1260"/>
        <w:rPr>
          <w:color w:val="000000" w:themeColor="text1"/>
          <w:sz w:val="28"/>
          <w:szCs w:val="28"/>
          <w:lang w:val="es-MX"/>
        </w:rPr>
      </w:pPr>
      <w:r w:rsidRPr="16B3C367">
        <w:rPr>
          <w:color w:val="000000" w:themeColor="text1"/>
          <w:sz w:val="28"/>
          <w:szCs w:val="28"/>
          <w:lang w:val="es-MX"/>
        </w:rPr>
        <w:t>5.17.3.1.2 Destino de los Datos (Información sensible)</w:t>
      </w:r>
    </w:p>
    <w:p w:rsidR="2558B672" w:rsidP="2558B672" w:rsidRDefault="2558B672" w14:paraId="3E4A3554" w14:textId="77777777">
      <w:pPr>
        <w:ind w:left="1260"/>
        <w:rPr>
          <w:color w:val="000000" w:themeColor="text1"/>
          <w:sz w:val="28"/>
          <w:szCs w:val="28"/>
          <w:lang w:val="es-MX"/>
        </w:rPr>
      </w:pPr>
    </w:p>
    <w:tbl>
      <w:tblPr>
        <w:tblStyle w:val="Tablaconcuadrcula"/>
        <w:tblW w:w="0" w:type="auto"/>
        <w:tblInd w:w="1260" w:type="dxa"/>
        <w:tblLook w:val="04A0" w:firstRow="1" w:lastRow="0" w:firstColumn="1" w:lastColumn="0" w:noHBand="0" w:noVBand="1"/>
      </w:tblPr>
      <w:tblGrid>
        <w:gridCol w:w="2101"/>
        <w:gridCol w:w="4486"/>
        <w:gridCol w:w="1503"/>
      </w:tblGrid>
      <w:tr w:rsidR="2558B672" w:rsidTr="63D8D302" w14:paraId="3BF6F1B5" w14:textId="77777777">
        <w:trPr>
          <w:trHeight w:val="300"/>
        </w:trPr>
        <w:tc>
          <w:tcPr>
            <w:tcW w:w="2101" w:type="dxa"/>
          </w:tcPr>
          <w:p w:rsidR="2558B672" w:rsidP="2558B672" w:rsidRDefault="2558B672" w14:paraId="463A59C9" w14:textId="77777777">
            <w:pPr>
              <w:jc w:val="center"/>
              <w:rPr>
                <w:b/>
                <w:bCs/>
                <w:color w:val="000000" w:themeColor="text1"/>
                <w:sz w:val="28"/>
                <w:szCs w:val="28"/>
                <w:lang w:val="es-MX"/>
              </w:rPr>
            </w:pPr>
            <w:r w:rsidRPr="2558B672">
              <w:rPr>
                <w:b/>
                <w:bCs/>
                <w:color w:val="000000" w:themeColor="text1"/>
                <w:sz w:val="28"/>
                <w:szCs w:val="28"/>
                <w:lang w:val="es-MX"/>
              </w:rPr>
              <w:t>Campo</w:t>
            </w:r>
          </w:p>
        </w:tc>
        <w:tc>
          <w:tcPr>
            <w:tcW w:w="4486" w:type="dxa"/>
          </w:tcPr>
          <w:p w:rsidR="2558B672" w:rsidP="2558B672" w:rsidRDefault="2558B672" w14:paraId="71768086" w14:textId="77777777">
            <w:pPr>
              <w:jc w:val="center"/>
              <w:rPr>
                <w:b/>
                <w:bCs/>
                <w:color w:val="000000" w:themeColor="text1"/>
                <w:sz w:val="28"/>
                <w:szCs w:val="28"/>
                <w:lang w:val="es-MX"/>
              </w:rPr>
            </w:pPr>
            <w:r w:rsidRPr="2558B672">
              <w:rPr>
                <w:b/>
                <w:bCs/>
                <w:color w:val="000000" w:themeColor="text1"/>
                <w:sz w:val="28"/>
                <w:szCs w:val="28"/>
                <w:lang w:val="es-MX"/>
              </w:rPr>
              <w:t>Destino</w:t>
            </w:r>
          </w:p>
        </w:tc>
        <w:tc>
          <w:tcPr>
            <w:tcW w:w="1503" w:type="dxa"/>
          </w:tcPr>
          <w:p w:rsidR="2558B672" w:rsidP="2558B672" w:rsidRDefault="2558B672" w14:paraId="576DDC5D" w14:textId="77777777">
            <w:pPr>
              <w:jc w:val="center"/>
              <w:rPr>
                <w:b/>
                <w:bCs/>
                <w:color w:val="000000" w:themeColor="text1"/>
                <w:sz w:val="28"/>
                <w:szCs w:val="28"/>
                <w:lang w:val="es-MX"/>
              </w:rPr>
            </w:pPr>
            <w:r w:rsidRPr="2558B672">
              <w:rPr>
                <w:b/>
                <w:bCs/>
                <w:color w:val="000000" w:themeColor="text1"/>
                <w:sz w:val="28"/>
                <w:szCs w:val="28"/>
                <w:lang w:val="es-MX"/>
              </w:rPr>
              <w:t>Dato sensible</w:t>
            </w:r>
          </w:p>
        </w:tc>
      </w:tr>
      <w:tr w:rsidR="2558B672" w:rsidTr="63D8D302" w14:paraId="6075B6F7" w14:textId="77777777">
        <w:trPr>
          <w:trHeight w:val="300"/>
        </w:trPr>
        <w:tc>
          <w:tcPr>
            <w:tcW w:w="2101" w:type="dxa"/>
          </w:tcPr>
          <w:p w:rsidR="63D8D302" w:rsidP="63D8D302" w:rsidRDefault="63D8D302" w14:paraId="42BD5773" w14:textId="0E268793">
            <w:pPr>
              <w:rPr>
                <w:color w:val="000000" w:themeColor="text1"/>
                <w:sz w:val="28"/>
                <w:szCs w:val="28"/>
                <w:lang w:val="es-MX"/>
              </w:rPr>
            </w:pPr>
            <w:r w:rsidRPr="63D8D302">
              <w:rPr>
                <w:color w:val="000000" w:themeColor="text1"/>
                <w:sz w:val="28"/>
                <w:szCs w:val="28"/>
                <w:lang w:val="es-MX"/>
              </w:rPr>
              <w:t>ID del tipo de Organismo</w:t>
            </w:r>
          </w:p>
        </w:tc>
        <w:tc>
          <w:tcPr>
            <w:tcW w:w="4486" w:type="dxa"/>
          </w:tcPr>
          <w:p w:rsidR="63D8D302" w:rsidP="63D8D302" w:rsidRDefault="63D8D302" w14:paraId="3ADCB165" w14:textId="73ED56D1">
            <w:pPr>
              <w:rPr>
                <w:rFonts w:eastAsia="Calibri" w:cs="Arial"/>
                <w:color w:val="000000" w:themeColor="text1"/>
                <w:lang w:val="es-MX"/>
              </w:rPr>
            </w:pPr>
            <w:proofErr w:type="spellStart"/>
            <w:r w:rsidRPr="63D8D302">
              <w:rPr>
                <w:color w:val="000000" w:themeColor="text1"/>
                <w:sz w:val="28"/>
                <w:szCs w:val="28"/>
                <w:lang w:val="es-MX"/>
              </w:rPr>
              <w:t>TA_TipoOrganismo.CI_Codigo</w:t>
            </w:r>
            <w:proofErr w:type="spellEnd"/>
          </w:p>
        </w:tc>
        <w:tc>
          <w:tcPr>
            <w:tcW w:w="1503" w:type="dxa"/>
          </w:tcPr>
          <w:p w:rsidR="63D8D302" w:rsidP="63D8D302" w:rsidRDefault="63D8D302" w14:paraId="5446B502" w14:textId="6CD4C116">
            <w:pPr>
              <w:rPr>
                <w:color w:val="000000" w:themeColor="text1"/>
                <w:sz w:val="28"/>
                <w:szCs w:val="28"/>
                <w:lang w:val="es-MX"/>
              </w:rPr>
            </w:pPr>
            <w:r w:rsidRPr="63D8D302">
              <w:rPr>
                <w:color w:val="000000" w:themeColor="text1"/>
                <w:sz w:val="28"/>
                <w:szCs w:val="28"/>
                <w:lang w:val="es-MX"/>
              </w:rPr>
              <w:t>No</w:t>
            </w:r>
          </w:p>
        </w:tc>
      </w:tr>
      <w:tr w:rsidR="2558B672" w:rsidTr="63D8D302" w14:paraId="2CDA5725" w14:textId="77777777">
        <w:trPr>
          <w:trHeight w:val="300"/>
        </w:trPr>
        <w:tc>
          <w:tcPr>
            <w:tcW w:w="2101" w:type="dxa"/>
          </w:tcPr>
          <w:p w:rsidR="63D8D302" w:rsidP="63D8D302" w:rsidRDefault="63D8D302" w14:paraId="1FA8CE23" w14:textId="6C771563">
            <w:pPr>
              <w:rPr>
                <w:color w:val="000000" w:themeColor="text1"/>
                <w:sz w:val="28"/>
                <w:szCs w:val="28"/>
                <w:lang w:val="es-MX"/>
              </w:rPr>
            </w:pPr>
            <w:r w:rsidRPr="63D8D302">
              <w:rPr>
                <w:color w:val="000000" w:themeColor="text1"/>
                <w:sz w:val="28"/>
                <w:szCs w:val="28"/>
                <w:lang w:val="es-MX"/>
              </w:rPr>
              <w:t>Nombre del tipo de Organismo</w:t>
            </w:r>
          </w:p>
        </w:tc>
        <w:tc>
          <w:tcPr>
            <w:tcW w:w="4486" w:type="dxa"/>
          </w:tcPr>
          <w:p w:rsidR="63D8D302" w:rsidP="63D8D302" w:rsidRDefault="63D8D302" w14:paraId="6863ED2A" w14:textId="2A595343">
            <w:pPr>
              <w:rPr>
                <w:rFonts w:eastAsia="Calibri" w:cs="Arial"/>
                <w:color w:val="000000" w:themeColor="text1"/>
                <w:lang w:val="es-MX"/>
              </w:rPr>
            </w:pPr>
            <w:r w:rsidRPr="63D8D302">
              <w:rPr>
                <w:color w:val="000000" w:themeColor="text1"/>
                <w:sz w:val="28"/>
                <w:szCs w:val="28"/>
                <w:lang w:val="es-MX"/>
              </w:rPr>
              <w:t xml:space="preserve">TA_ </w:t>
            </w:r>
            <w:proofErr w:type="spellStart"/>
            <w:r w:rsidRPr="63D8D302">
              <w:rPr>
                <w:color w:val="000000" w:themeColor="text1"/>
                <w:sz w:val="28"/>
                <w:szCs w:val="28"/>
                <w:lang w:val="es-MX"/>
              </w:rPr>
              <w:t>TipoOrganismo.CV_Nombre</w:t>
            </w:r>
            <w:proofErr w:type="spellEnd"/>
          </w:p>
        </w:tc>
        <w:tc>
          <w:tcPr>
            <w:tcW w:w="1503" w:type="dxa"/>
          </w:tcPr>
          <w:p w:rsidR="63D8D302" w:rsidP="63D8D302" w:rsidRDefault="63D8D302" w14:paraId="7A114E12" w14:textId="63B7D094">
            <w:pPr>
              <w:rPr>
                <w:color w:val="000000" w:themeColor="text1"/>
                <w:sz w:val="28"/>
                <w:szCs w:val="28"/>
                <w:lang w:val="es-MX"/>
              </w:rPr>
            </w:pPr>
            <w:r w:rsidRPr="63D8D302">
              <w:rPr>
                <w:color w:val="000000" w:themeColor="text1"/>
                <w:sz w:val="28"/>
                <w:szCs w:val="28"/>
                <w:lang w:val="es-MX"/>
              </w:rPr>
              <w:t>No</w:t>
            </w:r>
          </w:p>
        </w:tc>
      </w:tr>
      <w:tr w:rsidR="2558B672" w:rsidTr="63D8D302" w14:paraId="5BFD4869" w14:textId="77777777">
        <w:trPr>
          <w:trHeight w:val="300"/>
        </w:trPr>
        <w:tc>
          <w:tcPr>
            <w:tcW w:w="2101" w:type="dxa"/>
          </w:tcPr>
          <w:p w:rsidR="63D8D302" w:rsidP="63D8D302" w:rsidRDefault="63D8D302" w14:paraId="721E576E" w14:textId="2BC490DF">
            <w:pPr>
              <w:rPr>
                <w:color w:val="000000" w:themeColor="text1"/>
                <w:sz w:val="28"/>
                <w:szCs w:val="28"/>
                <w:lang w:val="es-MX"/>
              </w:rPr>
            </w:pPr>
            <w:proofErr w:type="spellStart"/>
            <w:r w:rsidRPr="63D8D302">
              <w:rPr>
                <w:rFonts w:eastAsia="Times New Roman" w:cs="Times New Roman"/>
                <w:color w:val="000000" w:themeColor="text1"/>
                <w:sz w:val="28"/>
                <w:szCs w:val="28"/>
                <w:lang w:val="es-ES"/>
              </w:rPr>
              <w:t>Descripcion</w:t>
            </w:r>
            <w:proofErr w:type="spellEnd"/>
            <w:r w:rsidRPr="63D8D302">
              <w:rPr>
                <w:rFonts w:eastAsia="Times New Roman" w:cs="Times New Roman"/>
                <w:color w:val="000000" w:themeColor="text1"/>
                <w:sz w:val="28"/>
                <w:szCs w:val="28"/>
                <w:lang w:val="es-ES"/>
              </w:rPr>
              <w:t xml:space="preserve"> del </w:t>
            </w:r>
            <w:r w:rsidRPr="63D8D302">
              <w:rPr>
                <w:color w:val="000000" w:themeColor="text1"/>
                <w:sz w:val="28"/>
                <w:szCs w:val="28"/>
                <w:lang w:val="es-MX"/>
              </w:rPr>
              <w:t>tipo de Organismo</w:t>
            </w:r>
          </w:p>
        </w:tc>
        <w:tc>
          <w:tcPr>
            <w:tcW w:w="4486" w:type="dxa"/>
          </w:tcPr>
          <w:p w:rsidR="63D8D302" w:rsidP="63D8D302" w:rsidRDefault="63D8D302" w14:paraId="53B3D821" w14:textId="6A0136E3">
            <w:pPr>
              <w:rPr>
                <w:rFonts w:eastAsia="Times New Roman" w:cs="Times New Roman"/>
                <w:color w:val="000000" w:themeColor="text1"/>
                <w:sz w:val="28"/>
                <w:szCs w:val="28"/>
                <w:lang w:val="es-MX"/>
              </w:rPr>
            </w:pPr>
            <w:r w:rsidRPr="63D8D302">
              <w:rPr>
                <w:color w:val="000000" w:themeColor="text1"/>
                <w:sz w:val="28"/>
                <w:szCs w:val="28"/>
                <w:lang w:val="es-MX"/>
              </w:rPr>
              <w:t xml:space="preserve">TA_ </w:t>
            </w:r>
            <w:proofErr w:type="spellStart"/>
            <w:r w:rsidRPr="63D8D302">
              <w:rPr>
                <w:color w:val="000000" w:themeColor="text1"/>
                <w:sz w:val="28"/>
                <w:szCs w:val="28"/>
                <w:lang w:val="es-MX"/>
              </w:rPr>
              <w:t>TipoOrganismo</w:t>
            </w:r>
            <w:proofErr w:type="spellEnd"/>
            <w:r w:rsidRPr="63D8D302">
              <w:rPr>
                <w:color w:val="000000" w:themeColor="text1"/>
                <w:sz w:val="28"/>
                <w:szCs w:val="28"/>
                <w:lang w:val="es-MX"/>
              </w:rPr>
              <w:t>.</w:t>
            </w:r>
            <w:proofErr w:type="spellStart"/>
            <w:r w:rsidRPr="63D8D302">
              <w:rPr>
                <w:rFonts w:eastAsia="Times New Roman" w:cs="Times New Roman"/>
                <w:color w:val="000000" w:themeColor="text1"/>
                <w:sz w:val="28"/>
                <w:szCs w:val="28"/>
                <w:lang w:val="es-ES"/>
              </w:rPr>
              <w:t>CV_Descripcion</w:t>
            </w:r>
            <w:proofErr w:type="spellEnd"/>
          </w:p>
        </w:tc>
        <w:tc>
          <w:tcPr>
            <w:tcW w:w="1503" w:type="dxa"/>
          </w:tcPr>
          <w:p w:rsidR="63D8D302" w:rsidP="63D8D302" w:rsidRDefault="63D8D302" w14:paraId="7B6B570A" w14:textId="7EC3536F">
            <w:pPr>
              <w:rPr>
                <w:color w:val="000000" w:themeColor="text1"/>
                <w:sz w:val="28"/>
                <w:szCs w:val="28"/>
                <w:lang w:val="es-MX"/>
              </w:rPr>
            </w:pPr>
            <w:r w:rsidRPr="63D8D302">
              <w:rPr>
                <w:color w:val="000000" w:themeColor="text1"/>
                <w:sz w:val="28"/>
                <w:szCs w:val="28"/>
                <w:lang w:val="es-MX"/>
              </w:rPr>
              <w:t>No</w:t>
            </w:r>
          </w:p>
        </w:tc>
      </w:tr>
    </w:tbl>
    <w:p w:rsidR="63D8D302" w:rsidRDefault="63D8D302" w14:paraId="1EC0A6D8" w14:textId="18E34C02"/>
    <w:p w:rsidR="2558B672" w:rsidP="2558B672" w:rsidRDefault="2558B672" w14:paraId="7B03E933" w14:textId="77777777">
      <w:pPr>
        <w:ind w:left="1260"/>
        <w:rPr>
          <w:color w:val="000000" w:themeColor="text1"/>
          <w:sz w:val="28"/>
          <w:szCs w:val="28"/>
          <w:lang w:val="es-MX"/>
        </w:rPr>
      </w:pPr>
    </w:p>
    <w:p w:rsidR="2558B672" w:rsidP="2558B672" w:rsidRDefault="2558B672" w14:paraId="6E62B52B" w14:textId="77777777">
      <w:pPr>
        <w:ind w:left="1260"/>
        <w:rPr>
          <w:rFonts w:eastAsia="Calibri" w:cs="Arial"/>
          <w:color w:val="000000" w:themeColor="text1"/>
          <w:lang w:val="es-MX"/>
        </w:rPr>
      </w:pPr>
    </w:p>
    <w:p w:rsidR="2558B672" w:rsidP="2558B672" w:rsidRDefault="16B3C367" w14:paraId="2A9ECBB7" w14:textId="0AF4FF27">
      <w:pPr>
        <w:ind w:left="1260"/>
        <w:rPr>
          <w:color w:val="000000" w:themeColor="text1"/>
          <w:sz w:val="28"/>
          <w:szCs w:val="28"/>
          <w:lang w:val="es-MX"/>
        </w:rPr>
      </w:pPr>
      <w:r w:rsidRPr="16B3C367">
        <w:rPr>
          <w:color w:val="000000" w:themeColor="text1"/>
          <w:sz w:val="28"/>
          <w:szCs w:val="28"/>
          <w:lang w:val="es-MX"/>
        </w:rPr>
        <w:t>5.17.3.1.3 Otras tablas Afectadas</w:t>
      </w:r>
    </w:p>
    <w:p w:rsidR="2558B672" w:rsidP="2558B672" w:rsidRDefault="2558B672" w14:paraId="6E1ABA66" w14:textId="77777777">
      <w:pPr>
        <w:ind w:left="1260"/>
        <w:rPr>
          <w:color w:val="000000" w:themeColor="text1"/>
          <w:sz w:val="28"/>
          <w:szCs w:val="28"/>
          <w:lang w:val="es-MX"/>
        </w:rPr>
      </w:pPr>
    </w:p>
    <w:p w:rsidR="2558B672" w:rsidP="2558B672" w:rsidRDefault="2558B672" w14:paraId="0FFD8739" w14:textId="77777777">
      <w:pPr>
        <w:ind w:left="1260"/>
        <w:rPr>
          <w:rFonts w:eastAsia="Calibri" w:cs="Arial"/>
          <w:color w:val="000000" w:themeColor="text1"/>
          <w:lang w:val="es-MX"/>
        </w:rPr>
      </w:pPr>
      <w:r w:rsidRPr="2558B672">
        <w:rPr>
          <w:rFonts w:eastAsia="Calibri" w:cs="Arial"/>
          <w:color w:val="000000" w:themeColor="text1"/>
          <w:lang w:val="es-MX"/>
        </w:rPr>
        <w:t xml:space="preserve">No hay </w:t>
      </w:r>
    </w:p>
    <w:p w:rsidR="2558B672" w:rsidP="2558B672" w:rsidRDefault="2558B672" w14:paraId="33EDF93D" w14:textId="77777777">
      <w:pPr>
        <w:ind w:left="1260"/>
        <w:rPr>
          <w:rFonts w:eastAsia="Calibri" w:cs="Arial"/>
          <w:color w:val="000000" w:themeColor="text1"/>
          <w:lang w:val="es-MX"/>
        </w:rPr>
      </w:pPr>
    </w:p>
    <w:p w:rsidR="2558B672" w:rsidP="2558B672" w:rsidRDefault="16B3C367" w14:paraId="0D6E00A9" w14:textId="1570B604">
      <w:pPr>
        <w:ind w:left="1260"/>
        <w:rPr>
          <w:color w:val="000000" w:themeColor="text1"/>
          <w:sz w:val="28"/>
          <w:szCs w:val="28"/>
          <w:lang w:val="es-MX"/>
        </w:rPr>
      </w:pPr>
      <w:r w:rsidRPr="16B3C367">
        <w:rPr>
          <w:color w:val="000000" w:themeColor="text1"/>
          <w:sz w:val="28"/>
          <w:szCs w:val="28"/>
          <w:lang w:val="es-MX"/>
        </w:rPr>
        <w:t xml:space="preserve">5.17.3.1.4 </w:t>
      </w:r>
      <w:proofErr w:type="spellStart"/>
      <w:r w:rsidRPr="16B3C367">
        <w:rPr>
          <w:color w:val="000000" w:themeColor="text1"/>
          <w:sz w:val="28"/>
          <w:szCs w:val="28"/>
          <w:lang w:val="es-MX"/>
        </w:rPr>
        <w:t>Grid</w:t>
      </w:r>
      <w:proofErr w:type="spellEnd"/>
    </w:p>
    <w:p w:rsidR="2558B672" w:rsidP="2558B672" w:rsidRDefault="2558B672" w14:paraId="645A2A51" w14:textId="77777777">
      <w:pPr>
        <w:ind w:left="1260"/>
        <w:rPr>
          <w:color w:val="000000" w:themeColor="text1"/>
          <w:sz w:val="28"/>
          <w:szCs w:val="28"/>
          <w:lang w:val="es-MX"/>
        </w:rPr>
      </w:pPr>
    </w:p>
    <w:p w:rsidR="2558B672" w:rsidP="2558B672" w:rsidRDefault="2558B672" w14:paraId="720832E4" w14:textId="77777777">
      <w:pPr>
        <w:ind w:left="1260"/>
        <w:rPr>
          <w:color w:val="000000" w:themeColor="text1"/>
          <w:sz w:val="28"/>
          <w:szCs w:val="28"/>
          <w:lang w:val="es-MX"/>
        </w:rPr>
      </w:pPr>
      <w:r w:rsidRPr="2558B672">
        <w:rPr>
          <w:color w:val="000000" w:themeColor="text1"/>
          <w:sz w:val="28"/>
          <w:szCs w:val="28"/>
          <w:lang w:val="es-MX"/>
        </w:rPr>
        <w:t xml:space="preserve">NO hay </w:t>
      </w:r>
      <w:proofErr w:type="spellStart"/>
      <w:r w:rsidRPr="2558B672">
        <w:rPr>
          <w:color w:val="000000" w:themeColor="text1"/>
          <w:sz w:val="28"/>
          <w:szCs w:val="28"/>
          <w:lang w:val="es-MX"/>
        </w:rPr>
        <w:t>Grid</w:t>
      </w:r>
      <w:proofErr w:type="spellEnd"/>
    </w:p>
    <w:p w:rsidR="2558B672" w:rsidP="2558B672" w:rsidRDefault="2558B672" w14:paraId="7670A225" w14:textId="77777777">
      <w:pPr>
        <w:ind w:left="1260"/>
        <w:rPr>
          <w:rFonts w:eastAsia="Calibri" w:cs="Arial"/>
          <w:color w:val="000000" w:themeColor="text1"/>
          <w:lang w:val="es-MX"/>
        </w:rPr>
      </w:pPr>
    </w:p>
    <w:p w:rsidR="2558B672" w:rsidP="2558B672" w:rsidRDefault="16B3C367" w14:paraId="6861E4E7" w14:textId="6FB24E9C">
      <w:pPr>
        <w:ind w:left="1260"/>
        <w:rPr>
          <w:color w:val="000000" w:themeColor="text1"/>
          <w:sz w:val="28"/>
          <w:szCs w:val="28"/>
          <w:lang w:val="es-MX"/>
        </w:rPr>
      </w:pPr>
      <w:r w:rsidRPr="16B3C367">
        <w:rPr>
          <w:color w:val="000000" w:themeColor="text1"/>
          <w:sz w:val="28"/>
          <w:szCs w:val="28"/>
          <w:lang w:val="es-MX"/>
        </w:rPr>
        <w:t>5.17.3.1.5 Detalle de la Implementación</w:t>
      </w:r>
    </w:p>
    <w:p w:rsidR="2558B672" w:rsidP="2558B672" w:rsidRDefault="2558B672" w14:paraId="40A4D7F5" w14:textId="77777777">
      <w:pPr>
        <w:ind w:left="1710"/>
        <w:rPr>
          <w:color w:val="000000" w:themeColor="text1"/>
          <w:sz w:val="28"/>
          <w:szCs w:val="28"/>
          <w:lang w:val="es-MX"/>
        </w:rPr>
      </w:pPr>
    </w:p>
    <w:p w:rsidR="2558B672" w:rsidP="2558B672" w:rsidRDefault="16B3C367" w14:paraId="7C676719" w14:textId="1F9F92B8">
      <w:pPr>
        <w:ind w:left="1710"/>
        <w:rPr>
          <w:color w:val="000000" w:themeColor="text1"/>
          <w:sz w:val="28"/>
          <w:szCs w:val="28"/>
          <w:lang w:val="es-MX"/>
        </w:rPr>
      </w:pPr>
      <w:r w:rsidRPr="16B3C367">
        <w:rPr>
          <w:color w:val="000000" w:themeColor="text1"/>
          <w:sz w:val="28"/>
          <w:szCs w:val="28"/>
          <w:lang w:val="es-MX"/>
        </w:rPr>
        <w:t>5.17.3.1.5.1 Actualizar datos</w:t>
      </w:r>
    </w:p>
    <w:p w:rsidR="2558B672" w:rsidP="2558B672" w:rsidRDefault="2558B672" w14:paraId="19B9CB34" w14:textId="77777777">
      <w:pPr>
        <w:ind w:left="1710"/>
        <w:rPr>
          <w:color w:val="000000" w:themeColor="text1"/>
          <w:sz w:val="28"/>
          <w:szCs w:val="28"/>
          <w:lang w:val="es-MX"/>
        </w:rPr>
      </w:pPr>
    </w:p>
    <w:p w:rsidR="2558B672" w:rsidP="2558B672" w:rsidRDefault="2558B672" w14:paraId="5869F895" w14:textId="79166AA3">
      <w:pPr>
        <w:ind w:left="1710"/>
        <w:rPr>
          <w:color w:val="000000" w:themeColor="text1"/>
          <w:sz w:val="28"/>
          <w:szCs w:val="28"/>
          <w:lang w:val="es-MX"/>
        </w:rPr>
      </w:pPr>
      <w:r w:rsidRPr="2558B672">
        <w:rPr>
          <w:color w:val="000000" w:themeColor="text1"/>
          <w:sz w:val="28"/>
          <w:szCs w:val="28"/>
          <w:lang w:val="es-MX"/>
        </w:rPr>
        <w:lastRenderedPageBreak/>
        <w:t>Explica que al presiona se validan y se actualizan en base de datos y se guarda en bitácora la información sensible</w:t>
      </w:r>
    </w:p>
    <w:p w:rsidR="2558B672" w:rsidP="2558B672" w:rsidRDefault="2558B672" w14:paraId="4538DB3B" w14:textId="3970662C">
      <w:pPr>
        <w:rPr>
          <w:lang w:val="es-MX"/>
        </w:rPr>
      </w:pPr>
    </w:p>
    <w:p w:rsidR="2558B672" w:rsidP="2558B672" w:rsidRDefault="2558B672" w14:paraId="5BDB9E5E" w14:textId="753702DE">
      <w:pPr>
        <w:rPr>
          <w:lang w:val="es-MX"/>
        </w:rPr>
      </w:pPr>
    </w:p>
    <w:p w:rsidR="4E415AD5" w:rsidP="4E415AD5" w:rsidRDefault="4E415AD5" w14:paraId="70342A41" w14:textId="39357209">
      <w:pPr>
        <w:rPr>
          <w:lang w:val="es-MX"/>
        </w:rPr>
      </w:pPr>
    </w:p>
    <w:p w:rsidR="4E415AD5" w:rsidP="4E415AD5" w:rsidRDefault="4E415AD5" w14:paraId="22586A3F" w14:textId="36C0A30B">
      <w:pPr>
        <w:rPr>
          <w:lang w:val="es-MX"/>
        </w:rPr>
      </w:pPr>
    </w:p>
    <w:p w:rsidR="4E415AD5" w:rsidP="4E415AD5" w:rsidRDefault="4E415AD5" w14:paraId="27F06ED4" w14:textId="309E7E61">
      <w:pPr>
        <w:rPr>
          <w:lang w:val="es-MX"/>
        </w:rPr>
      </w:pPr>
    </w:p>
    <w:p w:rsidR="4E415AD5" w:rsidP="4E415AD5" w:rsidRDefault="4E415AD5" w14:paraId="105642F7" w14:textId="0800F0FE">
      <w:pPr>
        <w:rPr>
          <w:lang w:val="es-MX"/>
        </w:rPr>
      </w:pPr>
    </w:p>
    <w:p w:rsidR="7C5B1E2F" w:rsidP="7C5B1E2F" w:rsidRDefault="7C5B1E2F" w14:paraId="3CE293A6" w14:textId="112924CE">
      <w:pPr>
        <w:rPr>
          <w:lang w:val="es-MX"/>
        </w:rPr>
      </w:pPr>
    </w:p>
    <w:p w:rsidR="7C5B1E2F" w:rsidP="7C5B1E2F" w:rsidRDefault="7C5B1E2F" w14:paraId="0CBDAF08" w14:textId="2882A9FE">
      <w:pPr>
        <w:rPr>
          <w:lang w:val="es-MX"/>
        </w:rPr>
      </w:pPr>
    </w:p>
    <w:p w:rsidR="7C5B1E2F" w:rsidP="7C5B1E2F" w:rsidRDefault="7C5B1E2F" w14:paraId="4F345070" w14:textId="2B819411">
      <w:pPr>
        <w:rPr>
          <w:lang w:val="es-MX"/>
        </w:rPr>
      </w:pPr>
    </w:p>
    <w:p w:rsidR="58DC71F1" w:rsidP="48661098" w:rsidRDefault="4E415AD5" w14:paraId="5E6DC235" w14:textId="7F72692B">
      <w:pPr>
        <w:pStyle w:val="Ttulo2"/>
        <w:rPr>
          <w:b/>
          <w:bCs/>
          <w:color w:val="000000" w:themeColor="text1"/>
        </w:rPr>
      </w:pPr>
      <w:bookmarkStart w:name="_Toc135464739" w:id="79"/>
      <w:r w:rsidRPr="4E415AD5">
        <w:rPr>
          <w:b/>
          <w:bCs/>
          <w:color w:val="000000" w:themeColor="text1"/>
        </w:rPr>
        <w:t xml:space="preserve">5.18 Funcionalidad de Mantenimiento de Tipo de </w:t>
      </w:r>
      <w:proofErr w:type="gramStart"/>
      <w:r w:rsidRPr="4E415AD5">
        <w:rPr>
          <w:b/>
          <w:bCs/>
          <w:color w:val="000000" w:themeColor="text1"/>
        </w:rPr>
        <w:t xml:space="preserve">Lugar  </w:t>
      </w:r>
      <w:r w:rsidRPr="4E415AD5">
        <w:rPr>
          <w:b/>
          <w:bCs/>
          <w:color w:val="000000" w:themeColor="text1"/>
          <w:lang w:val="es-MX"/>
        </w:rPr>
        <w:t>(</w:t>
      </w:r>
      <w:proofErr w:type="gramEnd"/>
      <w:r w:rsidRPr="4E415AD5">
        <w:rPr>
          <w:b/>
          <w:bCs/>
          <w:color w:val="000000" w:themeColor="text1"/>
          <w:lang w:val="es-MX"/>
        </w:rPr>
        <w:t>RF-18)</w:t>
      </w:r>
      <w:bookmarkEnd w:id="79"/>
      <w:r w:rsidRPr="4E415AD5">
        <w:rPr>
          <w:b/>
          <w:bCs/>
          <w:color w:val="000000" w:themeColor="text1"/>
        </w:rPr>
        <w:t xml:space="preserve"> </w:t>
      </w:r>
    </w:p>
    <w:p w:rsidR="58DC71F1" w:rsidP="48661098" w:rsidRDefault="48661098" w14:paraId="6F7EBA7B" w14:textId="7BF6E381">
      <w:pPr>
        <w:spacing w:line="360" w:lineRule="auto"/>
        <w:ind w:firstLine="708"/>
        <w:rPr>
          <w:rFonts w:eastAsia="Times New Roman" w:cs="Times New Roman"/>
          <w:szCs w:val="24"/>
          <w:lang w:val="es-MX"/>
        </w:rPr>
      </w:pPr>
      <w:r w:rsidRPr="48661098">
        <w:rPr>
          <w:rFonts w:eastAsia="Times New Roman" w:cs="Times New Roman"/>
          <w:color w:val="000000" w:themeColor="text1"/>
          <w:szCs w:val="24"/>
        </w:rPr>
        <w:t>La funcionalidad debe ser administrada mediante un CRUD para permitir agregar, modificar o eliminar. Estos datos son los siguientes: Código, Titulo y Descripción, los cuales son necesarios para registrar un femicidio. Dicha gestión está ligada a un usuario con el permiso pertinente.</w:t>
      </w:r>
    </w:p>
    <w:p w:rsidR="58DC71F1" w:rsidP="48661098" w:rsidRDefault="58DC71F1" w14:paraId="73D1430A" w14:textId="69A392A8">
      <w:pPr>
        <w:ind w:left="810"/>
        <w:rPr>
          <w:rFonts w:eastAsia="Calibri" w:cs="Arial"/>
          <w:lang w:val="es-MX"/>
        </w:rPr>
      </w:pPr>
    </w:p>
    <w:p w:rsidR="58DC71F1" w:rsidP="48661098" w:rsidRDefault="58DC71F1" w14:paraId="191E913E" w14:textId="4F19A2BA">
      <w:pPr>
        <w:ind w:left="810"/>
        <w:rPr>
          <w:rFonts w:eastAsia="Calibri" w:cs="Arial"/>
          <w:lang w:val="es-MX"/>
        </w:rPr>
      </w:pPr>
    </w:p>
    <w:p w:rsidR="58DC71F1" w:rsidP="48661098" w:rsidRDefault="48661098" w14:paraId="1DB7E002" w14:textId="6E696D98">
      <w:pPr>
        <w:ind w:left="1260"/>
        <w:rPr>
          <w:color w:val="002060"/>
          <w:sz w:val="28"/>
          <w:szCs w:val="28"/>
          <w:highlight w:val="yellow"/>
          <w:lang w:val="es-MX"/>
        </w:rPr>
      </w:pPr>
      <w:r w:rsidRPr="48661098">
        <w:rPr>
          <w:color w:val="002060"/>
          <w:sz w:val="28"/>
          <w:szCs w:val="28"/>
          <w:highlight w:val="yellow"/>
          <w:lang w:val="es-MX"/>
        </w:rPr>
        <w:t>5.18.1 Diseño de procesos (Herramienta CASE)</w:t>
      </w:r>
    </w:p>
    <w:p w:rsidR="58DC71F1" w:rsidP="48661098" w:rsidRDefault="58DC71F1" w14:paraId="1036E454" w14:textId="6A5E3A7E">
      <w:pPr>
        <w:ind w:left="1260"/>
        <w:rPr>
          <w:color w:val="002060"/>
          <w:sz w:val="28"/>
          <w:szCs w:val="28"/>
          <w:highlight w:val="yellow"/>
          <w:lang w:val="es-MX"/>
        </w:rPr>
      </w:pPr>
    </w:p>
    <w:p w:rsidR="58DC71F1" w:rsidP="48661098" w:rsidRDefault="58DC71F1" w14:paraId="2CA87A34" w14:textId="385BF62C">
      <w:pPr>
        <w:rPr>
          <w:color w:val="002060"/>
          <w:sz w:val="28"/>
          <w:szCs w:val="28"/>
          <w:highlight w:val="yellow"/>
          <w:lang w:val="es-MX"/>
        </w:rPr>
      </w:pPr>
      <w:r>
        <w:rPr>
          <w:noProof/>
        </w:rPr>
        <w:drawing>
          <wp:inline distT="0" distB="0" distL="0" distR="0" wp14:anchorId="443C5164" wp14:editId="32C66CD6">
            <wp:extent cx="5798260" cy="3060771"/>
            <wp:effectExtent l="0" t="0" r="0" b="0"/>
            <wp:docPr id="467454477" name="Imagen 46745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98260" cy="3060771"/>
                    </a:xfrm>
                    <a:prstGeom prst="rect">
                      <a:avLst/>
                    </a:prstGeom>
                  </pic:spPr>
                </pic:pic>
              </a:graphicData>
            </a:graphic>
          </wp:inline>
        </w:drawing>
      </w:r>
    </w:p>
    <w:p w:rsidR="58DC71F1" w:rsidP="48661098" w:rsidRDefault="58DC71F1" w14:paraId="03675482" w14:textId="395B5C62">
      <w:pPr>
        <w:ind w:left="1260"/>
        <w:rPr>
          <w:color w:val="002060"/>
          <w:sz w:val="28"/>
          <w:szCs w:val="28"/>
          <w:highlight w:val="yellow"/>
          <w:lang w:val="es-MX"/>
        </w:rPr>
      </w:pPr>
    </w:p>
    <w:p w:rsidR="58DC71F1" w:rsidP="48661098" w:rsidRDefault="58DC71F1" w14:paraId="7E748581" w14:textId="2C5D9E7B">
      <w:pPr>
        <w:ind w:left="1260"/>
        <w:rPr>
          <w:color w:val="002060"/>
          <w:sz w:val="28"/>
          <w:szCs w:val="28"/>
          <w:highlight w:val="yellow"/>
          <w:lang w:val="es-MX"/>
        </w:rPr>
      </w:pPr>
    </w:p>
    <w:p w:rsidR="58DC71F1" w:rsidP="48661098" w:rsidRDefault="48661098" w14:paraId="6859F8B9" w14:textId="76396051">
      <w:pPr>
        <w:ind w:left="1260"/>
        <w:rPr>
          <w:sz w:val="28"/>
          <w:szCs w:val="28"/>
          <w:lang w:val="es-MX"/>
        </w:rPr>
      </w:pPr>
      <w:r w:rsidRPr="48661098">
        <w:rPr>
          <w:sz w:val="28"/>
          <w:szCs w:val="28"/>
          <w:lang w:val="es-MX"/>
        </w:rPr>
        <w:t xml:space="preserve">5.18.2 Referencia </w:t>
      </w:r>
    </w:p>
    <w:p w:rsidR="58DC71F1" w:rsidP="48661098" w:rsidRDefault="58DC71F1" w14:paraId="2533EF4B" w14:textId="1C6D6733">
      <w:pPr>
        <w:ind w:left="1260"/>
        <w:rPr>
          <w:sz w:val="28"/>
          <w:szCs w:val="28"/>
          <w:lang w:val="es-MX"/>
        </w:rPr>
      </w:pPr>
    </w:p>
    <w:p w:rsidR="58DC71F1" w:rsidP="48661098" w:rsidRDefault="48661098" w14:paraId="35F1F56B" w14:textId="6DA5F015">
      <w:pPr>
        <w:ind w:left="1260"/>
        <w:rPr>
          <w:szCs w:val="24"/>
          <w:lang w:val="es-MX"/>
        </w:rPr>
      </w:pPr>
      <w:r w:rsidRPr="48661098">
        <w:rPr>
          <w:szCs w:val="24"/>
          <w:lang w:val="es-MX"/>
        </w:rPr>
        <w:lastRenderedPageBreak/>
        <w:t>Pantalla número 18: Esta pantalla muestra la funcionalidad referente al requerimiento 18. En esta, se administra el CRUD para los tipos de lugares.</w:t>
      </w:r>
    </w:p>
    <w:p w:rsidR="58DC71F1" w:rsidP="48661098" w:rsidRDefault="58DC71F1" w14:paraId="1AECEACE" w14:textId="0CFF8821">
      <w:pPr>
        <w:ind w:left="1260"/>
        <w:rPr>
          <w:rFonts w:eastAsia="Calibri" w:cs="Arial"/>
          <w:lang w:val="es-MX"/>
        </w:rPr>
      </w:pPr>
    </w:p>
    <w:p w:rsidR="58DC71F1" w:rsidP="48661098" w:rsidRDefault="58DC71F1" w14:paraId="2B3BCF89" w14:textId="5A1C3811">
      <w:pPr>
        <w:rPr>
          <w:sz w:val="28"/>
          <w:szCs w:val="28"/>
          <w:lang w:val="es-MX"/>
        </w:rPr>
      </w:pPr>
      <w:r>
        <w:rPr>
          <w:noProof/>
        </w:rPr>
        <w:drawing>
          <wp:inline distT="0" distB="0" distL="0" distR="0" wp14:anchorId="65CE548B" wp14:editId="4D6DEC2C">
            <wp:extent cx="5943600" cy="2285481"/>
            <wp:effectExtent l="0" t="0" r="0" b="0"/>
            <wp:docPr id="714825352" name="Imagen 71482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285481"/>
                    </a:xfrm>
                    <a:prstGeom prst="rect">
                      <a:avLst/>
                    </a:prstGeom>
                  </pic:spPr>
                </pic:pic>
              </a:graphicData>
            </a:graphic>
          </wp:inline>
        </w:drawing>
      </w:r>
    </w:p>
    <w:p w:rsidR="58DC71F1" w:rsidP="48661098" w:rsidRDefault="48661098" w14:paraId="398ED518" w14:textId="311F0109">
      <w:pPr>
        <w:ind w:left="1260"/>
        <w:rPr>
          <w:sz w:val="28"/>
          <w:szCs w:val="28"/>
          <w:lang w:val="es-MX"/>
        </w:rPr>
      </w:pPr>
      <w:r w:rsidRPr="48661098">
        <w:rPr>
          <w:sz w:val="28"/>
          <w:szCs w:val="28"/>
          <w:lang w:val="es-MX"/>
        </w:rPr>
        <w:t>5.18.3.1 Mantenimiento de tipo de lugar</w:t>
      </w:r>
    </w:p>
    <w:p w:rsidR="58DC71F1" w:rsidP="48661098" w:rsidRDefault="58DC71F1" w14:paraId="5EA5DE87" w14:textId="1705DE42">
      <w:pPr>
        <w:ind w:left="1260"/>
        <w:rPr>
          <w:sz w:val="28"/>
          <w:szCs w:val="28"/>
          <w:lang w:val="es-MX"/>
        </w:rPr>
      </w:pPr>
    </w:p>
    <w:p w:rsidR="58DC71F1" w:rsidP="48661098" w:rsidRDefault="48661098" w14:paraId="7CAA4C80" w14:textId="62D668A5">
      <w:pPr>
        <w:ind w:left="1980"/>
        <w:rPr>
          <w:sz w:val="28"/>
          <w:szCs w:val="28"/>
          <w:lang w:val="es-MX"/>
        </w:rPr>
      </w:pPr>
      <w:r w:rsidRPr="48661098">
        <w:rPr>
          <w:sz w:val="28"/>
          <w:szCs w:val="28"/>
          <w:lang w:val="es-MX"/>
        </w:rPr>
        <w:t>5.18.3.1.1 Origen de Datos</w:t>
      </w:r>
    </w:p>
    <w:p w:rsidR="58DC71F1" w:rsidP="48661098" w:rsidRDefault="58DC71F1" w14:paraId="0BD5FF03" w14:textId="0FE12E7D">
      <w:pPr>
        <w:ind w:left="1260"/>
        <w:rPr>
          <w:sz w:val="28"/>
          <w:szCs w:val="28"/>
          <w:lang w:val="es-MX"/>
        </w:rPr>
      </w:pPr>
    </w:p>
    <w:p w:rsidR="58DC71F1" w:rsidP="48661098" w:rsidRDefault="48661098" w14:paraId="4886D476" w14:textId="759095B9">
      <w:pPr>
        <w:ind w:left="1416" w:firstLine="708"/>
        <w:rPr>
          <w:szCs w:val="24"/>
          <w:lang w:val="es-MX"/>
        </w:rPr>
      </w:pPr>
      <w:r w:rsidRPr="48661098">
        <w:rPr>
          <w:szCs w:val="24"/>
          <w:lang w:val="es-MX"/>
        </w:rPr>
        <w:t>No hay campos</w:t>
      </w:r>
    </w:p>
    <w:p w:rsidR="58DC71F1" w:rsidP="48661098" w:rsidRDefault="58DC71F1" w14:paraId="763A9FA5" w14:textId="00340BF5">
      <w:pPr>
        <w:ind w:left="1260"/>
        <w:rPr>
          <w:sz w:val="28"/>
          <w:szCs w:val="28"/>
          <w:lang w:val="es-MX"/>
        </w:rPr>
      </w:pPr>
    </w:p>
    <w:p w:rsidR="58DC71F1" w:rsidP="48661098" w:rsidRDefault="48661098" w14:paraId="2DFD642C" w14:textId="6A6D5359">
      <w:pPr>
        <w:ind w:left="1980"/>
        <w:rPr>
          <w:sz w:val="28"/>
          <w:szCs w:val="28"/>
          <w:lang w:val="es-MX"/>
        </w:rPr>
      </w:pPr>
      <w:r w:rsidRPr="48661098">
        <w:rPr>
          <w:sz w:val="28"/>
          <w:szCs w:val="28"/>
          <w:lang w:val="es-MX"/>
        </w:rPr>
        <w:t>5.18.3.1.2 Destino de los Datos (Información sensible)</w:t>
      </w:r>
    </w:p>
    <w:p w:rsidR="58DC71F1" w:rsidP="48661098" w:rsidRDefault="58DC71F1" w14:paraId="43BB5183" w14:textId="62B0E294">
      <w:pPr>
        <w:ind w:left="1260"/>
        <w:rPr>
          <w:sz w:val="28"/>
          <w:szCs w:val="28"/>
          <w:lang w:val="es-MX"/>
        </w:rPr>
      </w:pPr>
    </w:p>
    <w:p w:rsidR="58DC71F1" w:rsidP="48661098" w:rsidRDefault="48661098" w14:paraId="2FA4F617" w14:textId="45788619">
      <w:pPr>
        <w:ind w:left="1416" w:firstLine="708"/>
        <w:rPr>
          <w:szCs w:val="24"/>
          <w:lang w:val="es-MX"/>
        </w:rPr>
      </w:pPr>
      <w:r w:rsidRPr="48661098">
        <w:rPr>
          <w:szCs w:val="24"/>
          <w:lang w:val="es-MX"/>
        </w:rPr>
        <w:t>No hay campos</w:t>
      </w:r>
    </w:p>
    <w:p w:rsidR="58DC71F1" w:rsidP="48661098" w:rsidRDefault="58DC71F1" w14:paraId="21CB22D0" w14:textId="58D544FE">
      <w:pPr>
        <w:ind w:left="1260"/>
        <w:rPr>
          <w:rFonts w:eastAsia="Calibri" w:cs="Arial"/>
          <w:lang w:val="es-MX"/>
        </w:rPr>
      </w:pPr>
    </w:p>
    <w:p w:rsidR="58DC71F1" w:rsidP="48661098" w:rsidRDefault="48661098" w14:paraId="52BC91EB" w14:textId="02661C20">
      <w:pPr>
        <w:ind w:left="1980"/>
        <w:rPr>
          <w:sz w:val="28"/>
          <w:szCs w:val="28"/>
          <w:lang w:val="es-MX"/>
        </w:rPr>
      </w:pPr>
      <w:r w:rsidRPr="48661098">
        <w:rPr>
          <w:sz w:val="28"/>
          <w:szCs w:val="28"/>
          <w:lang w:val="es-MX"/>
        </w:rPr>
        <w:t>5.18.3.1.3 Otras tablas Afectadas</w:t>
      </w:r>
    </w:p>
    <w:p w:rsidR="58DC71F1" w:rsidP="48661098" w:rsidRDefault="58DC71F1" w14:paraId="2C2CE189" w14:textId="6C379142">
      <w:pPr>
        <w:ind w:left="1260"/>
        <w:rPr>
          <w:sz w:val="28"/>
          <w:szCs w:val="28"/>
          <w:lang w:val="es-MX"/>
        </w:rPr>
      </w:pPr>
    </w:p>
    <w:p w:rsidR="58DC71F1" w:rsidP="48661098" w:rsidRDefault="48661098" w14:paraId="3053A6C8" w14:textId="0D40D719">
      <w:pPr>
        <w:ind w:left="1416" w:firstLine="708"/>
        <w:rPr>
          <w:rFonts w:eastAsia="Calibri" w:cs="Arial"/>
          <w:lang w:val="es-MX"/>
        </w:rPr>
      </w:pPr>
      <w:r w:rsidRPr="48661098">
        <w:rPr>
          <w:rFonts w:eastAsia="Calibri" w:cs="Arial"/>
          <w:lang w:val="es-MX"/>
        </w:rPr>
        <w:t>No hay tablas</w:t>
      </w:r>
    </w:p>
    <w:p w:rsidR="58DC71F1" w:rsidP="48661098" w:rsidRDefault="58DC71F1" w14:paraId="530F916D" w14:textId="3C16B515">
      <w:pPr>
        <w:ind w:left="1260"/>
        <w:rPr>
          <w:rFonts w:eastAsia="Calibri" w:cs="Arial"/>
          <w:lang w:val="es-MX"/>
        </w:rPr>
      </w:pPr>
    </w:p>
    <w:p w:rsidR="58DC71F1" w:rsidP="48661098" w:rsidRDefault="48661098" w14:paraId="4FC7A07A" w14:textId="66BCE38A">
      <w:pPr>
        <w:ind w:left="1980"/>
        <w:rPr>
          <w:sz w:val="28"/>
          <w:szCs w:val="28"/>
          <w:lang w:val="es-MX"/>
        </w:rPr>
      </w:pPr>
      <w:r w:rsidRPr="48661098">
        <w:rPr>
          <w:sz w:val="28"/>
          <w:szCs w:val="28"/>
          <w:lang w:val="es-MX"/>
        </w:rPr>
        <w:t xml:space="preserve">5.18.3.1.4 </w:t>
      </w:r>
      <w:proofErr w:type="spellStart"/>
      <w:r w:rsidRPr="48661098">
        <w:rPr>
          <w:sz w:val="28"/>
          <w:szCs w:val="28"/>
          <w:lang w:val="es-MX"/>
        </w:rPr>
        <w:t>Grid</w:t>
      </w:r>
      <w:proofErr w:type="spellEnd"/>
    </w:p>
    <w:p w:rsidR="58DC71F1" w:rsidP="48661098" w:rsidRDefault="58DC71F1" w14:paraId="145619CF" w14:textId="235DB36B">
      <w:pPr>
        <w:rPr>
          <w:sz w:val="28"/>
          <w:szCs w:val="28"/>
          <w:highlight w:val="cyan"/>
          <w:lang w:val="es-MX"/>
        </w:rPr>
      </w:pPr>
    </w:p>
    <w:tbl>
      <w:tblPr>
        <w:tblStyle w:val="Tablaconcuadrcula"/>
        <w:tblW w:w="0" w:type="auto"/>
        <w:tblLook w:val="04A0" w:firstRow="1" w:lastRow="0" w:firstColumn="1" w:lastColumn="0" w:noHBand="0" w:noVBand="1"/>
      </w:tblPr>
      <w:tblGrid>
        <w:gridCol w:w="2745"/>
        <w:gridCol w:w="2502"/>
        <w:gridCol w:w="3912"/>
      </w:tblGrid>
      <w:tr w:rsidR="48661098" w:rsidTr="48661098" w14:paraId="43CE4FF9" w14:textId="77777777">
        <w:trPr>
          <w:trHeight w:val="300"/>
        </w:trPr>
        <w:tc>
          <w:tcPr>
            <w:tcW w:w="2745" w:type="dxa"/>
          </w:tcPr>
          <w:p w:rsidR="48661098" w:rsidP="48661098" w:rsidRDefault="48661098" w14:paraId="0830AEEE" w14:textId="744D449E">
            <w:pPr>
              <w:jc w:val="center"/>
              <w:rPr>
                <w:rFonts w:eastAsia="Calibri" w:cs="Arial"/>
                <w:b/>
                <w:bCs/>
                <w:lang w:val="es-MX"/>
              </w:rPr>
            </w:pPr>
            <w:r w:rsidRPr="48661098">
              <w:rPr>
                <w:rFonts w:eastAsia="Calibri" w:cs="Arial"/>
                <w:b/>
                <w:bCs/>
                <w:lang w:val="es-MX"/>
              </w:rPr>
              <w:t>Campos</w:t>
            </w:r>
          </w:p>
        </w:tc>
        <w:tc>
          <w:tcPr>
            <w:tcW w:w="2502" w:type="dxa"/>
          </w:tcPr>
          <w:p w:rsidR="48661098" w:rsidP="48661098" w:rsidRDefault="48661098" w14:paraId="78350CD7" w14:textId="5CA8A779">
            <w:pPr>
              <w:jc w:val="center"/>
              <w:rPr>
                <w:rFonts w:eastAsia="Calibri" w:cs="Arial"/>
                <w:b/>
                <w:bCs/>
                <w:lang w:val="es-MX"/>
              </w:rPr>
            </w:pPr>
            <w:r w:rsidRPr="48661098">
              <w:rPr>
                <w:rFonts w:eastAsia="Calibri" w:cs="Arial"/>
                <w:b/>
                <w:bCs/>
                <w:lang w:val="es-MX"/>
              </w:rPr>
              <w:t>Visible</w:t>
            </w:r>
          </w:p>
        </w:tc>
        <w:tc>
          <w:tcPr>
            <w:tcW w:w="3912" w:type="dxa"/>
          </w:tcPr>
          <w:p w:rsidR="48661098" w:rsidP="48661098" w:rsidRDefault="48661098" w14:paraId="653506A5" w14:textId="05040FE2">
            <w:pPr>
              <w:jc w:val="center"/>
              <w:rPr>
                <w:rFonts w:eastAsia="Calibri" w:cs="Arial"/>
                <w:b/>
                <w:bCs/>
                <w:lang w:val="es-MX"/>
              </w:rPr>
            </w:pPr>
            <w:r w:rsidRPr="48661098">
              <w:rPr>
                <w:rFonts w:eastAsia="Calibri" w:cs="Arial"/>
                <w:b/>
                <w:bCs/>
                <w:lang w:val="es-MX"/>
              </w:rPr>
              <w:t>Descripción</w:t>
            </w:r>
          </w:p>
        </w:tc>
      </w:tr>
      <w:tr w:rsidR="48661098" w:rsidTr="48661098" w14:paraId="6D80D92D" w14:textId="77777777">
        <w:trPr>
          <w:trHeight w:val="300"/>
        </w:trPr>
        <w:tc>
          <w:tcPr>
            <w:tcW w:w="2745" w:type="dxa"/>
          </w:tcPr>
          <w:p w:rsidR="48661098" w:rsidP="48661098" w:rsidRDefault="48661098" w14:paraId="126770D0" w14:textId="23C11EB6">
            <w:pPr>
              <w:rPr>
                <w:rFonts w:eastAsia="Calibri" w:cs="Arial"/>
                <w:lang w:val="es-MX"/>
              </w:rPr>
            </w:pPr>
            <w:r w:rsidRPr="48661098">
              <w:rPr>
                <w:rFonts w:eastAsia="Calibri" w:cs="Arial"/>
                <w:lang w:val="es-MX"/>
              </w:rPr>
              <w:t>Código del tipo de lugar</w:t>
            </w:r>
          </w:p>
        </w:tc>
        <w:tc>
          <w:tcPr>
            <w:tcW w:w="2502" w:type="dxa"/>
          </w:tcPr>
          <w:p w:rsidR="48661098" w:rsidP="48661098" w:rsidRDefault="48661098" w14:paraId="02A07A45" w14:textId="42632137">
            <w:pPr>
              <w:rPr>
                <w:rFonts w:eastAsia="Calibri" w:cs="Arial"/>
                <w:lang w:val="es-MX"/>
              </w:rPr>
            </w:pPr>
            <w:r w:rsidRPr="48661098">
              <w:rPr>
                <w:rFonts w:eastAsia="Calibri" w:cs="Arial"/>
                <w:lang w:val="es-MX"/>
              </w:rPr>
              <w:t>Si</w:t>
            </w:r>
          </w:p>
        </w:tc>
        <w:tc>
          <w:tcPr>
            <w:tcW w:w="3912" w:type="dxa"/>
          </w:tcPr>
          <w:p w:rsidR="48661098" w:rsidP="48661098" w:rsidRDefault="48661098" w14:paraId="6EF0FBB7" w14:textId="1A428040">
            <w:pPr>
              <w:rPr>
                <w:rFonts w:eastAsia="Calibri" w:cs="Arial"/>
                <w:szCs w:val="24"/>
                <w:lang w:val="es-MX"/>
              </w:rPr>
            </w:pPr>
            <w:proofErr w:type="spellStart"/>
            <w:r w:rsidRPr="48661098">
              <w:rPr>
                <w:szCs w:val="24"/>
                <w:lang w:val="es-MX"/>
              </w:rPr>
              <w:t>TA_TipoLugar.CI_Codigo</w:t>
            </w:r>
            <w:proofErr w:type="spellEnd"/>
          </w:p>
        </w:tc>
      </w:tr>
      <w:tr w:rsidR="48661098" w:rsidTr="48661098" w14:paraId="46B13F54" w14:textId="77777777">
        <w:trPr>
          <w:trHeight w:val="300"/>
        </w:trPr>
        <w:tc>
          <w:tcPr>
            <w:tcW w:w="2745" w:type="dxa"/>
          </w:tcPr>
          <w:p w:rsidR="48661098" w:rsidP="48661098" w:rsidRDefault="48661098" w14:paraId="2E9D9A31" w14:textId="15CF4639">
            <w:pPr>
              <w:rPr>
                <w:rFonts w:eastAsia="Calibri" w:cs="Arial"/>
                <w:lang w:val="es-MX"/>
              </w:rPr>
            </w:pPr>
            <w:r w:rsidRPr="48661098">
              <w:rPr>
                <w:rFonts w:eastAsia="Calibri" w:cs="Arial"/>
                <w:lang w:val="es-MX"/>
              </w:rPr>
              <w:t>Título</w:t>
            </w:r>
          </w:p>
        </w:tc>
        <w:tc>
          <w:tcPr>
            <w:tcW w:w="2502" w:type="dxa"/>
          </w:tcPr>
          <w:p w:rsidR="48661098" w:rsidP="48661098" w:rsidRDefault="48661098" w14:paraId="3437226E" w14:textId="074B6CD0">
            <w:pPr>
              <w:rPr>
                <w:rFonts w:eastAsia="Calibri" w:cs="Arial"/>
                <w:lang w:val="es-MX"/>
              </w:rPr>
            </w:pPr>
            <w:r w:rsidRPr="48661098">
              <w:rPr>
                <w:rFonts w:eastAsia="Calibri" w:cs="Arial"/>
                <w:lang w:val="es-MX"/>
              </w:rPr>
              <w:t>Si</w:t>
            </w:r>
          </w:p>
        </w:tc>
        <w:tc>
          <w:tcPr>
            <w:tcW w:w="3912" w:type="dxa"/>
          </w:tcPr>
          <w:p w:rsidR="48661098" w:rsidP="48661098" w:rsidRDefault="48661098" w14:paraId="36680A42" w14:textId="1C944A24">
            <w:pPr>
              <w:rPr>
                <w:rFonts w:eastAsia="Calibri" w:cs="Arial"/>
                <w:szCs w:val="24"/>
                <w:lang w:val="es-MX"/>
              </w:rPr>
            </w:pPr>
            <w:proofErr w:type="spellStart"/>
            <w:r w:rsidRPr="48661098">
              <w:rPr>
                <w:szCs w:val="24"/>
                <w:lang w:val="es-MX"/>
              </w:rPr>
              <w:t>TA_TipoLugar.CV_Titulo</w:t>
            </w:r>
            <w:proofErr w:type="spellEnd"/>
          </w:p>
        </w:tc>
      </w:tr>
      <w:tr w:rsidR="48661098" w:rsidTr="48661098" w14:paraId="782D78DC" w14:textId="77777777">
        <w:trPr>
          <w:trHeight w:val="300"/>
        </w:trPr>
        <w:tc>
          <w:tcPr>
            <w:tcW w:w="2745" w:type="dxa"/>
          </w:tcPr>
          <w:p w:rsidR="48661098" w:rsidP="48661098" w:rsidRDefault="48661098" w14:paraId="5200DE5E" w14:textId="0FDCFE41">
            <w:pPr>
              <w:rPr>
                <w:rFonts w:eastAsia="Calibri" w:cs="Arial"/>
                <w:lang w:val="es-MX"/>
              </w:rPr>
            </w:pPr>
            <w:r w:rsidRPr="48661098">
              <w:rPr>
                <w:rFonts w:eastAsia="Calibri" w:cs="Arial"/>
                <w:lang w:val="es-MX"/>
              </w:rPr>
              <w:t>Descripción</w:t>
            </w:r>
          </w:p>
        </w:tc>
        <w:tc>
          <w:tcPr>
            <w:tcW w:w="2502" w:type="dxa"/>
          </w:tcPr>
          <w:p w:rsidR="48661098" w:rsidP="48661098" w:rsidRDefault="48661098" w14:paraId="0E2915DE" w14:textId="677229B6">
            <w:pPr>
              <w:rPr>
                <w:rFonts w:eastAsia="Calibri" w:cs="Arial"/>
                <w:lang w:val="es-MX"/>
              </w:rPr>
            </w:pPr>
            <w:r w:rsidRPr="48661098">
              <w:rPr>
                <w:rFonts w:eastAsia="Calibri" w:cs="Arial"/>
                <w:lang w:val="es-MX"/>
              </w:rPr>
              <w:t xml:space="preserve">Si </w:t>
            </w:r>
          </w:p>
        </w:tc>
        <w:tc>
          <w:tcPr>
            <w:tcW w:w="3912" w:type="dxa"/>
          </w:tcPr>
          <w:p w:rsidR="48661098" w:rsidP="48661098" w:rsidRDefault="48661098" w14:paraId="46710B29" w14:textId="7D64B397">
            <w:pPr>
              <w:rPr>
                <w:rFonts w:eastAsia="Calibri" w:cs="Arial"/>
                <w:szCs w:val="24"/>
                <w:lang w:val="es-MX"/>
              </w:rPr>
            </w:pPr>
            <w:proofErr w:type="spellStart"/>
            <w:r w:rsidRPr="48661098">
              <w:rPr>
                <w:szCs w:val="24"/>
                <w:lang w:val="es-MX"/>
              </w:rPr>
              <w:t>TA_TipoLugar.CV_Descripcion</w:t>
            </w:r>
            <w:proofErr w:type="spellEnd"/>
          </w:p>
        </w:tc>
      </w:tr>
      <w:tr w:rsidR="48661098" w:rsidTr="48661098" w14:paraId="3E20BAD7" w14:textId="77777777">
        <w:trPr>
          <w:trHeight w:val="300"/>
        </w:trPr>
        <w:tc>
          <w:tcPr>
            <w:tcW w:w="2745" w:type="dxa"/>
          </w:tcPr>
          <w:p w:rsidR="48661098" w:rsidP="48661098" w:rsidRDefault="48661098" w14:paraId="44DC41C4" w14:textId="785B0E88">
            <w:pPr>
              <w:rPr>
                <w:rFonts w:eastAsia="Calibri" w:cs="Arial"/>
                <w:lang w:val="es-MX"/>
              </w:rPr>
            </w:pPr>
            <w:r w:rsidRPr="48661098">
              <w:rPr>
                <w:rFonts w:eastAsia="Calibri" w:cs="Arial"/>
                <w:lang w:val="es-MX"/>
              </w:rPr>
              <w:t>Acciones</w:t>
            </w:r>
          </w:p>
        </w:tc>
        <w:tc>
          <w:tcPr>
            <w:tcW w:w="2502" w:type="dxa"/>
          </w:tcPr>
          <w:p w:rsidR="48661098" w:rsidP="48661098" w:rsidRDefault="48661098" w14:paraId="346880BB" w14:textId="77777777">
            <w:pPr>
              <w:rPr>
                <w:rFonts w:eastAsia="Calibri" w:cs="Arial"/>
                <w:lang w:val="es-MX"/>
              </w:rPr>
            </w:pPr>
          </w:p>
        </w:tc>
        <w:tc>
          <w:tcPr>
            <w:tcW w:w="3912" w:type="dxa"/>
          </w:tcPr>
          <w:p w:rsidR="48661098" w:rsidP="48661098" w:rsidRDefault="48661098" w14:paraId="2E7FBB28" w14:textId="22E1D217">
            <w:pPr>
              <w:rPr>
                <w:rFonts w:eastAsia="Calibri" w:cs="Arial"/>
                <w:lang w:val="es-MX"/>
              </w:rPr>
            </w:pPr>
            <w:r w:rsidRPr="48661098">
              <w:rPr>
                <w:rFonts w:eastAsia="Calibri" w:cs="Arial"/>
                <w:lang w:val="es-MX"/>
              </w:rPr>
              <w:t>Botón de actualizar va a la pantalla de actualizar</w:t>
            </w:r>
          </w:p>
          <w:p w:rsidR="48661098" w:rsidP="48661098" w:rsidRDefault="48661098" w14:paraId="47C95F50" w14:textId="7F5EA83F">
            <w:pPr>
              <w:rPr>
                <w:rFonts w:eastAsia="Calibri" w:cs="Arial"/>
                <w:lang w:val="es-MX"/>
              </w:rPr>
            </w:pPr>
            <w:r w:rsidRPr="48661098">
              <w:rPr>
                <w:rFonts w:eastAsia="Calibri" w:cs="Arial"/>
                <w:lang w:val="es-MX"/>
              </w:rPr>
              <w:t>Botón de agregar va a la pantalla de agregar</w:t>
            </w:r>
          </w:p>
          <w:p w:rsidR="48661098" w:rsidP="48661098" w:rsidRDefault="48661098" w14:paraId="4D59CA7C" w14:textId="321EA876">
            <w:pPr>
              <w:rPr>
                <w:rFonts w:eastAsia="Calibri" w:cs="Arial"/>
                <w:lang w:val="es-MX"/>
              </w:rPr>
            </w:pPr>
            <w:r w:rsidRPr="48661098">
              <w:rPr>
                <w:rFonts w:eastAsia="Calibri" w:cs="Arial"/>
                <w:lang w:val="es-MX"/>
              </w:rPr>
              <w:t>Botón de eliminar elimina el tipo de lugar seleccionado</w:t>
            </w:r>
          </w:p>
        </w:tc>
      </w:tr>
    </w:tbl>
    <w:p w:rsidR="58DC71F1" w:rsidP="48661098" w:rsidRDefault="58DC71F1" w14:paraId="522CE9D8" w14:textId="18733821">
      <w:pPr>
        <w:ind w:left="1260"/>
        <w:rPr>
          <w:rFonts w:eastAsia="Calibri" w:cs="Arial"/>
          <w:lang w:val="es-MX"/>
        </w:rPr>
      </w:pPr>
    </w:p>
    <w:p w:rsidR="58DC71F1" w:rsidP="48661098" w:rsidRDefault="48661098" w14:paraId="465EEB9A" w14:textId="4D159734">
      <w:pPr>
        <w:ind w:left="1980"/>
        <w:rPr>
          <w:sz w:val="28"/>
          <w:szCs w:val="28"/>
          <w:lang w:val="es-MX"/>
        </w:rPr>
      </w:pPr>
      <w:r w:rsidRPr="48661098">
        <w:rPr>
          <w:sz w:val="28"/>
          <w:szCs w:val="28"/>
          <w:lang w:val="es-MX"/>
        </w:rPr>
        <w:t>5.18.3.1.5 Detalle de la Implementación</w:t>
      </w:r>
    </w:p>
    <w:p w:rsidR="58DC71F1" w:rsidP="48661098" w:rsidRDefault="58DC71F1" w14:paraId="28003E32" w14:textId="54A80567">
      <w:pPr>
        <w:ind w:left="1710"/>
        <w:rPr>
          <w:sz w:val="28"/>
          <w:szCs w:val="28"/>
          <w:lang w:val="es-MX"/>
        </w:rPr>
      </w:pPr>
    </w:p>
    <w:p w:rsidR="58DC71F1" w:rsidP="48661098" w:rsidRDefault="48661098" w14:paraId="150C864E" w14:textId="2A2F76F8">
      <w:pPr>
        <w:ind w:left="2790"/>
        <w:rPr>
          <w:sz w:val="28"/>
          <w:szCs w:val="28"/>
          <w:lang w:val="es-MX"/>
        </w:rPr>
      </w:pPr>
      <w:r w:rsidRPr="48661098">
        <w:rPr>
          <w:sz w:val="28"/>
          <w:szCs w:val="28"/>
          <w:lang w:val="es-MX"/>
        </w:rPr>
        <w:t>5.18.3.1.5.1 Agregar tipo de lugar</w:t>
      </w:r>
    </w:p>
    <w:p w:rsidR="58DC71F1" w:rsidP="48661098" w:rsidRDefault="58DC71F1" w14:paraId="4AC8CAE7" w14:textId="123A0DD8">
      <w:pPr>
        <w:ind w:left="2790"/>
        <w:rPr>
          <w:sz w:val="28"/>
          <w:szCs w:val="28"/>
          <w:lang w:val="es-MX"/>
        </w:rPr>
      </w:pPr>
    </w:p>
    <w:p w:rsidR="58DC71F1" w:rsidP="48661098" w:rsidRDefault="48661098" w14:paraId="770B6715" w14:textId="61FADFCB">
      <w:pPr>
        <w:ind w:left="2790"/>
        <w:rPr>
          <w:sz w:val="28"/>
          <w:szCs w:val="28"/>
          <w:lang w:val="es-MX"/>
        </w:rPr>
      </w:pPr>
      <w:r w:rsidRPr="48661098">
        <w:rPr>
          <w:sz w:val="28"/>
          <w:szCs w:val="28"/>
          <w:lang w:val="es-MX"/>
        </w:rPr>
        <w:t>Ir a la pantalla de Agregar tipo de lugar</w:t>
      </w:r>
    </w:p>
    <w:p w:rsidR="58DC71F1" w:rsidP="48661098" w:rsidRDefault="58DC71F1" w14:paraId="3679A44F" w14:textId="6396F81E">
      <w:pPr>
        <w:ind w:left="1710"/>
        <w:rPr>
          <w:rFonts w:eastAsia="Calibri" w:cs="Arial"/>
          <w:lang w:val="es-MX"/>
        </w:rPr>
      </w:pPr>
    </w:p>
    <w:p w:rsidR="58DC71F1" w:rsidP="48661098" w:rsidRDefault="58DC71F1" w14:paraId="21DAA3B9" w14:textId="59782989">
      <w:pPr>
        <w:ind w:left="1710"/>
        <w:rPr>
          <w:rFonts w:eastAsia="Calibri" w:cs="Arial"/>
          <w:lang w:val="es-MX"/>
        </w:rPr>
      </w:pPr>
    </w:p>
    <w:p w:rsidR="58DC71F1" w:rsidP="48661098" w:rsidRDefault="58DC71F1" w14:paraId="19E3D0AD" w14:textId="695068A7">
      <w:pPr>
        <w:rPr>
          <w:rFonts w:eastAsia="Calibri" w:cs="Arial"/>
          <w:b/>
          <w:bCs/>
          <w:lang w:val="es-MX"/>
        </w:rPr>
      </w:pPr>
    </w:p>
    <w:p w:rsidR="58DC71F1" w:rsidP="48661098" w:rsidRDefault="48661098" w14:paraId="0A3E427B" w14:textId="445B3D41">
      <w:pPr>
        <w:ind w:left="1260"/>
        <w:rPr>
          <w:sz w:val="28"/>
          <w:szCs w:val="28"/>
          <w:lang w:val="es-MX"/>
        </w:rPr>
      </w:pPr>
      <w:r w:rsidRPr="48661098">
        <w:rPr>
          <w:sz w:val="28"/>
          <w:szCs w:val="28"/>
          <w:lang w:val="es-MX"/>
        </w:rPr>
        <w:t>5.18.3.2 Agregar tipo de lugar</w:t>
      </w:r>
    </w:p>
    <w:p w:rsidR="58DC71F1" w:rsidP="48661098" w:rsidRDefault="58DC71F1" w14:paraId="6DB4EFFA" w14:textId="40D2FDA7">
      <w:pPr>
        <w:ind w:left="1260"/>
        <w:rPr>
          <w:sz w:val="28"/>
          <w:szCs w:val="28"/>
          <w:lang w:val="es-MX"/>
        </w:rPr>
      </w:pPr>
    </w:p>
    <w:p w:rsidR="58DC71F1" w:rsidP="48661098" w:rsidRDefault="48661098" w14:paraId="4B4DB53B" w14:textId="511E73C9">
      <w:pPr>
        <w:ind w:left="2070"/>
        <w:rPr>
          <w:sz w:val="28"/>
          <w:szCs w:val="28"/>
          <w:lang w:val="es-MX"/>
        </w:rPr>
      </w:pPr>
      <w:r w:rsidRPr="48661098">
        <w:rPr>
          <w:sz w:val="28"/>
          <w:szCs w:val="28"/>
          <w:lang w:val="es-MX"/>
        </w:rPr>
        <w:t>5.18.3.2.1 Origen de Datos</w:t>
      </w:r>
    </w:p>
    <w:p w:rsidR="58DC71F1" w:rsidP="48661098" w:rsidRDefault="58DC71F1" w14:paraId="5FC63A06" w14:textId="3A5C5CD0">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48661098" w:rsidTr="48661098" w14:paraId="141CDF13" w14:textId="77777777">
        <w:trPr>
          <w:trHeight w:val="300"/>
        </w:trPr>
        <w:tc>
          <w:tcPr>
            <w:tcW w:w="4044" w:type="dxa"/>
          </w:tcPr>
          <w:p w:rsidR="48661098" w:rsidP="48661098" w:rsidRDefault="48661098" w14:paraId="689EEC09" w14:textId="77777777">
            <w:pPr>
              <w:jc w:val="center"/>
              <w:rPr>
                <w:b/>
                <w:bCs/>
                <w:sz w:val="28"/>
                <w:szCs w:val="28"/>
                <w:lang w:val="es-MX"/>
              </w:rPr>
            </w:pPr>
            <w:r w:rsidRPr="48661098">
              <w:rPr>
                <w:b/>
                <w:bCs/>
                <w:sz w:val="28"/>
                <w:szCs w:val="28"/>
                <w:lang w:val="es-MX"/>
              </w:rPr>
              <w:t>Campo</w:t>
            </w:r>
          </w:p>
        </w:tc>
        <w:tc>
          <w:tcPr>
            <w:tcW w:w="4046" w:type="dxa"/>
          </w:tcPr>
          <w:p w:rsidR="48661098" w:rsidP="48661098" w:rsidRDefault="48661098" w14:paraId="7214834C" w14:textId="77777777">
            <w:pPr>
              <w:jc w:val="center"/>
              <w:rPr>
                <w:b/>
                <w:bCs/>
                <w:sz w:val="28"/>
                <w:szCs w:val="28"/>
                <w:lang w:val="es-MX"/>
              </w:rPr>
            </w:pPr>
            <w:r w:rsidRPr="48661098">
              <w:rPr>
                <w:b/>
                <w:bCs/>
                <w:sz w:val="28"/>
                <w:szCs w:val="28"/>
                <w:lang w:val="es-MX"/>
              </w:rPr>
              <w:t>Origen</w:t>
            </w:r>
          </w:p>
        </w:tc>
      </w:tr>
      <w:tr w:rsidR="48661098" w:rsidTr="48661098" w14:paraId="1E218850" w14:textId="77777777">
        <w:trPr>
          <w:trHeight w:val="300"/>
        </w:trPr>
        <w:tc>
          <w:tcPr>
            <w:tcW w:w="4044" w:type="dxa"/>
          </w:tcPr>
          <w:p w:rsidR="48661098" w:rsidP="48661098" w:rsidRDefault="48661098" w14:paraId="787D17CA" w14:textId="66430DB2">
            <w:pPr>
              <w:jc w:val="left"/>
              <w:rPr>
                <w:szCs w:val="24"/>
                <w:lang w:val="es-MX"/>
              </w:rPr>
            </w:pPr>
            <w:r w:rsidRPr="48661098">
              <w:rPr>
                <w:szCs w:val="24"/>
                <w:lang w:val="es-MX"/>
              </w:rPr>
              <w:t>Código de tipo de lugar</w:t>
            </w:r>
          </w:p>
        </w:tc>
        <w:tc>
          <w:tcPr>
            <w:tcW w:w="4046" w:type="dxa"/>
          </w:tcPr>
          <w:p w:rsidR="48661098" w:rsidP="48661098" w:rsidRDefault="48661098" w14:paraId="59A138C2" w14:textId="0D1C2959">
            <w:pPr>
              <w:jc w:val="left"/>
              <w:rPr>
                <w:szCs w:val="24"/>
                <w:lang w:val="es-MX"/>
              </w:rPr>
            </w:pPr>
            <w:r w:rsidRPr="48661098">
              <w:rPr>
                <w:szCs w:val="24"/>
                <w:lang w:val="es-MX"/>
              </w:rPr>
              <w:t>Lo gestiona la base de datos</w:t>
            </w:r>
          </w:p>
        </w:tc>
      </w:tr>
      <w:tr w:rsidR="48661098" w:rsidTr="48661098" w14:paraId="7896E0FA" w14:textId="77777777">
        <w:trPr>
          <w:trHeight w:val="300"/>
        </w:trPr>
        <w:tc>
          <w:tcPr>
            <w:tcW w:w="4044" w:type="dxa"/>
          </w:tcPr>
          <w:p w:rsidR="48661098" w:rsidP="48661098" w:rsidRDefault="48661098" w14:paraId="556D6359" w14:textId="5B4C3087">
            <w:pPr>
              <w:rPr>
                <w:sz w:val="22"/>
                <w:lang w:val="es-MX"/>
              </w:rPr>
            </w:pPr>
            <w:r w:rsidRPr="48661098">
              <w:rPr>
                <w:szCs w:val="24"/>
                <w:lang w:val="es-MX"/>
              </w:rPr>
              <w:t>Título del tipo de lugar</w:t>
            </w:r>
          </w:p>
        </w:tc>
        <w:tc>
          <w:tcPr>
            <w:tcW w:w="4046" w:type="dxa"/>
          </w:tcPr>
          <w:p w:rsidR="48661098" w:rsidP="48661098" w:rsidRDefault="48661098" w14:paraId="4E662860" w14:textId="77777777">
            <w:pPr>
              <w:rPr>
                <w:szCs w:val="24"/>
                <w:lang w:val="es-MX"/>
              </w:rPr>
            </w:pPr>
            <w:r w:rsidRPr="48661098">
              <w:rPr>
                <w:szCs w:val="24"/>
                <w:lang w:val="es-MX"/>
              </w:rPr>
              <w:t>Lo digita el Usuario</w:t>
            </w:r>
          </w:p>
        </w:tc>
      </w:tr>
      <w:tr w:rsidR="48661098" w:rsidTr="48661098" w14:paraId="5F79229B" w14:textId="77777777">
        <w:trPr>
          <w:trHeight w:val="300"/>
        </w:trPr>
        <w:tc>
          <w:tcPr>
            <w:tcW w:w="4044" w:type="dxa"/>
          </w:tcPr>
          <w:p w:rsidR="48661098" w:rsidP="48661098" w:rsidRDefault="48661098" w14:paraId="0C066507" w14:textId="4B9464E1">
            <w:pPr>
              <w:rPr>
                <w:sz w:val="22"/>
                <w:lang w:val="es-MX"/>
              </w:rPr>
            </w:pPr>
            <w:r w:rsidRPr="48661098">
              <w:rPr>
                <w:szCs w:val="24"/>
                <w:lang w:val="es-MX"/>
              </w:rPr>
              <w:t>Descripción del tipo de lugar</w:t>
            </w:r>
          </w:p>
        </w:tc>
        <w:tc>
          <w:tcPr>
            <w:tcW w:w="4046" w:type="dxa"/>
          </w:tcPr>
          <w:p w:rsidR="48661098" w:rsidP="48661098" w:rsidRDefault="48661098" w14:paraId="76953467" w14:textId="3465E50D">
            <w:pPr>
              <w:rPr>
                <w:szCs w:val="24"/>
                <w:lang w:val="es-MX"/>
              </w:rPr>
            </w:pPr>
            <w:r w:rsidRPr="48661098">
              <w:rPr>
                <w:szCs w:val="24"/>
                <w:lang w:val="es-MX"/>
              </w:rPr>
              <w:t>Lo digita el Usuario</w:t>
            </w:r>
          </w:p>
        </w:tc>
      </w:tr>
    </w:tbl>
    <w:p w:rsidR="58DC71F1" w:rsidP="48661098" w:rsidRDefault="58DC71F1" w14:paraId="2D3BF2E7" w14:textId="1D1F476C">
      <w:pPr>
        <w:ind w:left="1260"/>
        <w:rPr>
          <w:rFonts w:eastAsia="Calibri" w:cs="Arial"/>
          <w:lang w:val="es-MX"/>
        </w:rPr>
      </w:pPr>
    </w:p>
    <w:p w:rsidR="58DC71F1" w:rsidP="48661098" w:rsidRDefault="48661098" w14:paraId="1553C605" w14:textId="652B3A36">
      <w:pPr>
        <w:ind w:left="2070"/>
        <w:rPr>
          <w:sz w:val="28"/>
          <w:szCs w:val="28"/>
          <w:lang w:val="es-MX"/>
        </w:rPr>
      </w:pPr>
      <w:r w:rsidRPr="48661098">
        <w:rPr>
          <w:sz w:val="28"/>
          <w:szCs w:val="28"/>
          <w:lang w:val="es-MX"/>
        </w:rPr>
        <w:t>5.18.3.2.2 Destino de los Datos (Información sensible)</w:t>
      </w:r>
    </w:p>
    <w:p w:rsidR="58DC71F1" w:rsidP="48661098" w:rsidRDefault="58DC71F1" w14:paraId="56BB09C5" w14:textId="3DA2CC2A">
      <w:pPr>
        <w:ind w:left="1260"/>
        <w:rPr>
          <w:sz w:val="28"/>
          <w:szCs w:val="28"/>
          <w:lang w:val="es-MX"/>
        </w:rPr>
      </w:pPr>
    </w:p>
    <w:tbl>
      <w:tblPr>
        <w:tblStyle w:val="Tablaconcuadrcula"/>
        <w:tblW w:w="0" w:type="auto"/>
        <w:tblInd w:w="1260" w:type="dxa"/>
        <w:tblLook w:val="04A0" w:firstRow="1" w:lastRow="0" w:firstColumn="1" w:lastColumn="0" w:noHBand="0" w:noVBand="1"/>
      </w:tblPr>
      <w:tblGrid>
        <w:gridCol w:w="2843"/>
        <w:gridCol w:w="3376"/>
        <w:gridCol w:w="1871"/>
      </w:tblGrid>
      <w:tr w:rsidR="48661098" w:rsidTr="48661098" w14:paraId="26D3CF90" w14:textId="77777777">
        <w:trPr>
          <w:trHeight w:val="300"/>
        </w:trPr>
        <w:tc>
          <w:tcPr>
            <w:tcW w:w="2916" w:type="dxa"/>
          </w:tcPr>
          <w:p w:rsidR="48661098" w:rsidP="48661098" w:rsidRDefault="48661098" w14:paraId="596623FC" w14:textId="77777777">
            <w:pPr>
              <w:jc w:val="center"/>
              <w:rPr>
                <w:b/>
                <w:bCs/>
                <w:sz w:val="28"/>
                <w:szCs w:val="28"/>
                <w:lang w:val="es-MX"/>
              </w:rPr>
            </w:pPr>
            <w:r w:rsidRPr="48661098">
              <w:rPr>
                <w:b/>
                <w:bCs/>
                <w:sz w:val="28"/>
                <w:szCs w:val="28"/>
                <w:lang w:val="es-MX"/>
              </w:rPr>
              <w:t>Campo</w:t>
            </w:r>
          </w:p>
        </w:tc>
        <w:tc>
          <w:tcPr>
            <w:tcW w:w="3377" w:type="dxa"/>
          </w:tcPr>
          <w:p w:rsidR="48661098" w:rsidP="48661098" w:rsidRDefault="48661098" w14:paraId="06E3D165" w14:textId="77777777">
            <w:pPr>
              <w:jc w:val="center"/>
              <w:rPr>
                <w:b/>
                <w:bCs/>
                <w:sz w:val="28"/>
                <w:szCs w:val="28"/>
                <w:lang w:val="es-MX"/>
              </w:rPr>
            </w:pPr>
            <w:r w:rsidRPr="48661098">
              <w:rPr>
                <w:b/>
                <w:bCs/>
                <w:sz w:val="28"/>
                <w:szCs w:val="28"/>
                <w:lang w:val="es-MX"/>
              </w:rPr>
              <w:t>Destino</w:t>
            </w:r>
          </w:p>
        </w:tc>
        <w:tc>
          <w:tcPr>
            <w:tcW w:w="1907" w:type="dxa"/>
          </w:tcPr>
          <w:p w:rsidR="48661098" w:rsidP="48661098" w:rsidRDefault="48661098" w14:paraId="78E9A77F" w14:textId="77777777">
            <w:pPr>
              <w:jc w:val="center"/>
              <w:rPr>
                <w:b/>
                <w:bCs/>
                <w:sz w:val="28"/>
                <w:szCs w:val="28"/>
                <w:lang w:val="es-MX"/>
              </w:rPr>
            </w:pPr>
            <w:r w:rsidRPr="48661098">
              <w:rPr>
                <w:b/>
                <w:bCs/>
                <w:sz w:val="28"/>
                <w:szCs w:val="28"/>
                <w:lang w:val="es-MX"/>
              </w:rPr>
              <w:t>Dato sensible</w:t>
            </w:r>
          </w:p>
        </w:tc>
      </w:tr>
      <w:tr w:rsidR="48661098" w:rsidTr="48661098" w14:paraId="14BCEC52" w14:textId="77777777">
        <w:trPr>
          <w:trHeight w:val="300"/>
        </w:trPr>
        <w:tc>
          <w:tcPr>
            <w:tcW w:w="2916" w:type="dxa"/>
          </w:tcPr>
          <w:p w:rsidR="48661098" w:rsidP="48661098" w:rsidRDefault="48661098" w14:paraId="0A77B1C5" w14:textId="7CC4FD6A">
            <w:pPr>
              <w:rPr>
                <w:szCs w:val="24"/>
                <w:lang w:val="es-MX"/>
              </w:rPr>
            </w:pPr>
            <w:r w:rsidRPr="48661098">
              <w:rPr>
                <w:szCs w:val="24"/>
                <w:lang w:val="es-MX"/>
              </w:rPr>
              <w:t>Código del tipo de lugar</w:t>
            </w:r>
          </w:p>
        </w:tc>
        <w:tc>
          <w:tcPr>
            <w:tcW w:w="3377" w:type="dxa"/>
          </w:tcPr>
          <w:p w:rsidR="48661098" w:rsidP="48661098" w:rsidRDefault="48661098" w14:paraId="5B948B33" w14:textId="1A428040">
            <w:pPr>
              <w:rPr>
                <w:rFonts w:eastAsia="Calibri" w:cs="Arial"/>
                <w:szCs w:val="24"/>
                <w:lang w:val="es-MX"/>
              </w:rPr>
            </w:pPr>
            <w:proofErr w:type="spellStart"/>
            <w:r w:rsidRPr="48661098">
              <w:rPr>
                <w:szCs w:val="24"/>
                <w:lang w:val="es-MX"/>
              </w:rPr>
              <w:t>TA_TipoLugar.CI_Codigo</w:t>
            </w:r>
            <w:proofErr w:type="spellEnd"/>
          </w:p>
        </w:tc>
        <w:tc>
          <w:tcPr>
            <w:tcW w:w="1907" w:type="dxa"/>
          </w:tcPr>
          <w:p w:rsidR="48661098" w:rsidP="48661098" w:rsidRDefault="48661098" w14:paraId="60C22242" w14:textId="77777777">
            <w:pPr>
              <w:rPr>
                <w:szCs w:val="24"/>
                <w:lang w:val="es-MX"/>
              </w:rPr>
            </w:pPr>
            <w:r w:rsidRPr="48661098">
              <w:rPr>
                <w:szCs w:val="24"/>
                <w:lang w:val="es-MX"/>
              </w:rPr>
              <w:t>Si</w:t>
            </w:r>
          </w:p>
        </w:tc>
      </w:tr>
      <w:tr w:rsidR="48661098" w:rsidTr="48661098" w14:paraId="2E2581EF" w14:textId="77777777">
        <w:trPr>
          <w:trHeight w:val="300"/>
        </w:trPr>
        <w:tc>
          <w:tcPr>
            <w:tcW w:w="2916" w:type="dxa"/>
          </w:tcPr>
          <w:p w:rsidR="48661098" w:rsidP="48661098" w:rsidRDefault="48661098" w14:paraId="0623C81E" w14:textId="1D501394">
            <w:pPr>
              <w:rPr>
                <w:szCs w:val="24"/>
                <w:lang w:val="es-MX"/>
              </w:rPr>
            </w:pPr>
            <w:r w:rsidRPr="48661098">
              <w:rPr>
                <w:szCs w:val="24"/>
                <w:lang w:val="es-MX"/>
              </w:rPr>
              <w:t>Título del tipo de lugar</w:t>
            </w:r>
          </w:p>
        </w:tc>
        <w:tc>
          <w:tcPr>
            <w:tcW w:w="3377" w:type="dxa"/>
          </w:tcPr>
          <w:p w:rsidR="48661098" w:rsidP="48661098" w:rsidRDefault="48661098" w14:paraId="3CA2659B" w14:textId="1C944A24">
            <w:pPr>
              <w:rPr>
                <w:rFonts w:eastAsia="Calibri" w:cs="Arial"/>
                <w:szCs w:val="24"/>
                <w:lang w:val="es-MX"/>
              </w:rPr>
            </w:pPr>
            <w:proofErr w:type="spellStart"/>
            <w:r w:rsidRPr="48661098">
              <w:rPr>
                <w:szCs w:val="24"/>
                <w:lang w:val="es-MX"/>
              </w:rPr>
              <w:t>TA_TipoLugar.CV_Titulo</w:t>
            </w:r>
            <w:proofErr w:type="spellEnd"/>
          </w:p>
        </w:tc>
        <w:tc>
          <w:tcPr>
            <w:tcW w:w="1907" w:type="dxa"/>
          </w:tcPr>
          <w:p w:rsidR="48661098" w:rsidP="48661098" w:rsidRDefault="48661098" w14:paraId="298D0176" w14:textId="1C8F75EA">
            <w:pPr>
              <w:rPr>
                <w:szCs w:val="24"/>
                <w:lang w:val="es-MX"/>
              </w:rPr>
            </w:pPr>
            <w:r w:rsidRPr="48661098">
              <w:rPr>
                <w:szCs w:val="24"/>
                <w:lang w:val="es-MX"/>
              </w:rPr>
              <w:t>Si</w:t>
            </w:r>
          </w:p>
        </w:tc>
      </w:tr>
      <w:tr w:rsidR="48661098" w:rsidTr="48661098" w14:paraId="7963513C" w14:textId="77777777">
        <w:trPr>
          <w:trHeight w:val="300"/>
        </w:trPr>
        <w:tc>
          <w:tcPr>
            <w:tcW w:w="2916" w:type="dxa"/>
          </w:tcPr>
          <w:p w:rsidR="48661098" w:rsidP="48661098" w:rsidRDefault="48661098" w14:paraId="3226B43C" w14:textId="23F87DD7">
            <w:pPr>
              <w:rPr>
                <w:szCs w:val="24"/>
                <w:lang w:val="es-MX"/>
              </w:rPr>
            </w:pPr>
            <w:r w:rsidRPr="48661098">
              <w:rPr>
                <w:szCs w:val="24"/>
                <w:lang w:val="es-MX"/>
              </w:rPr>
              <w:t>Descripción del tipo de lugar</w:t>
            </w:r>
          </w:p>
        </w:tc>
        <w:tc>
          <w:tcPr>
            <w:tcW w:w="3377" w:type="dxa"/>
          </w:tcPr>
          <w:p w:rsidR="48661098" w:rsidP="48661098" w:rsidRDefault="48661098" w14:paraId="7EB2415D" w14:textId="76A9D536">
            <w:pPr>
              <w:rPr>
                <w:rFonts w:eastAsia="Calibri" w:cs="Arial"/>
                <w:szCs w:val="24"/>
                <w:lang w:val="es-MX"/>
              </w:rPr>
            </w:pPr>
            <w:proofErr w:type="spellStart"/>
            <w:r w:rsidRPr="48661098">
              <w:rPr>
                <w:szCs w:val="24"/>
                <w:lang w:val="es-MX"/>
              </w:rPr>
              <w:t>TA_TipoLugar.CV_Descripcion</w:t>
            </w:r>
            <w:proofErr w:type="spellEnd"/>
          </w:p>
        </w:tc>
        <w:tc>
          <w:tcPr>
            <w:tcW w:w="1907" w:type="dxa"/>
          </w:tcPr>
          <w:p w:rsidR="48661098" w:rsidP="48661098" w:rsidRDefault="48661098" w14:paraId="481E62C1" w14:textId="77777777">
            <w:pPr>
              <w:rPr>
                <w:szCs w:val="24"/>
                <w:lang w:val="es-MX"/>
              </w:rPr>
            </w:pPr>
            <w:r w:rsidRPr="48661098">
              <w:rPr>
                <w:szCs w:val="24"/>
                <w:lang w:val="es-MX"/>
              </w:rPr>
              <w:t>Si</w:t>
            </w:r>
          </w:p>
        </w:tc>
      </w:tr>
    </w:tbl>
    <w:p w:rsidR="58DC71F1" w:rsidP="48661098" w:rsidRDefault="58DC71F1" w14:paraId="5DE8D9EE" w14:textId="2D7FB849">
      <w:pPr>
        <w:ind w:left="1260"/>
        <w:rPr>
          <w:sz w:val="28"/>
          <w:szCs w:val="28"/>
          <w:lang w:val="es-MX"/>
        </w:rPr>
      </w:pPr>
    </w:p>
    <w:p w:rsidR="58DC71F1" w:rsidP="48661098" w:rsidRDefault="58DC71F1" w14:paraId="12D30E58" w14:textId="0DC1853B">
      <w:pPr>
        <w:ind w:left="1260"/>
        <w:rPr>
          <w:rFonts w:eastAsia="Calibri" w:cs="Arial"/>
          <w:lang w:val="es-MX"/>
        </w:rPr>
      </w:pPr>
    </w:p>
    <w:p w:rsidR="58DC71F1" w:rsidP="48661098" w:rsidRDefault="48661098" w14:paraId="057322AC" w14:textId="6CE7D03E">
      <w:pPr>
        <w:ind w:left="1260" w:firstLine="708"/>
        <w:rPr>
          <w:sz w:val="28"/>
          <w:szCs w:val="28"/>
          <w:lang w:val="es-MX"/>
        </w:rPr>
      </w:pPr>
      <w:r w:rsidRPr="48661098">
        <w:rPr>
          <w:sz w:val="28"/>
          <w:szCs w:val="28"/>
          <w:lang w:val="es-MX"/>
        </w:rPr>
        <w:t>5.18.3.2.3 Otras tablas Afectadas</w:t>
      </w:r>
    </w:p>
    <w:p w:rsidR="58DC71F1" w:rsidP="48661098" w:rsidRDefault="58DC71F1" w14:paraId="1ECFC69D" w14:textId="538DB92B">
      <w:pPr>
        <w:ind w:left="1260"/>
        <w:rPr>
          <w:sz w:val="28"/>
          <w:szCs w:val="28"/>
          <w:lang w:val="es-MX"/>
        </w:rPr>
      </w:pPr>
    </w:p>
    <w:p w:rsidR="58DC71F1" w:rsidP="48661098" w:rsidRDefault="48661098" w14:paraId="4777559B" w14:textId="3B2E94A9">
      <w:pPr>
        <w:ind w:left="1416" w:firstLine="708"/>
        <w:rPr>
          <w:rFonts w:eastAsia="Calibri" w:cs="Arial"/>
          <w:lang w:val="es-MX"/>
        </w:rPr>
      </w:pPr>
      <w:r w:rsidRPr="48661098">
        <w:rPr>
          <w:rFonts w:eastAsia="Calibri" w:cs="Arial"/>
          <w:lang w:val="es-MX"/>
        </w:rPr>
        <w:t>No hay tablas</w:t>
      </w:r>
    </w:p>
    <w:p w:rsidR="58DC71F1" w:rsidP="48661098" w:rsidRDefault="58DC71F1" w14:paraId="1CE81936" w14:textId="5E641F49">
      <w:pPr>
        <w:ind w:left="1260"/>
        <w:rPr>
          <w:rFonts w:eastAsia="Calibri" w:cs="Arial"/>
          <w:lang w:val="es-MX"/>
        </w:rPr>
      </w:pPr>
    </w:p>
    <w:p w:rsidR="58DC71F1" w:rsidP="48661098" w:rsidRDefault="48661098" w14:paraId="699BD891" w14:textId="0291C248">
      <w:pPr>
        <w:ind w:left="1260" w:firstLine="708"/>
        <w:rPr>
          <w:sz w:val="28"/>
          <w:szCs w:val="28"/>
          <w:lang w:val="es-MX"/>
        </w:rPr>
      </w:pPr>
      <w:r w:rsidRPr="48661098">
        <w:rPr>
          <w:sz w:val="28"/>
          <w:szCs w:val="28"/>
          <w:lang w:val="es-MX"/>
        </w:rPr>
        <w:t xml:space="preserve">5.18.3.2.4 </w:t>
      </w:r>
      <w:proofErr w:type="spellStart"/>
      <w:r w:rsidRPr="48661098">
        <w:rPr>
          <w:sz w:val="28"/>
          <w:szCs w:val="28"/>
          <w:lang w:val="es-MX"/>
        </w:rPr>
        <w:t>Grid</w:t>
      </w:r>
      <w:proofErr w:type="spellEnd"/>
    </w:p>
    <w:p w:rsidR="58DC71F1" w:rsidP="48661098" w:rsidRDefault="58DC71F1" w14:paraId="33DDEAA6" w14:textId="68DA6CAA">
      <w:pPr>
        <w:ind w:left="1260"/>
        <w:rPr>
          <w:sz w:val="28"/>
          <w:szCs w:val="28"/>
          <w:lang w:val="es-MX"/>
        </w:rPr>
      </w:pPr>
    </w:p>
    <w:p w:rsidR="58DC71F1" w:rsidP="48661098" w:rsidRDefault="48661098" w14:paraId="0B94376A" w14:textId="1F956B0C">
      <w:pPr>
        <w:ind w:left="1416" w:firstLine="708"/>
        <w:rPr>
          <w:szCs w:val="24"/>
          <w:lang w:val="es-MX"/>
        </w:rPr>
      </w:pPr>
      <w:r w:rsidRPr="48661098">
        <w:rPr>
          <w:szCs w:val="24"/>
          <w:lang w:val="es-MX"/>
        </w:rPr>
        <w:t xml:space="preserve">No hay </w:t>
      </w:r>
      <w:proofErr w:type="spellStart"/>
      <w:r w:rsidRPr="48661098">
        <w:rPr>
          <w:szCs w:val="24"/>
          <w:lang w:val="es-MX"/>
        </w:rPr>
        <w:t>Grid</w:t>
      </w:r>
      <w:proofErr w:type="spellEnd"/>
    </w:p>
    <w:p w:rsidR="58DC71F1" w:rsidP="48661098" w:rsidRDefault="58DC71F1" w14:paraId="7EC4C245" w14:textId="0C3A7E85">
      <w:pPr>
        <w:ind w:left="1260"/>
        <w:rPr>
          <w:rFonts w:eastAsia="Calibri" w:cs="Arial"/>
          <w:lang w:val="es-MX"/>
        </w:rPr>
      </w:pPr>
    </w:p>
    <w:p w:rsidR="58DC71F1" w:rsidP="48661098" w:rsidRDefault="48661098" w14:paraId="25A417AD" w14:textId="7284BD01">
      <w:pPr>
        <w:ind w:left="1260" w:firstLine="708"/>
        <w:rPr>
          <w:sz w:val="28"/>
          <w:szCs w:val="28"/>
          <w:lang w:val="es-MX"/>
        </w:rPr>
      </w:pPr>
      <w:r w:rsidRPr="48661098">
        <w:rPr>
          <w:sz w:val="28"/>
          <w:szCs w:val="28"/>
          <w:lang w:val="es-MX"/>
        </w:rPr>
        <w:t>5.18.3.2.5 Detalle de la Implementación</w:t>
      </w:r>
    </w:p>
    <w:p w:rsidR="58DC71F1" w:rsidP="48661098" w:rsidRDefault="58DC71F1" w14:paraId="3CBFF9E7" w14:textId="19ED2446">
      <w:pPr>
        <w:ind w:left="1710"/>
        <w:rPr>
          <w:sz w:val="28"/>
          <w:szCs w:val="28"/>
          <w:lang w:val="es-MX"/>
        </w:rPr>
      </w:pPr>
    </w:p>
    <w:p w:rsidR="58DC71F1" w:rsidP="48661098" w:rsidRDefault="48661098" w14:paraId="362C4167" w14:textId="07717C4D">
      <w:pPr>
        <w:ind w:left="1710" w:firstLine="708"/>
        <w:rPr>
          <w:sz w:val="28"/>
          <w:szCs w:val="28"/>
          <w:lang w:val="es-MX"/>
        </w:rPr>
      </w:pPr>
      <w:r w:rsidRPr="48661098">
        <w:rPr>
          <w:sz w:val="28"/>
          <w:szCs w:val="28"/>
          <w:lang w:val="es-MX"/>
        </w:rPr>
        <w:t>5.18.3.2.5.1 Nuevo tipo de lugar</w:t>
      </w:r>
    </w:p>
    <w:p w:rsidR="58DC71F1" w:rsidP="48661098" w:rsidRDefault="58DC71F1" w14:paraId="761583D3" w14:textId="64B91F2B">
      <w:pPr>
        <w:ind w:left="1710"/>
        <w:rPr>
          <w:sz w:val="28"/>
          <w:szCs w:val="28"/>
          <w:lang w:val="es-MX"/>
        </w:rPr>
      </w:pPr>
    </w:p>
    <w:p w:rsidR="58DC71F1" w:rsidP="48661098" w:rsidRDefault="48661098" w14:paraId="697A101C" w14:textId="24A8B499">
      <w:pPr>
        <w:ind w:left="2124" w:firstLine="708"/>
        <w:rPr>
          <w:szCs w:val="24"/>
          <w:lang w:val="es-MX"/>
        </w:rPr>
      </w:pPr>
      <w:r w:rsidRPr="48661098">
        <w:rPr>
          <w:szCs w:val="24"/>
          <w:lang w:val="es-MX"/>
        </w:rPr>
        <w:t xml:space="preserve">El usuario completa la información solicitada por el formulario y posteriormente presiona el botón guardar, este valida la información ingresada y la envía a guardar a la base de datos. En caso de que la información no sea válida el formulario se lo indica. </w:t>
      </w:r>
    </w:p>
    <w:p w:rsidR="58DC71F1" w:rsidP="48661098" w:rsidRDefault="58DC71F1" w14:paraId="1D6A59B9" w14:textId="4495A624">
      <w:pPr>
        <w:rPr>
          <w:rFonts w:eastAsia="Calibri" w:cs="Arial"/>
          <w:b/>
          <w:bCs/>
          <w:lang w:val="es-MX"/>
        </w:rPr>
      </w:pPr>
    </w:p>
    <w:p w:rsidR="58DC71F1" w:rsidP="48661098" w:rsidRDefault="58DC71F1" w14:paraId="5670FB6F" w14:textId="695F9638">
      <w:pPr>
        <w:rPr>
          <w:rFonts w:eastAsia="Calibri" w:cs="Arial"/>
          <w:b/>
          <w:bCs/>
          <w:lang w:val="es-MX"/>
        </w:rPr>
      </w:pPr>
    </w:p>
    <w:p w:rsidR="58DC71F1" w:rsidP="48661098" w:rsidRDefault="48661098" w14:paraId="498173C6" w14:textId="36F2A678">
      <w:pPr>
        <w:ind w:left="1260"/>
        <w:rPr>
          <w:sz w:val="28"/>
          <w:szCs w:val="28"/>
          <w:lang w:val="es-MX"/>
        </w:rPr>
      </w:pPr>
      <w:r w:rsidRPr="48661098">
        <w:rPr>
          <w:sz w:val="28"/>
          <w:szCs w:val="28"/>
          <w:lang w:val="es-MX"/>
        </w:rPr>
        <w:t>5.18.3.3 Actualizar Tipo de lugar</w:t>
      </w:r>
    </w:p>
    <w:p w:rsidR="58DC71F1" w:rsidP="48661098" w:rsidRDefault="58DC71F1" w14:paraId="06F2DD4D" w14:textId="5D04BF2A">
      <w:pPr>
        <w:ind w:left="1260"/>
        <w:rPr>
          <w:sz w:val="28"/>
          <w:szCs w:val="28"/>
          <w:lang w:val="es-MX"/>
        </w:rPr>
      </w:pPr>
    </w:p>
    <w:p w:rsidR="58DC71F1" w:rsidP="48661098" w:rsidRDefault="48661098" w14:paraId="11A147F3" w14:textId="190D2C37">
      <w:pPr>
        <w:ind w:left="1260" w:firstLine="708"/>
        <w:rPr>
          <w:sz w:val="28"/>
          <w:szCs w:val="28"/>
          <w:lang w:val="es-MX"/>
        </w:rPr>
      </w:pPr>
      <w:r w:rsidRPr="48661098">
        <w:rPr>
          <w:sz w:val="28"/>
          <w:szCs w:val="28"/>
          <w:lang w:val="es-MX"/>
        </w:rPr>
        <w:t>5.18.3.3.1 Origen de Datos</w:t>
      </w:r>
    </w:p>
    <w:p w:rsidR="58DC71F1" w:rsidP="48661098" w:rsidRDefault="58DC71F1" w14:paraId="1C02170D" w14:textId="697AC504">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48661098" w:rsidTr="48661098" w14:paraId="069E9392" w14:textId="77777777">
        <w:trPr>
          <w:trHeight w:val="300"/>
        </w:trPr>
        <w:tc>
          <w:tcPr>
            <w:tcW w:w="4044" w:type="dxa"/>
          </w:tcPr>
          <w:p w:rsidR="48661098" w:rsidP="48661098" w:rsidRDefault="48661098" w14:paraId="71927BF5" w14:textId="77777777">
            <w:pPr>
              <w:jc w:val="center"/>
              <w:rPr>
                <w:b/>
                <w:bCs/>
                <w:sz w:val="28"/>
                <w:szCs w:val="28"/>
                <w:lang w:val="es-MX"/>
              </w:rPr>
            </w:pPr>
            <w:r w:rsidRPr="48661098">
              <w:rPr>
                <w:b/>
                <w:bCs/>
                <w:sz w:val="28"/>
                <w:szCs w:val="28"/>
                <w:lang w:val="es-MX"/>
              </w:rPr>
              <w:t>Campo</w:t>
            </w:r>
          </w:p>
        </w:tc>
        <w:tc>
          <w:tcPr>
            <w:tcW w:w="4046" w:type="dxa"/>
          </w:tcPr>
          <w:p w:rsidR="48661098" w:rsidP="48661098" w:rsidRDefault="48661098" w14:paraId="32B0F9E0" w14:textId="77777777">
            <w:pPr>
              <w:jc w:val="center"/>
              <w:rPr>
                <w:b/>
                <w:bCs/>
                <w:sz w:val="28"/>
                <w:szCs w:val="28"/>
                <w:lang w:val="es-MX"/>
              </w:rPr>
            </w:pPr>
            <w:r w:rsidRPr="48661098">
              <w:rPr>
                <w:b/>
                <w:bCs/>
                <w:sz w:val="28"/>
                <w:szCs w:val="28"/>
                <w:lang w:val="es-MX"/>
              </w:rPr>
              <w:t>Origen</w:t>
            </w:r>
          </w:p>
        </w:tc>
      </w:tr>
      <w:tr w:rsidR="48661098" w:rsidTr="48661098" w14:paraId="2279F043" w14:textId="77777777">
        <w:trPr>
          <w:trHeight w:val="300"/>
        </w:trPr>
        <w:tc>
          <w:tcPr>
            <w:tcW w:w="4044" w:type="dxa"/>
          </w:tcPr>
          <w:p w:rsidR="48661098" w:rsidP="48661098" w:rsidRDefault="48661098" w14:paraId="18CAEED2" w14:textId="66430DB2">
            <w:pPr>
              <w:jc w:val="left"/>
              <w:rPr>
                <w:szCs w:val="24"/>
                <w:lang w:val="es-MX"/>
              </w:rPr>
            </w:pPr>
            <w:r w:rsidRPr="48661098">
              <w:rPr>
                <w:szCs w:val="24"/>
                <w:lang w:val="es-MX"/>
              </w:rPr>
              <w:t>Código de tipo de lugar</w:t>
            </w:r>
          </w:p>
        </w:tc>
        <w:tc>
          <w:tcPr>
            <w:tcW w:w="4046" w:type="dxa"/>
          </w:tcPr>
          <w:p w:rsidR="48661098" w:rsidP="48661098" w:rsidRDefault="48661098" w14:paraId="4247C209" w14:textId="0D1C2959">
            <w:pPr>
              <w:jc w:val="left"/>
              <w:rPr>
                <w:szCs w:val="24"/>
                <w:lang w:val="es-MX"/>
              </w:rPr>
            </w:pPr>
            <w:r w:rsidRPr="48661098">
              <w:rPr>
                <w:szCs w:val="24"/>
                <w:lang w:val="es-MX"/>
              </w:rPr>
              <w:t>Lo gestiona la base de datos</w:t>
            </w:r>
          </w:p>
        </w:tc>
      </w:tr>
      <w:tr w:rsidR="48661098" w:rsidTr="48661098" w14:paraId="1F759FD7" w14:textId="77777777">
        <w:trPr>
          <w:trHeight w:val="300"/>
        </w:trPr>
        <w:tc>
          <w:tcPr>
            <w:tcW w:w="4044" w:type="dxa"/>
          </w:tcPr>
          <w:p w:rsidR="48661098" w:rsidP="48661098" w:rsidRDefault="48661098" w14:paraId="4F7FA483" w14:textId="5B4C3087">
            <w:pPr>
              <w:rPr>
                <w:szCs w:val="24"/>
                <w:lang w:val="es-MX"/>
              </w:rPr>
            </w:pPr>
            <w:r w:rsidRPr="48661098">
              <w:rPr>
                <w:szCs w:val="24"/>
                <w:lang w:val="es-MX"/>
              </w:rPr>
              <w:t>Título del tipo de lugar</w:t>
            </w:r>
          </w:p>
        </w:tc>
        <w:tc>
          <w:tcPr>
            <w:tcW w:w="4046" w:type="dxa"/>
          </w:tcPr>
          <w:p w:rsidR="48661098" w:rsidP="48661098" w:rsidRDefault="48661098" w14:paraId="2E8B9AB1" w14:textId="63310B43">
            <w:pPr>
              <w:rPr>
                <w:szCs w:val="24"/>
                <w:lang w:val="es-MX"/>
              </w:rPr>
            </w:pPr>
            <w:r w:rsidRPr="48661098">
              <w:rPr>
                <w:szCs w:val="24"/>
                <w:lang w:val="es-MX"/>
              </w:rPr>
              <w:t>Lo actualiza el Usuario</w:t>
            </w:r>
          </w:p>
        </w:tc>
      </w:tr>
      <w:tr w:rsidR="48661098" w:rsidTr="48661098" w14:paraId="3FECE9D2" w14:textId="77777777">
        <w:trPr>
          <w:trHeight w:val="300"/>
        </w:trPr>
        <w:tc>
          <w:tcPr>
            <w:tcW w:w="4044" w:type="dxa"/>
          </w:tcPr>
          <w:p w:rsidR="48661098" w:rsidP="48661098" w:rsidRDefault="48661098" w14:paraId="65D6BC28" w14:textId="4B9464E1">
            <w:pPr>
              <w:rPr>
                <w:szCs w:val="24"/>
                <w:lang w:val="es-MX"/>
              </w:rPr>
            </w:pPr>
            <w:r w:rsidRPr="48661098">
              <w:rPr>
                <w:szCs w:val="24"/>
                <w:lang w:val="es-MX"/>
              </w:rPr>
              <w:t>Descripción del tipo de lugar</w:t>
            </w:r>
          </w:p>
        </w:tc>
        <w:tc>
          <w:tcPr>
            <w:tcW w:w="4046" w:type="dxa"/>
          </w:tcPr>
          <w:p w:rsidR="48661098" w:rsidP="48661098" w:rsidRDefault="48661098" w14:paraId="4CCAB812" w14:textId="0B4DA602">
            <w:pPr>
              <w:rPr>
                <w:szCs w:val="24"/>
                <w:lang w:val="es-MX"/>
              </w:rPr>
            </w:pPr>
            <w:r w:rsidRPr="48661098">
              <w:rPr>
                <w:szCs w:val="24"/>
                <w:lang w:val="es-MX"/>
              </w:rPr>
              <w:t>Lo actualiza el Usuario</w:t>
            </w:r>
          </w:p>
        </w:tc>
      </w:tr>
    </w:tbl>
    <w:p w:rsidR="58DC71F1" w:rsidP="48661098" w:rsidRDefault="58DC71F1" w14:paraId="3B992937" w14:textId="7CE90847">
      <w:pPr>
        <w:ind w:left="1260"/>
        <w:rPr>
          <w:rFonts w:eastAsia="Calibri" w:cs="Arial"/>
          <w:lang w:val="es-MX"/>
        </w:rPr>
      </w:pPr>
    </w:p>
    <w:p w:rsidR="58DC71F1" w:rsidP="48661098" w:rsidRDefault="48661098" w14:paraId="5E5A4313" w14:textId="051F8344">
      <w:pPr>
        <w:ind w:left="1260" w:firstLine="708"/>
        <w:rPr>
          <w:sz w:val="28"/>
          <w:szCs w:val="28"/>
          <w:lang w:val="es-MX"/>
        </w:rPr>
      </w:pPr>
      <w:r w:rsidRPr="48661098">
        <w:rPr>
          <w:sz w:val="28"/>
          <w:szCs w:val="28"/>
          <w:lang w:val="es-MX"/>
        </w:rPr>
        <w:t>5.18.3.3.2 Destino de los Datos (Información sensible)</w:t>
      </w:r>
    </w:p>
    <w:p w:rsidR="58DC71F1" w:rsidP="48661098" w:rsidRDefault="58DC71F1" w14:paraId="6585A779" w14:textId="768406A7">
      <w:pPr>
        <w:ind w:left="1260"/>
        <w:rPr>
          <w:sz w:val="28"/>
          <w:szCs w:val="28"/>
          <w:lang w:val="es-MX"/>
        </w:rPr>
      </w:pPr>
    </w:p>
    <w:tbl>
      <w:tblPr>
        <w:tblStyle w:val="Tablaconcuadrcula"/>
        <w:tblW w:w="0" w:type="auto"/>
        <w:tblInd w:w="1260" w:type="dxa"/>
        <w:tblLook w:val="04A0" w:firstRow="1" w:lastRow="0" w:firstColumn="1" w:lastColumn="0" w:noHBand="0" w:noVBand="1"/>
      </w:tblPr>
      <w:tblGrid>
        <w:gridCol w:w="2517"/>
        <w:gridCol w:w="3429"/>
        <w:gridCol w:w="1879"/>
      </w:tblGrid>
      <w:tr w:rsidR="48661098" w:rsidTr="48661098" w14:paraId="146B073F" w14:textId="77777777">
        <w:trPr>
          <w:trHeight w:val="300"/>
        </w:trPr>
        <w:tc>
          <w:tcPr>
            <w:tcW w:w="2517" w:type="dxa"/>
          </w:tcPr>
          <w:p w:rsidR="48661098" w:rsidP="48661098" w:rsidRDefault="48661098" w14:paraId="7EF975B7" w14:textId="77777777">
            <w:pPr>
              <w:jc w:val="center"/>
              <w:rPr>
                <w:b/>
                <w:bCs/>
                <w:sz w:val="28"/>
                <w:szCs w:val="28"/>
                <w:lang w:val="es-MX"/>
              </w:rPr>
            </w:pPr>
            <w:r w:rsidRPr="48661098">
              <w:rPr>
                <w:b/>
                <w:bCs/>
                <w:sz w:val="28"/>
                <w:szCs w:val="28"/>
                <w:lang w:val="es-MX"/>
              </w:rPr>
              <w:t>Campo</w:t>
            </w:r>
          </w:p>
        </w:tc>
        <w:tc>
          <w:tcPr>
            <w:tcW w:w="3429" w:type="dxa"/>
          </w:tcPr>
          <w:p w:rsidR="48661098" w:rsidP="48661098" w:rsidRDefault="48661098" w14:paraId="6C89128D" w14:textId="77777777">
            <w:pPr>
              <w:jc w:val="center"/>
              <w:rPr>
                <w:b/>
                <w:bCs/>
                <w:sz w:val="28"/>
                <w:szCs w:val="28"/>
                <w:lang w:val="es-MX"/>
              </w:rPr>
            </w:pPr>
            <w:r w:rsidRPr="48661098">
              <w:rPr>
                <w:b/>
                <w:bCs/>
                <w:sz w:val="28"/>
                <w:szCs w:val="28"/>
                <w:lang w:val="es-MX"/>
              </w:rPr>
              <w:t>Destino</w:t>
            </w:r>
          </w:p>
        </w:tc>
        <w:tc>
          <w:tcPr>
            <w:tcW w:w="1879" w:type="dxa"/>
          </w:tcPr>
          <w:p w:rsidR="48661098" w:rsidP="48661098" w:rsidRDefault="48661098" w14:paraId="62B29C4E" w14:textId="77777777">
            <w:pPr>
              <w:jc w:val="center"/>
              <w:rPr>
                <w:b/>
                <w:bCs/>
                <w:sz w:val="28"/>
                <w:szCs w:val="28"/>
                <w:lang w:val="es-MX"/>
              </w:rPr>
            </w:pPr>
            <w:r w:rsidRPr="48661098">
              <w:rPr>
                <w:b/>
                <w:bCs/>
                <w:sz w:val="28"/>
                <w:szCs w:val="28"/>
                <w:lang w:val="es-MX"/>
              </w:rPr>
              <w:t>Dato sensible</w:t>
            </w:r>
          </w:p>
        </w:tc>
      </w:tr>
      <w:tr w:rsidR="48661098" w:rsidTr="48661098" w14:paraId="61121391" w14:textId="77777777">
        <w:trPr>
          <w:trHeight w:val="300"/>
        </w:trPr>
        <w:tc>
          <w:tcPr>
            <w:tcW w:w="2517" w:type="dxa"/>
          </w:tcPr>
          <w:p w:rsidR="48661098" w:rsidP="48661098" w:rsidRDefault="48661098" w14:paraId="745315F3" w14:textId="1D501394">
            <w:pPr>
              <w:rPr>
                <w:szCs w:val="24"/>
                <w:lang w:val="es-MX"/>
              </w:rPr>
            </w:pPr>
            <w:r w:rsidRPr="48661098">
              <w:rPr>
                <w:szCs w:val="24"/>
                <w:lang w:val="es-MX"/>
              </w:rPr>
              <w:t>Título del tipo de lugar</w:t>
            </w:r>
          </w:p>
        </w:tc>
        <w:tc>
          <w:tcPr>
            <w:tcW w:w="3429" w:type="dxa"/>
          </w:tcPr>
          <w:p w:rsidR="48661098" w:rsidP="48661098" w:rsidRDefault="48661098" w14:paraId="7BDAB3F6" w14:textId="1C944A24">
            <w:pPr>
              <w:rPr>
                <w:rFonts w:eastAsia="Calibri" w:cs="Arial"/>
                <w:szCs w:val="24"/>
                <w:lang w:val="es-MX"/>
              </w:rPr>
            </w:pPr>
            <w:proofErr w:type="spellStart"/>
            <w:r w:rsidRPr="48661098">
              <w:rPr>
                <w:szCs w:val="24"/>
                <w:lang w:val="es-MX"/>
              </w:rPr>
              <w:t>TA_TipoLugar.CV_Titulo</w:t>
            </w:r>
            <w:proofErr w:type="spellEnd"/>
          </w:p>
        </w:tc>
        <w:tc>
          <w:tcPr>
            <w:tcW w:w="1879" w:type="dxa"/>
          </w:tcPr>
          <w:p w:rsidR="48661098" w:rsidP="48661098" w:rsidRDefault="48661098" w14:paraId="17E21BCD" w14:textId="1C8F75EA">
            <w:pPr>
              <w:rPr>
                <w:szCs w:val="24"/>
                <w:lang w:val="es-MX"/>
              </w:rPr>
            </w:pPr>
            <w:r w:rsidRPr="48661098">
              <w:rPr>
                <w:szCs w:val="24"/>
                <w:lang w:val="es-MX"/>
              </w:rPr>
              <w:t>Si</w:t>
            </w:r>
          </w:p>
        </w:tc>
      </w:tr>
      <w:tr w:rsidR="48661098" w:rsidTr="48661098" w14:paraId="6ED4018B" w14:textId="77777777">
        <w:trPr>
          <w:trHeight w:val="300"/>
        </w:trPr>
        <w:tc>
          <w:tcPr>
            <w:tcW w:w="2517" w:type="dxa"/>
          </w:tcPr>
          <w:p w:rsidR="48661098" w:rsidP="48661098" w:rsidRDefault="48661098" w14:paraId="070A1101" w14:textId="23F87DD7">
            <w:pPr>
              <w:rPr>
                <w:szCs w:val="24"/>
                <w:lang w:val="es-MX"/>
              </w:rPr>
            </w:pPr>
            <w:r w:rsidRPr="48661098">
              <w:rPr>
                <w:szCs w:val="24"/>
                <w:lang w:val="es-MX"/>
              </w:rPr>
              <w:t>Descripción del tipo de lugar</w:t>
            </w:r>
          </w:p>
        </w:tc>
        <w:tc>
          <w:tcPr>
            <w:tcW w:w="3429" w:type="dxa"/>
          </w:tcPr>
          <w:p w:rsidR="48661098" w:rsidP="48661098" w:rsidRDefault="48661098" w14:paraId="3B53B139" w14:textId="76A9D536">
            <w:pPr>
              <w:rPr>
                <w:rFonts w:eastAsia="Calibri" w:cs="Arial"/>
                <w:szCs w:val="24"/>
                <w:lang w:val="es-MX"/>
              </w:rPr>
            </w:pPr>
            <w:proofErr w:type="spellStart"/>
            <w:r w:rsidRPr="48661098">
              <w:rPr>
                <w:szCs w:val="24"/>
                <w:lang w:val="es-MX"/>
              </w:rPr>
              <w:t>TA_TipoLugar.CV_Descripcion</w:t>
            </w:r>
            <w:proofErr w:type="spellEnd"/>
          </w:p>
        </w:tc>
        <w:tc>
          <w:tcPr>
            <w:tcW w:w="1879" w:type="dxa"/>
          </w:tcPr>
          <w:p w:rsidR="48661098" w:rsidP="48661098" w:rsidRDefault="48661098" w14:paraId="4E986F3C" w14:textId="77777777">
            <w:pPr>
              <w:rPr>
                <w:szCs w:val="24"/>
                <w:lang w:val="es-MX"/>
              </w:rPr>
            </w:pPr>
            <w:r w:rsidRPr="48661098">
              <w:rPr>
                <w:szCs w:val="24"/>
                <w:lang w:val="es-MX"/>
              </w:rPr>
              <w:t>Si</w:t>
            </w:r>
          </w:p>
        </w:tc>
      </w:tr>
    </w:tbl>
    <w:p w:rsidR="58DC71F1" w:rsidP="48661098" w:rsidRDefault="58DC71F1" w14:paraId="3D61A012" w14:textId="70C801BF">
      <w:pPr>
        <w:ind w:left="1260"/>
        <w:rPr>
          <w:sz w:val="28"/>
          <w:szCs w:val="28"/>
          <w:lang w:val="es-MX"/>
        </w:rPr>
      </w:pPr>
    </w:p>
    <w:p w:rsidR="58DC71F1" w:rsidP="48661098" w:rsidRDefault="58DC71F1" w14:paraId="3C742ACC" w14:textId="2025404D">
      <w:pPr>
        <w:ind w:left="1260"/>
        <w:rPr>
          <w:rFonts w:eastAsia="Calibri" w:cs="Arial"/>
          <w:lang w:val="es-MX"/>
        </w:rPr>
      </w:pPr>
    </w:p>
    <w:p w:rsidR="58DC71F1" w:rsidP="48661098" w:rsidRDefault="48661098" w14:paraId="0284E6DA" w14:textId="4E704285">
      <w:pPr>
        <w:ind w:left="1260" w:firstLine="708"/>
        <w:rPr>
          <w:sz w:val="28"/>
          <w:szCs w:val="28"/>
          <w:lang w:val="es-MX"/>
        </w:rPr>
      </w:pPr>
      <w:r w:rsidRPr="48661098">
        <w:rPr>
          <w:sz w:val="28"/>
          <w:szCs w:val="28"/>
          <w:lang w:val="es-MX"/>
        </w:rPr>
        <w:t>5.18.3.3.3 Otras tablas Afectadas</w:t>
      </w:r>
    </w:p>
    <w:p w:rsidR="58DC71F1" w:rsidP="48661098" w:rsidRDefault="58DC71F1" w14:paraId="6F79033E" w14:textId="173F1D47">
      <w:pPr>
        <w:ind w:left="1260"/>
        <w:rPr>
          <w:sz w:val="28"/>
          <w:szCs w:val="28"/>
          <w:lang w:val="es-MX"/>
        </w:rPr>
      </w:pPr>
    </w:p>
    <w:p w:rsidR="58DC71F1" w:rsidP="48661098" w:rsidRDefault="48661098" w14:paraId="59D549C8" w14:textId="27CFAD49">
      <w:pPr>
        <w:ind w:left="1416" w:firstLine="708"/>
        <w:rPr>
          <w:rFonts w:eastAsia="Calibri" w:cs="Arial"/>
          <w:lang w:val="es-MX"/>
        </w:rPr>
      </w:pPr>
      <w:r w:rsidRPr="48661098">
        <w:rPr>
          <w:rFonts w:eastAsia="Calibri" w:cs="Arial"/>
          <w:lang w:val="es-MX"/>
        </w:rPr>
        <w:t xml:space="preserve">No hay </w:t>
      </w:r>
    </w:p>
    <w:p w:rsidR="58DC71F1" w:rsidP="48661098" w:rsidRDefault="58DC71F1" w14:paraId="44ACBABB" w14:textId="51F554C2">
      <w:pPr>
        <w:ind w:left="1260"/>
        <w:rPr>
          <w:rFonts w:eastAsia="Calibri" w:cs="Arial"/>
          <w:lang w:val="es-MX"/>
        </w:rPr>
      </w:pPr>
    </w:p>
    <w:p w:rsidR="58DC71F1" w:rsidP="48661098" w:rsidRDefault="48661098" w14:paraId="3EF81919" w14:textId="3B0CB0D6">
      <w:pPr>
        <w:ind w:left="1260" w:firstLine="708"/>
        <w:rPr>
          <w:sz w:val="28"/>
          <w:szCs w:val="28"/>
          <w:lang w:val="es-MX"/>
        </w:rPr>
      </w:pPr>
      <w:r w:rsidRPr="48661098">
        <w:rPr>
          <w:sz w:val="28"/>
          <w:szCs w:val="28"/>
          <w:lang w:val="es-MX"/>
        </w:rPr>
        <w:t xml:space="preserve">5.1.3.1.4 </w:t>
      </w:r>
      <w:proofErr w:type="spellStart"/>
      <w:r w:rsidRPr="48661098">
        <w:rPr>
          <w:sz w:val="28"/>
          <w:szCs w:val="28"/>
          <w:lang w:val="es-MX"/>
        </w:rPr>
        <w:t>Grid</w:t>
      </w:r>
      <w:proofErr w:type="spellEnd"/>
    </w:p>
    <w:p w:rsidR="58DC71F1" w:rsidP="48661098" w:rsidRDefault="58DC71F1" w14:paraId="3B5E3344" w14:textId="74157FDD">
      <w:pPr>
        <w:ind w:left="1260"/>
        <w:rPr>
          <w:sz w:val="28"/>
          <w:szCs w:val="28"/>
          <w:lang w:val="es-MX"/>
        </w:rPr>
      </w:pPr>
    </w:p>
    <w:p w:rsidR="58DC71F1" w:rsidP="48661098" w:rsidRDefault="48661098" w14:paraId="028F4942" w14:textId="3975EF2A">
      <w:pPr>
        <w:ind w:left="1416" w:firstLine="708"/>
        <w:rPr>
          <w:szCs w:val="24"/>
          <w:lang w:val="es-MX"/>
        </w:rPr>
      </w:pPr>
      <w:r w:rsidRPr="48661098">
        <w:rPr>
          <w:szCs w:val="24"/>
          <w:lang w:val="es-MX"/>
        </w:rPr>
        <w:t xml:space="preserve">No hay </w:t>
      </w:r>
      <w:proofErr w:type="spellStart"/>
      <w:r w:rsidRPr="48661098">
        <w:rPr>
          <w:szCs w:val="24"/>
          <w:lang w:val="es-MX"/>
        </w:rPr>
        <w:t>Grid</w:t>
      </w:r>
      <w:proofErr w:type="spellEnd"/>
    </w:p>
    <w:p w:rsidR="58DC71F1" w:rsidP="48661098" w:rsidRDefault="58DC71F1" w14:paraId="45112B7E" w14:textId="62278E38">
      <w:pPr>
        <w:ind w:left="1260"/>
        <w:rPr>
          <w:rFonts w:eastAsia="Calibri" w:cs="Arial"/>
          <w:lang w:val="es-MX"/>
        </w:rPr>
      </w:pPr>
    </w:p>
    <w:p w:rsidR="58DC71F1" w:rsidP="48661098" w:rsidRDefault="48661098" w14:paraId="57E7B7BA" w14:textId="62FEBF90">
      <w:pPr>
        <w:ind w:left="1260" w:firstLine="708"/>
        <w:rPr>
          <w:sz w:val="28"/>
          <w:szCs w:val="28"/>
          <w:lang w:val="es-MX"/>
        </w:rPr>
      </w:pPr>
      <w:r w:rsidRPr="48661098">
        <w:rPr>
          <w:sz w:val="28"/>
          <w:szCs w:val="28"/>
          <w:lang w:val="es-MX"/>
        </w:rPr>
        <w:t>5.18.3.3.5 Detalle de la Implementación</w:t>
      </w:r>
    </w:p>
    <w:p w:rsidR="58DC71F1" w:rsidP="48661098" w:rsidRDefault="58DC71F1" w14:paraId="2EEFAE88" w14:textId="56B2BD2F">
      <w:pPr>
        <w:ind w:left="1710"/>
        <w:rPr>
          <w:sz w:val="28"/>
          <w:szCs w:val="28"/>
          <w:lang w:val="es-MX"/>
        </w:rPr>
      </w:pPr>
    </w:p>
    <w:p w:rsidR="58DC71F1" w:rsidP="48661098" w:rsidRDefault="48661098" w14:paraId="66F11062" w14:textId="4E3B9D97">
      <w:pPr>
        <w:ind w:left="1710" w:firstLine="708"/>
        <w:rPr>
          <w:sz w:val="28"/>
          <w:szCs w:val="28"/>
          <w:lang w:val="es-MX"/>
        </w:rPr>
      </w:pPr>
      <w:r w:rsidRPr="48661098">
        <w:rPr>
          <w:sz w:val="28"/>
          <w:szCs w:val="28"/>
          <w:lang w:val="es-MX"/>
        </w:rPr>
        <w:t>5.18.3.3.5.1 Actualizar datos</w:t>
      </w:r>
    </w:p>
    <w:p w:rsidR="58DC71F1" w:rsidP="48661098" w:rsidRDefault="58DC71F1" w14:paraId="43D49C07" w14:textId="20C7892D">
      <w:pPr>
        <w:ind w:left="1710"/>
        <w:rPr>
          <w:sz w:val="28"/>
          <w:szCs w:val="28"/>
          <w:lang w:val="es-MX"/>
        </w:rPr>
      </w:pPr>
    </w:p>
    <w:p w:rsidR="58DC71F1" w:rsidP="48661098" w:rsidRDefault="48661098" w14:paraId="4D256F9C" w14:textId="50BE3D57">
      <w:pPr>
        <w:ind w:left="2124" w:firstLine="708"/>
        <w:rPr>
          <w:szCs w:val="24"/>
          <w:lang w:val="es-MX"/>
        </w:rPr>
      </w:pPr>
      <w:r w:rsidRPr="48661098">
        <w:rPr>
          <w:szCs w:val="24"/>
          <w:lang w:val="es-MX"/>
        </w:rPr>
        <w:t>El usuario completa la información solicitada por el formulario y posteriormente presiona el botón actualizar, este valida la información ingresada y la envía a guardar a la base de datos. En caso de que la información no sea válida el formulario se lo indica.</w:t>
      </w:r>
    </w:p>
    <w:p w:rsidR="58DC71F1" w:rsidP="48661098" w:rsidRDefault="58DC71F1" w14:paraId="6AE4E762" w14:textId="17E7F73E">
      <w:pPr>
        <w:ind w:left="1710"/>
        <w:rPr>
          <w:sz w:val="28"/>
          <w:szCs w:val="28"/>
          <w:lang w:val="es-MX"/>
        </w:rPr>
      </w:pPr>
    </w:p>
    <w:p w:rsidR="58DC71F1" w:rsidP="48661098" w:rsidRDefault="58DC71F1" w14:paraId="0C370599" w14:textId="4CD97F9A">
      <w:pPr>
        <w:ind w:left="1416"/>
        <w:rPr>
          <w:sz w:val="28"/>
          <w:szCs w:val="28"/>
          <w:lang w:val="es-MX"/>
        </w:rPr>
      </w:pPr>
    </w:p>
    <w:p w:rsidR="58DC71F1" w:rsidP="48661098" w:rsidRDefault="58DC71F1" w14:paraId="2CFD3E67" w14:textId="64FC178C">
      <w:pPr>
        <w:ind w:left="1710"/>
        <w:rPr>
          <w:sz w:val="28"/>
          <w:szCs w:val="28"/>
          <w:lang w:val="es-MX"/>
        </w:rPr>
      </w:pPr>
    </w:p>
    <w:p w:rsidR="58DC71F1" w:rsidP="48661098" w:rsidRDefault="48661098" w14:paraId="7849C686" w14:textId="597F8DFF">
      <w:pPr>
        <w:ind w:left="1260"/>
        <w:rPr>
          <w:sz w:val="28"/>
          <w:szCs w:val="28"/>
          <w:lang w:val="es-MX"/>
        </w:rPr>
      </w:pPr>
      <w:r w:rsidRPr="48661098">
        <w:rPr>
          <w:sz w:val="28"/>
          <w:szCs w:val="28"/>
          <w:lang w:val="es-MX"/>
        </w:rPr>
        <w:t>5.18.3.4 Eliminar Tipo de lugar</w:t>
      </w:r>
    </w:p>
    <w:p w:rsidR="58DC71F1" w:rsidP="48661098" w:rsidRDefault="58DC71F1" w14:paraId="5FB58C9F" w14:textId="5D04BF2A">
      <w:pPr>
        <w:ind w:left="1260"/>
        <w:rPr>
          <w:sz w:val="28"/>
          <w:szCs w:val="28"/>
          <w:lang w:val="es-MX"/>
        </w:rPr>
      </w:pPr>
    </w:p>
    <w:p w:rsidR="58DC71F1" w:rsidP="48661098" w:rsidRDefault="48661098" w14:paraId="13177D22" w14:textId="3CF21F59">
      <w:pPr>
        <w:ind w:left="1260" w:firstLine="708"/>
        <w:rPr>
          <w:sz w:val="28"/>
          <w:szCs w:val="28"/>
          <w:lang w:val="es-MX"/>
        </w:rPr>
      </w:pPr>
      <w:r w:rsidRPr="48661098">
        <w:rPr>
          <w:sz w:val="28"/>
          <w:szCs w:val="28"/>
          <w:lang w:val="es-MX"/>
        </w:rPr>
        <w:t>5.18.3.4.1 Origen de Datos</w:t>
      </w:r>
    </w:p>
    <w:p w:rsidR="58DC71F1" w:rsidP="48661098" w:rsidRDefault="58DC71F1" w14:paraId="35545D10" w14:textId="697AC504">
      <w:pPr>
        <w:ind w:left="1260"/>
        <w:rPr>
          <w:sz w:val="28"/>
          <w:szCs w:val="28"/>
          <w:lang w:val="es-MX"/>
        </w:rPr>
      </w:pPr>
    </w:p>
    <w:tbl>
      <w:tblPr>
        <w:tblStyle w:val="Tablaconcuadrcula"/>
        <w:tblW w:w="0" w:type="auto"/>
        <w:tblInd w:w="1260" w:type="dxa"/>
        <w:tblLook w:val="04A0" w:firstRow="1" w:lastRow="0" w:firstColumn="1" w:lastColumn="0" w:noHBand="0" w:noVBand="1"/>
      </w:tblPr>
      <w:tblGrid>
        <w:gridCol w:w="4044"/>
        <w:gridCol w:w="4046"/>
      </w:tblGrid>
      <w:tr w:rsidR="48661098" w:rsidTr="48661098" w14:paraId="6A3A6DEF" w14:textId="77777777">
        <w:trPr>
          <w:trHeight w:val="300"/>
        </w:trPr>
        <w:tc>
          <w:tcPr>
            <w:tcW w:w="4044" w:type="dxa"/>
          </w:tcPr>
          <w:p w:rsidR="48661098" w:rsidP="48661098" w:rsidRDefault="48661098" w14:paraId="2468B32E" w14:textId="77777777">
            <w:pPr>
              <w:jc w:val="center"/>
              <w:rPr>
                <w:b/>
                <w:bCs/>
                <w:sz w:val="28"/>
                <w:szCs w:val="28"/>
                <w:lang w:val="es-MX"/>
              </w:rPr>
            </w:pPr>
            <w:r w:rsidRPr="48661098">
              <w:rPr>
                <w:b/>
                <w:bCs/>
                <w:sz w:val="28"/>
                <w:szCs w:val="28"/>
                <w:lang w:val="es-MX"/>
              </w:rPr>
              <w:t>Campo</w:t>
            </w:r>
          </w:p>
        </w:tc>
        <w:tc>
          <w:tcPr>
            <w:tcW w:w="4046" w:type="dxa"/>
          </w:tcPr>
          <w:p w:rsidR="48661098" w:rsidP="48661098" w:rsidRDefault="48661098" w14:paraId="7A55EEBE" w14:textId="77777777">
            <w:pPr>
              <w:jc w:val="center"/>
              <w:rPr>
                <w:b/>
                <w:bCs/>
                <w:sz w:val="28"/>
                <w:szCs w:val="28"/>
                <w:lang w:val="es-MX"/>
              </w:rPr>
            </w:pPr>
            <w:r w:rsidRPr="48661098">
              <w:rPr>
                <w:b/>
                <w:bCs/>
                <w:sz w:val="28"/>
                <w:szCs w:val="28"/>
                <w:lang w:val="es-MX"/>
              </w:rPr>
              <w:t>Origen</w:t>
            </w:r>
          </w:p>
        </w:tc>
      </w:tr>
      <w:tr w:rsidR="48661098" w:rsidTr="48661098" w14:paraId="463E7315" w14:textId="77777777">
        <w:trPr>
          <w:trHeight w:val="300"/>
        </w:trPr>
        <w:tc>
          <w:tcPr>
            <w:tcW w:w="4044" w:type="dxa"/>
          </w:tcPr>
          <w:p w:rsidR="48661098" w:rsidP="48661098" w:rsidRDefault="48661098" w14:paraId="0D4DDE03" w14:textId="66430DB2">
            <w:pPr>
              <w:jc w:val="left"/>
              <w:rPr>
                <w:szCs w:val="24"/>
                <w:lang w:val="es-MX"/>
              </w:rPr>
            </w:pPr>
            <w:r w:rsidRPr="48661098">
              <w:rPr>
                <w:szCs w:val="24"/>
                <w:lang w:val="es-MX"/>
              </w:rPr>
              <w:lastRenderedPageBreak/>
              <w:t>Código de tipo de lugar</w:t>
            </w:r>
          </w:p>
        </w:tc>
        <w:tc>
          <w:tcPr>
            <w:tcW w:w="4046" w:type="dxa"/>
          </w:tcPr>
          <w:p w:rsidR="48661098" w:rsidP="48661098" w:rsidRDefault="48661098" w14:paraId="11F4057D" w14:textId="0D1C2959">
            <w:pPr>
              <w:jc w:val="left"/>
              <w:rPr>
                <w:szCs w:val="24"/>
                <w:lang w:val="es-MX"/>
              </w:rPr>
            </w:pPr>
            <w:r w:rsidRPr="48661098">
              <w:rPr>
                <w:szCs w:val="24"/>
                <w:lang w:val="es-MX"/>
              </w:rPr>
              <w:t>Lo gestiona la base de datos</w:t>
            </w:r>
          </w:p>
        </w:tc>
      </w:tr>
      <w:tr w:rsidR="48661098" w:rsidTr="48661098" w14:paraId="6927144D" w14:textId="77777777">
        <w:trPr>
          <w:trHeight w:val="300"/>
        </w:trPr>
        <w:tc>
          <w:tcPr>
            <w:tcW w:w="4044" w:type="dxa"/>
          </w:tcPr>
          <w:p w:rsidR="48661098" w:rsidP="48661098" w:rsidRDefault="48661098" w14:paraId="144C2FAF" w14:textId="5B4C3087">
            <w:pPr>
              <w:rPr>
                <w:szCs w:val="24"/>
                <w:lang w:val="es-MX"/>
              </w:rPr>
            </w:pPr>
            <w:r w:rsidRPr="48661098">
              <w:rPr>
                <w:szCs w:val="24"/>
                <w:lang w:val="es-MX"/>
              </w:rPr>
              <w:t>Título del tipo de lugar</w:t>
            </w:r>
          </w:p>
        </w:tc>
        <w:tc>
          <w:tcPr>
            <w:tcW w:w="4046" w:type="dxa"/>
          </w:tcPr>
          <w:p w:rsidR="48661098" w:rsidP="48661098" w:rsidRDefault="48661098" w14:paraId="0D4452AC" w14:textId="7E57D52D">
            <w:pPr>
              <w:jc w:val="left"/>
              <w:rPr>
                <w:szCs w:val="24"/>
                <w:lang w:val="es-MX"/>
              </w:rPr>
            </w:pPr>
            <w:r w:rsidRPr="48661098">
              <w:rPr>
                <w:szCs w:val="24"/>
                <w:lang w:val="es-MX"/>
              </w:rPr>
              <w:t>Lo gestiona la base de datos</w:t>
            </w:r>
          </w:p>
        </w:tc>
      </w:tr>
      <w:tr w:rsidR="48661098" w:rsidTr="48661098" w14:paraId="4C08544B" w14:textId="77777777">
        <w:trPr>
          <w:trHeight w:val="300"/>
        </w:trPr>
        <w:tc>
          <w:tcPr>
            <w:tcW w:w="4044" w:type="dxa"/>
          </w:tcPr>
          <w:p w:rsidR="48661098" w:rsidP="48661098" w:rsidRDefault="48661098" w14:paraId="73E88EFF" w14:textId="4B9464E1">
            <w:pPr>
              <w:rPr>
                <w:szCs w:val="24"/>
                <w:lang w:val="es-MX"/>
              </w:rPr>
            </w:pPr>
            <w:r w:rsidRPr="48661098">
              <w:rPr>
                <w:szCs w:val="24"/>
                <w:lang w:val="es-MX"/>
              </w:rPr>
              <w:t>Descripción del tipo de lugar</w:t>
            </w:r>
          </w:p>
        </w:tc>
        <w:tc>
          <w:tcPr>
            <w:tcW w:w="4046" w:type="dxa"/>
          </w:tcPr>
          <w:p w:rsidR="48661098" w:rsidP="48661098" w:rsidRDefault="48661098" w14:paraId="0A354B28" w14:textId="58F74468">
            <w:pPr>
              <w:jc w:val="left"/>
              <w:rPr>
                <w:szCs w:val="24"/>
                <w:lang w:val="es-MX"/>
              </w:rPr>
            </w:pPr>
            <w:r w:rsidRPr="48661098">
              <w:rPr>
                <w:szCs w:val="24"/>
                <w:lang w:val="es-MX"/>
              </w:rPr>
              <w:t>Lo gestiona la base de datos</w:t>
            </w:r>
          </w:p>
        </w:tc>
      </w:tr>
    </w:tbl>
    <w:p w:rsidR="58DC71F1" w:rsidP="48661098" w:rsidRDefault="58DC71F1" w14:paraId="3E918E0B" w14:textId="7CE90847">
      <w:pPr>
        <w:ind w:left="1260"/>
        <w:rPr>
          <w:rFonts w:eastAsia="Calibri" w:cs="Arial"/>
          <w:lang w:val="es-MX"/>
        </w:rPr>
      </w:pPr>
    </w:p>
    <w:p w:rsidR="58DC71F1" w:rsidP="48661098" w:rsidRDefault="48661098" w14:paraId="77CB3F83" w14:textId="33C11951">
      <w:pPr>
        <w:ind w:left="1260" w:firstLine="708"/>
        <w:rPr>
          <w:sz w:val="28"/>
          <w:szCs w:val="28"/>
          <w:lang w:val="es-MX"/>
        </w:rPr>
      </w:pPr>
      <w:r w:rsidRPr="48661098">
        <w:rPr>
          <w:sz w:val="28"/>
          <w:szCs w:val="28"/>
          <w:lang w:val="es-MX"/>
        </w:rPr>
        <w:t>5.18.3.4.2 Destino de los Datos (Información sensible)</w:t>
      </w:r>
    </w:p>
    <w:p w:rsidR="58DC71F1" w:rsidP="48661098" w:rsidRDefault="58DC71F1" w14:paraId="0F778AC5" w14:textId="768406A7">
      <w:pPr>
        <w:ind w:left="1260"/>
        <w:rPr>
          <w:sz w:val="28"/>
          <w:szCs w:val="28"/>
          <w:lang w:val="es-MX"/>
        </w:rPr>
      </w:pPr>
    </w:p>
    <w:p w:rsidR="58DC71F1" w:rsidP="48661098" w:rsidRDefault="48661098" w14:paraId="0899F6AF" w14:textId="058656F8">
      <w:pPr>
        <w:ind w:left="1260"/>
        <w:rPr>
          <w:sz w:val="28"/>
          <w:szCs w:val="28"/>
          <w:lang w:val="es-MX"/>
        </w:rPr>
      </w:pPr>
      <w:r w:rsidRPr="48661098">
        <w:rPr>
          <w:szCs w:val="24"/>
          <w:lang w:val="es-MX"/>
        </w:rPr>
        <w:t>No hay tablas</w:t>
      </w:r>
    </w:p>
    <w:p w:rsidR="58DC71F1" w:rsidP="48661098" w:rsidRDefault="58DC71F1" w14:paraId="3E163845" w14:textId="2025404D">
      <w:pPr>
        <w:ind w:left="1260"/>
        <w:rPr>
          <w:rFonts w:eastAsia="Calibri" w:cs="Arial"/>
          <w:lang w:val="es-MX"/>
        </w:rPr>
      </w:pPr>
    </w:p>
    <w:p w:rsidR="58DC71F1" w:rsidP="48661098" w:rsidRDefault="48661098" w14:paraId="474BB83B" w14:textId="29DFD524">
      <w:pPr>
        <w:ind w:left="1260" w:firstLine="708"/>
        <w:rPr>
          <w:sz w:val="28"/>
          <w:szCs w:val="28"/>
          <w:lang w:val="es-MX"/>
        </w:rPr>
      </w:pPr>
      <w:r w:rsidRPr="48661098">
        <w:rPr>
          <w:sz w:val="28"/>
          <w:szCs w:val="28"/>
          <w:lang w:val="es-MX"/>
        </w:rPr>
        <w:t>5.18.3.4.3 Otras tablas Afectadas</w:t>
      </w:r>
    </w:p>
    <w:p w:rsidR="58DC71F1" w:rsidP="48661098" w:rsidRDefault="58DC71F1" w14:paraId="0ACFF29B" w14:textId="7A6C2230">
      <w:pPr>
        <w:ind w:left="1260"/>
        <w:rPr>
          <w:sz w:val="28"/>
          <w:szCs w:val="28"/>
          <w:lang w:val="es-MX"/>
        </w:rPr>
      </w:pPr>
    </w:p>
    <w:tbl>
      <w:tblPr>
        <w:tblW w:w="0" w:type="auto"/>
        <w:tblLook w:val="04A0" w:firstRow="1" w:lastRow="0" w:firstColumn="1" w:lastColumn="0" w:noHBand="0" w:noVBand="1"/>
      </w:tblPr>
      <w:tblGrid>
        <w:gridCol w:w="2685"/>
        <w:gridCol w:w="2160"/>
        <w:gridCol w:w="3810"/>
      </w:tblGrid>
      <w:tr w:rsidR="1352249E" w:rsidTr="1352249E" w14:paraId="47DA0F0C"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1352249E" w:rsidP="1352249E" w:rsidRDefault="1352249E" w14:paraId="2F4BE8E5" w14:textId="4A4EBB11">
            <w:pPr>
              <w:jc w:val="center"/>
            </w:pPr>
            <w:r w:rsidRPr="1352249E">
              <w:rPr>
                <w:rFonts w:eastAsia="Times New Roman" w:cs="Times New Roman"/>
                <w:b/>
                <w:bCs/>
                <w:lang w:val="es-MX"/>
              </w:rPr>
              <w:t>Campos</w:t>
            </w:r>
            <w:r w:rsidRPr="1352249E">
              <w:rPr>
                <w:rFonts w:eastAsia="Times New Roman" w:cs="Times New Roman"/>
              </w:rPr>
              <w:t xml:space="preserve"> </w:t>
            </w:r>
          </w:p>
        </w:tc>
        <w:tc>
          <w:tcPr>
            <w:tcW w:w="2160" w:type="dxa"/>
            <w:tcBorders>
              <w:top w:val="single" w:color="auto" w:sz="8" w:space="0"/>
              <w:left w:val="single" w:color="auto" w:sz="8" w:space="0"/>
              <w:bottom w:val="single" w:color="auto" w:sz="8" w:space="0"/>
              <w:right w:val="single" w:color="auto" w:sz="8" w:space="0"/>
            </w:tcBorders>
          </w:tcPr>
          <w:p w:rsidR="1352249E" w:rsidP="1352249E" w:rsidRDefault="1352249E" w14:paraId="2E0F7859" w14:textId="1FF52F99">
            <w:pPr>
              <w:jc w:val="center"/>
            </w:pPr>
            <w:r w:rsidRPr="1352249E">
              <w:rPr>
                <w:rFonts w:eastAsia="Times New Roman" w:cs="Times New Roman"/>
                <w:b/>
                <w:bCs/>
                <w:lang w:val="es-MX"/>
              </w:rPr>
              <w:t>Visible</w:t>
            </w:r>
            <w:r w:rsidRPr="1352249E">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1352249E" w:rsidP="1352249E" w:rsidRDefault="1352249E" w14:paraId="33857D18" w14:textId="77654C8C">
            <w:pPr>
              <w:jc w:val="center"/>
            </w:pPr>
            <w:r w:rsidRPr="1352249E">
              <w:rPr>
                <w:rFonts w:eastAsia="Times New Roman" w:cs="Times New Roman"/>
                <w:b/>
                <w:bCs/>
                <w:lang w:val="es-MX"/>
              </w:rPr>
              <w:t>Descripción</w:t>
            </w:r>
            <w:r w:rsidRPr="1352249E">
              <w:rPr>
                <w:rFonts w:eastAsia="Times New Roman" w:cs="Times New Roman"/>
              </w:rPr>
              <w:t xml:space="preserve"> </w:t>
            </w:r>
          </w:p>
        </w:tc>
      </w:tr>
      <w:tr w:rsidR="1352249E" w:rsidTr="1352249E" w14:paraId="763BF9E7"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1352249E" w:rsidRDefault="1352249E" w14:paraId="178C3377" w14:textId="1C1E97AC">
            <w:r w:rsidRPr="1352249E">
              <w:rPr>
                <w:rFonts w:eastAsia="Times New Roman" w:cs="Times New Roman"/>
                <w:lang w:val="es-MX"/>
              </w:rPr>
              <w:t>Código del Lugar</w:t>
            </w:r>
          </w:p>
        </w:tc>
        <w:tc>
          <w:tcPr>
            <w:tcW w:w="2160" w:type="dxa"/>
            <w:tcBorders>
              <w:top w:val="single" w:color="auto" w:sz="8" w:space="0"/>
              <w:left w:val="single" w:color="auto" w:sz="8" w:space="0"/>
              <w:bottom w:val="single" w:color="auto" w:sz="8" w:space="0"/>
              <w:right w:val="single" w:color="auto" w:sz="8" w:space="0"/>
            </w:tcBorders>
          </w:tcPr>
          <w:p w:rsidR="1352249E" w:rsidRDefault="1352249E" w14:paraId="4E08E665" w14:textId="3A035AF6">
            <w:r w:rsidRPr="1352249E">
              <w:rPr>
                <w:rFonts w:eastAsia="Times New Roman" w:cs="Times New Roman"/>
                <w:lang w:val="es-MX"/>
              </w:rPr>
              <w:t>Si</w:t>
            </w:r>
            <w:r w:rsidRPr="1352249E">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1352249E" w:rsidRDefault="1352249E" w14:paraId="70F95719" w14:textId="0C140B0F">
            <w:proofErr w:type="spellStart"/>
            <w:r w:rsidRPr="1352249E">
              <w:rPr>
                <w:rFonts w:eastAsia="Times New Roman" w:cs="Times New Roman"/>
                <w:lang w:val="es-MX"/>
              </w:rPr>
              <w:t>ta_lugar.CI_Codigo</w:t>
            </w:r>
            <w:proofErr w:type="spellEnd"/>
            <w:r w:rsidRPr="1352249E">
              <w:rPr>
                <w:rFonts w:eastAsia="Times New Roman" w:cs="Times New Roman"/>
              </w:rPr>
              <w:t xml:space="preserve"> </w:t>
            </w:r>
          </w:p>
        </w:tc>
      </w:tr>
      <w:tr w:rsidR="1352249E" w:rsidTr="1352249E" w14:paraId="549B7AA8"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1352249E" w:rsidRDefault="1352249E" w14:paraId="0D2DD3B6" w14:textId="6F6E41CB">
            <w:r w:rsidRPr="1352249E">
              <w:rPr>
                <w:rFonts w:eastAsia="Times New Roman" w:cs="Times New Roman"/>
              </w:rPr>
              <w:t xml:space="preserve">Hecho </w:t>
            </w:r>
          </w:p>
        </w:tc>
        <w:tc>
          <w:tcPr>
            <w:tcW w:w="2160" w:type="dxa"/>
            <w:tcBorders>
              <w:top w:val="single" w:color="auto" w:sz="8" w:space="0"/>
              <w:left w:val="single" w:color="auto" w:sz="8" w:space="0"/>
              <w:bottom w:val="single" w:color="auto" w:sz="8" w:space="0"/>
              <w:right w:val="single" w:color="auto" w:sz="8" w:space="0"/>
            </w:tcBorders>
          </w:tcPr>
          <w:p w:rsidR="1352249E" w:rsidRDefault="1352249E" w14:paraId="7CB00B85" w14:textId="70C45B22">
            <w:r w:rsidRPr="1352249E">
              <w:rPr>
                <w:rFonts w:eastAsia="Times New Roman" w:cs="Times New Roman"/>
                <w:lang w:val="es-MX"/>
              </w:rPr>
              <w:t>Si</w:t>
            </w:r>
            <w:r w:rsidRPr="1352249E">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1352249E" w:rsidRDefault="1352249E" w14:paraId="6DB90161" w14:textId="48039185">
            <w:proofErr w:type="spellStart"/>
            <w:r w:rsidRPr="1352249E">
              <w:rPr>
                <w:rFonts w:eastAsia="Times New Roman" w:cs="Times New Roman"/>
                <w:lang w:val="es-MX"/>
              </w:rPr>
              <w:t>ta_lugar.CV_Hecho</w:t>
            </w:r>
            <w:proofErr w:type="spellEnd"/>
          </w:p>
        </w:tc>
      </w:tr>
      <w:tr w:rsidR="1352249E" w:rsidTr="1352249E" w14:paraId="3AA3CB64"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1352249E" w:rsidRDefault="1352249E" w14:paraId="522E20E1" w14:textId="20B3A773">
            <w:r w:rsidRPr="1352249E">
              <w:rPr>
                <w:rFonts w:eastAsia="Times New Roman" w:cs="Times New Roman"/>
                <w:lang w:val="es-MX"/>
              </w:rPr>
              <w:t>Descripción</w:t>
            </w:r>
            <w:r w:rsidRPr="1352249E">
              <w:rPr>
                <w:rFonts w:eastAsia="Times New Roman" w:cs="Times New Roman"/>
              </w:rPr>
              <w:t xml:space="preserve"> </w:t>
            </w:r>
          </w:p>
        </w:tc>
        <w:tc>
          <w:tcPr>
            <w:tcW w:w="2160" w:type="dxa"/>
            <w:tcBorders>
              <w:top w:val="single" w:color="auto" w:sz="8" w:space="0"/>
              <w:left w:val="single" w:color="auto" w:sz="8" w:space="0"/>
              <w:bottom w:val="single" w:color="auto" w:sz="8" w:space="0"/>
              <w:right w:val="single" w:color="auto" w:sz="8" w:space="0"/>
            </w:tcBorders>
          </w:tcPr>
          <w:p w:rsidR="1352249E" w:rsidRDefault="1352249E" w14:paraId="360E956E" w14:textId="6639AC3A">
            <w:r w:rsidRPr="1352249E">
              <w:rPr>
                <w:rFonts w:eastAsia="Times New Roman" w:cs="Times New Roman"/>
                <w:lang w:val="es-MX"/>
              </w:rPr>
              <w:t xml:space="preserve">Si </w:t>
            </w:r>
            <w:r w:rsidRPr="1352249E">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1352249E" w:rsidRDefault="1352249E" w14:paraId="799465B8" w14:textId="77696D55">
            <w:proofErr w:type="spellStart"/>
            <w:r w:rsidRPr="1352249E">
              <w:rPr>
                <w:rFonts w:eastAsia="Times New Roman" w:cs="Times New Roman"/>
                <w:lang w:val="es-MX"/>
              </w:rPr>
              <w:t>ta_lugar.CV_Descripcion</w:t>
            </w:r>
            <w:proofErr w:type="spellEnd"/>
            <w:r w:rsidRPr="1352249E">
              <w:rPr>
                <w:rFonts w:eastAsia="Times New Roman" w:cs="Times New Roman"/>
              </w:rPr>
              <w:t xml:space="preserve"> </w:t>
            </w:r>
          </w:p>
        </w:tc>
      </w:tr>
      <w:tr w:rsidR="1352249E" w:rsidTr="1352249E" w14:paraId="56AF1854"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1352249E" w:rsidRDefault="1352249E" w14:paraId="3BAEBAB7" w14:textId="71F58FAC">
            <w:r w:rsidRPr="1352249E">
              <w:rPr>
                <w:rFonts w:eastAsia="Times New Roman" w:cs="Times New Roman"/>
                <w:lang w:val="es-MX"/>
              </w:rPr>
              <w:t>Tipo Lugar</w:t>
            </w:r>
          </w:p>
        </w:tc>
        <w:tc>
          <w:tcPr>
            <w:tcW w:w="2160" w:type="dxa"/>
            <w:tcBorders>
              <w:top w:val="single" w:color="auto" w:sz="8" w:space="0"/>
              <w:left w:val="single" w:color="auto" w:sz="8" w:space="0"/>
              <w:bottom w:val="single" w:color="auto" w:sz="8" w:space="0"/>
              <w:right w:val="single" w:color="auto" w:sz="8" w:space="0"/>
            </w:tcBorders>
          </w:tcPr>
          <w:p w:rsidR="1352249E" w:rsidRDefault="1352249E" w14:paraId="05EAC4AF" w14:textId="57FBF8C2">
            <w:r w:rsidRPr="1352249E">
              <w:rPr>
                <w:rFonts w:eastAsia="Times New Roman" w:cs="Times New Roman"/>
                <w:lang w:val="es-MX"/>
              </w:rPr>
              <w:t>Si</w:t>
            </w:r>
          </w:p>
        </w:tc>
        <w:tc>
          <w:tcPr>
            <w:tcW w:w="3810" w:type="dxa"/>
            <w:tcBorders>
              <w:top w:val="single" w:color="auto" w:sz="8" w:space="0"/>
              <w:left w:val="single" w:color="auto" w:sz="8" w:space="0"/>
              <w:bottom w:val="single" w:color="auto" w:sz="8" w:space="0"/>
              <w:right w:val="single" w:color="auto" w:sz="8" w:space="0"/>
            </w:tcBorders>
          </w:tcPr>
          <w:p w:rsidR="1352249E" w:rsidRDefault="1352249E" w14:paraId="0B5CDD17" w14:textId="2ED210D9">
            <w:proofErr w:type="spellStart"/>
            <w:r w:rsidRPr="1352249E">
              <w:rPr>
                <w:rFonts w:eastAsia="Times New Roman" w:cs="Times New Roman"/>
                <w:lang w:val="es-MX"/>
              </w:rPr>
              <w:t>ta_lugar.CV_Tipo_Lugar</w:t>
            </w:r>
            <w:proofErr w:type="spellEnd"/>
            <w:r w:rsidRPr="1352249E">
              <w:rPr>
                <w:rFonts w:eastAsia="Times New Roman" w:cs="Times New Roman"/>
              </w:rPr>
              <w:t xml:space="preserve"> </w:t>
            </w:r>
          </w:p>
        </w:tc>
      </w:tr>
      <w:tr w:rsidR="1352249E" w:rsidTr="1352249E" w14:paraId="57CDD0C7"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1352249E" w:rsidRDefault="1352249E" w14:paraId="4C97622D" w14:textId="33F17ECD">
            <w:r w:rsidRPr="1352249E">
              <w:rPr>
                <w:rFonts w:eastAsia="Times New Roman" w:cs="Times New Roman"/>
                <w:lang w:val="es-MX"/>
              </w:rPr>
              <w:t>Dirección</w:t>
            </w:r>
          </w:p>
        </w:tc>
        <w:tc>
          <w:tcPr>
            <w:tcW w:w="2160" w:type="dxa"/>
            <w:tcBorders>
              <w:top w:val="single" w:color="auto" w:sz="8" w:space="0"/>
              <w:left w:val="single" w:color="auto" w:sz="8" w:space="0"/>
              <w:bottom w:val="single" w:color="auto" w:sz="8" w:space="0"/>
              <w:right w:val="single" w:color="auto" w:sz="8" w:space="0"/>
            </w:tcBorders>
          </w:tcPr>
          <w:p w:rsidR="1352249E" w:rsidRDefault="1352249E" w14:paraId="0C0C0554" w14:textId="54ED291D">
            <w:r w:rsidRPr="1352249E">
              <w:rPr>
                <w:rFonts w:eastAsia="Times New Roman" w:cs="Times New Roman"/>
                <w:lang w:val="es-MX"/>
              </w:rPr>
              <w:t>Si</w:t>
            </w:r>
          </w:p>
        </w:tc>
        <w:tc>
          <w:tcPr>
            <w:tcW w:w="3810" w:type="dxa"/>
            <w:tcBorders>
              <w:top w:val="single" w:color="auto" w:sz="8" w:space="0"/>
              <w:left w:val="single" w:color="auto" w:sz="8" w:space="0"/>
              <w:bottom w:val="single" w:color="auto" w:sz="8" w:space="0"/>
              <w:right w:val="single" w:color="auto" w:sz="8" w:space="0"/>
            </w:tcBorders>
          </w:tcPr>
          <w:p w:rsidR="1352249E" w:rsidRDefault="1352249E" w14:paraId="59294238" w14:textId="64E3A35C">
            <w:proofErr w:type="spellStart"/>
            <w:r w:rsidRPr="1352249E">
              <w:rPr>
                <w:rFonts w:eastAsia="Times New Roman" w:cs="Times New Roman"/>
                <w:lang w:val="es-MX"/>
              </w:rPr>
              <w:t>ta_lugar.CV_Direccion</w:t>
            </w:r>
            <w:proofErr w:type="spellEnd"/>
          </w:p>
        </w:tc>
      </w:tr>
      <w:tr w:rsidR="1352249E" w:rsidTr="1352249E" w14:paraId="7ED33EFF"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1352249E" w:rsidRDefault="1352249E" w14:paraId="375BEC3C" w14:textId="73D6810B">
            <w:r w:rsidRPr="1352249E">
              <w:rPr>
                <w:rFonts w:eastAsia="Times New Roman" w:cs="Times New Roman"/>
                <w:lang w:val="es-MX"/>
              </w:rPr>
              <w:t>Ciudad</w:t>
            </w:r>
          </w:p>
        </w:tc>
        <w:tc>
          <w:tcPr>
            <w:tcW w:w="2160" w:type="dxa"/>
            <w:tcBorders>
              <w:top w:val="single" w:color="auto" w:sz="8" w:space="0"/>
              <w:left w:val="single" w:color="auto" w:sz="8" w:space="0"/>
              <w:bottom w:val="single" w:color="auto" w:sz="8" w:space="0"/>
              <w:right w:val="single" w:color="auto" w:sz="8" w:space="0"/>
            </w:tcBorders>
          </w:tcPr>
          <w:p w:rsidR="1352249E" w:rsidRDefault="1352249E" w14:paraId="42BA8230" w14:textId="1D202DA2">
            <w:r w:rsidRPr="1352249E">
              <w:rPr>
                <w:rFonts w:eastAsia="Times New Roman" w:cs="Times New Roman"/>
                <w:lang w:val="es-MX"/>
              </w:rPr>
              <w:t>Si</w:t>
            </w:r>
          </w:p>
        </w:tc>
        <w:tc>
          <w:tcPr>
            <w:tcW w:w="3810" w:type="dxa"/>
            <w:tcBorders>
              <w:top w:val="single" w:color="auto" w:sz="8" w:space="0"/>
              <w:left w:val="single" w:color="auto" w:sz="8" w:space="0"/>
              <w:bottom w:val="single" w:color="auto" w:sz="8" w:space="0"/>
              <w:right w:val="single" w:color="auto" w:sz="8" w:space="0"/>
            </w:tcBorders>
          </w:tcPr>
          <w:p w:rsidR="1352249E" w:rsidRDefault="1352249E" w14:paraId="723D93CE" w14:textId="386C7DE4">
            <w:proofErr w:type="spellStart"/>
            <w:r w:rsidRPr="1352249E">
              <w:rPr>
                <w:rFonts w:eastAsia="Times New Roman" w:cs="Times New Roman"/>
                <w:lang w:val="es-MX"/>
              </w:rPr>
              <w:t>ta_lugar.CV_Ciudad</w:t>
            </w:r>
            <w:proofErr w:type="spellEnd"/>
          </w:p>
        </w:tc>
      </w:tr>
      <w:tr w:rsidR="1352249E" w:rsidTr="1352249E" w14:paraId="436FFB72"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1352249E" w:rsidRDefault="1352249E" w14:paraId="1817D294" w14:textId="75180E4C">
            <w:proofErr w:type="spellStart"/>
            <w:r w:rsidRPr="1352249E">
              <w:rPr>
                <w:rFonts w:eastAsia="Times New Roman" w:cs="Times New Roman"/>
                <w:lang w:val="es-MX"/>
              </w:rPr>
              <w:t>Pais</w:t>
            </w:r>
            <w:proofErr w:type="spellEnd"/>
          </w:p>
        </w:tc>
        <w:tc>
          <w:tcPr>
            <w:tcW w:w="2160" w:type="dxa"/>
            <w:tcBorders>
              <w:top w:val="single" w:color="auto" w:sz="8" w:space="0"/>
              <w:left w:val="single" w:color="auto" w:sz="8" w:space="0"/>
              <w:bottom w:val="single" w:color="auto" w:sz="8" w:space="0"/>
              <w:right w:val="single" w:color="auto" w:sz="8" w:space="0"/>
            </w:tcBorders>
          </w:tcPr>
          <w:p w:rsidR="1352249E" w:rsidRDefault="1352249E" w14:paraId="1E5DA947" w14:textId="18A3B41E">
            <w:r w:rsidRPr="1352249E">
              <w:rPr>
                <w:rFonts w:eastAsia="Times New Roman" w:cs="Times New Roman"/>
                <w:lang w:val="es-MX"/>
              </w:rPr>
              <w:t>Si</w:t>
            </w:r>
          </w:p>
        </w:tc>
        <w:tc>
          <w:tcPr>
            <w:tcW w:w="3810" w:type="dxa"/>
            <w:tcBorders>
              <w:top w:val="single" w:color="auto" w:sz="8" w:space="0"/>
              <w:left w:val="single" w:color="auto" w:sz="8" w:space="0"/>
              <w:bottom w:val="single" w:color="auto" w:sz="8" w:space="0"/>
              <w:right w:val="single" w:color="auto" w:sz="8" w:space="0"/>
            </w:tcBorders>
          </w:tcPr>
          <w:p w:rsidR="1352249E" w:rsidRDefault="1352249E" w14:paraId="4CF34409" w14:textId="5A019905">
            <w:proofErr w:type="spellStart"/>
            <w:r w:rsidRPr="1352249E">
              <w:rPr>
                <w:rFonts w:eastAsia="Times New Roman" w:cs="Times New Roman"/>
                <w:lang w:val="es-MX"/>
              </w:rPr>
              <w:t>ta_lugar.CV_Pais</w:t>
            </w:r>
            <w:proofErr w:type="spellEnd"/>
          </w:p>
        </w:tc>
      </w:tr>
    </w:tbl>
    <w:p w:rsidR="58DC71F1" w:rsidP="1352249E" w:rsidRDefault="58DC71F1" w14:paraId="06650109" w14:textId="7B8057C4"/>
    <w:p w:rsidR="58DC71F1" w:rsidP="48661098" w:rsidRDefault="58DC71F1" w14:paraId="02A54DFA" w14:textId="51F554C2">
      <w:pPr>
        <w:ind w:left="1260"/>
        <w:rPr>
          <w:rFonts w:eastAsia="Calibri" w:cs="Arial"/>
          <w:lang w:val="es-MX"/>
        </w:rPr>
      </w:pPr>
    </w:p>
    <w:p w:rsidR="58DC71F1" w:rsidP="48661098" w:rsidRDefault="48661098" w14:paraId="117EA736" w14:textId="5DF8B97D">
      <w:pPr>
        <w:ind w:left="1260" w:firstLine="708"/>
        <w:rPr>
          <w:sz w:val="28"/>
          <w:szCs w:val="28"/>
          <w:lang w:val="es-MX"/>
        </w:rPr>
      </w:pPr>
      <w:r w:rsidRPr="48661098">
        <w:rPr>
          <w:sz w:val="28"/>
          <w:szCs w:val="28"/>
          <w:lang w:val="es-MX"/>
        </w:rPr>
        <w:t xml:space="preserve">5.1.3.4.4 </w:t>
      </w:r>
      <w:proofErr w:type="spellStart"/>
      <w:r w:rsidRPr="48661098">
        <w:rPr>
          <w:sz w:val="28"/>
          <w:szCs w:val="28"/>
          <w:lang w:val="es-MX"/>
        </w:rPr>
        <w:t>Grid</w:t>
      </w:r>
      <w:proofErr w:type="spellEnd"/>
    </w:p>
    <w:p w:rsidR="58DC71F1" w:rsidP="48661098" w:rsidRDefault="58DC71F1" w14:paraId="691F7DAF" w14:textId="74157FDD">
      <w:pPr>
        <w:ind w:left="1260"/>
        <w:rPr>
          <w:sz w:val="28"/>
          <w:szCs w:val="28"/>
          <w:lang w:val="es-MX"/>
        </w:rPr>
      </w:pPr>
    </w:p>
    <w:p w:rsidR="58DC71F1" w:rsidP="48661098" w:rsidRDefault="48661098" w14:paraId="7EE6F6EA" w14:textId="3975EF2A">
      <w:pPr>
        <w:ind w:left="1416" w:firstLine="708"/>
        <w:rPr>
          <w:szCs w:val="24"/>
          <w:lang w:val="es-MX"/>
        </w:rPr>
      </w:pPr>
      <w:r w:rsidRPr="48661098">
        <w:rPr>
          <w:szCs w:val="24"/>
          <w:lang w:val="es-MX"/>
        </w:rPr>
        <w:t xml:space="preserve">No hay </w:t>
      </w:r>
      <w:proofErr w:type="spellStart"/>
      <w:r w:rsidRPr="48661098">
        <w:rPr>
          <w:szCs w:val="24"/>
          <w:lang w:val="es-MX"/>
        </w:rPr>
        <w:t>Grid</w:t>
      </w:r>
      <w:proofErr w:type="spellEnd"/>
    </w:p>
    <w:p w:rsidR="58DC71F1" w:rsidP="48661098" w:rsidRDefault="58DC71F1" w14:paraId="1ACF6E62" w14:textId="62278E38">
      <w:pPr>
        <w:ind w:left="1260"/>
        <w:rPr>
          <w:rFonts w:eastAsia="Calibri" w:cs="Arial"/>
          <w:lang w:val="es-MX"/>
        </w:rPr>
      </w:pPr>
    </w:p>
    <w:p w:rsidR="58DC71F1" w:rsidP="48661098" w:rsidRDefault="48661098" w14:paraId="1A222C9F" w14:textId="1099A9D5">
      <w:pPr>
        <w:ind w:left="1260" w:firstLine="708"/>
        <w:rPr>
          <w:sz w:val="28"/>
          <w:szCs w:val="28"/>
          <w:lang w:val="es-MX"/>
        </w:rPr>
      </w:pPr>
      <w:r w:rsidRPr="48661098">
        <w:rPr>
          <w:sz w:val="28"/>
          <w:szCs w:val="28"/>
          <w:lang w:val="es-MX"/>
        </w:rPr>
        <w:t>5.18.3.4.5 Detalle de la Implementación</w:t>
      </w:r>
    </w:p>
    <w:p w:rsidR="58DC71F1" w:rsidP="48661098" w:rsidRDefault="58DC71F1" w14:paraId="4D33D824" w14:textId="56B2BD2F">
      <w:pPr>
        <w:ind w:left="1710"/>
        <w:rPr>
          <w:sz w:val="28"/>
          <w:szCs w:val="28"/>
          <w:lang w:val="es-MX"/>
        </w:rPr>
      </w:pPr>
    </w:p>
    <w:p w:rsidR="58DC71F1" w:rsidP="48661098" w:rsidRDefault="48661098" w14:paraId="7CD80B80" w14:textId="4D6DD41A">
      <w:pPr>
        <w:ind w:left="1710" w:firstLine="708"/>
        <w:rPr>
          <w:sz w:val="28"/>
          <w:szCs w:val="28"/>
          <w:lang w:val="es-MX"/>
        </w:rPr>
      </w:pPr>
      <w:r w:rsidRPr="48661098">
        <w:rPr>
          <w:sz w:val="28"/>
          <w:szCs w:val="28"/>
          <w:lang w:val="es-MX"/>
        </w:rPr>
        <w:t>5.18.3.4.5.1 Eliminar datos</w:t>
      </w:r>
    </w:p>
    <w:p w:rsidR="58DC71F1" w:rsidP="48661098" w:rsidRDefault="58DC71F1" w14:paraId="721843DE" w14:textId="20C7892D">
      <w:pPr>
        <w:ind w:left="1710"/>
        <w:rPr>
          <w:sz w:val="28"/>
          <w:szCs w:val="28"/>
          <w:lang w:val="es-MX"/>
        </w:rPr>
      </w:pPr>
    </w:p>
    <w:p w:rsidR="58DC71F1" w:rsidP="48661098" w:rsidRDefault="48661098" w14:paraId="3B7F5798" w14:textId="304840D0">
      <w:pPr>
        <w:ind w:left="2124" w:firstLine="708"/>
        <w:rPr>
          <w:szCs w:val="24"/>
          <w:lang w:val="es-MX"/>
        </w:rPr>
      </w:pPr>
      <w:r w:rsidRPr="48661098">
        <w:rPr>
          <w:szCs w:val="24"/>
          <w:lang w:val="es-MX"/>
        </w:rPr>
        <w:t>El usuario verifica la información mostrada en la interfaz y posteriormente presiona el botón eliminar, este elimina la información seleccionada y la envía a eliminar de la base de datos. En este caso se muestra un mensaje de confirmación el cual es una alerta para evitar errores.</w:t>
      </w:r>
    </w:p>
    <w:p w:rsidR="58DC71F1" w:rsidP="48661098" w:rsidRDefault="58DC71F1" w14:paraId="3FDDAB7F" w14:textId="7408A65D">
      <w:pPr>
        <w:rPr>
          <w:sz w:val="28"/>
          <w:szCs w:val="28"/>
          <w:lang w:val="es-MX"/>
        </w:rPr>
      </w:pPr>
    </w:p>
    <w:p w:rsidR="6161EF0E" w:rsidP="6161EF0E" w:rsidRDefault="6161EF0E" w14:paraId="6EF01E50" w14:textId="0CB4FA11">
      <w:pPr>
        <w:rPr>
          <w:sz w:val="28"/>
          <w:szCs w:val="28"/>
          <w:lang w:val="es-MX"/>
        </w:rPr>
      </w:pPr>
    </w:p>
    <w:p w:rsidR="6161EF0E" w:rsidP="6161EF0E" w:rsidRDefault="6161EF0E" w14:paraId="45E6F243" w14:textId="59830551">
      <w:pPr>
        <w:rPr>
          <w:sz w:val="28"/>
          <w:szCs w:val="28"/>
          <w:lang w:val="es-MX"/>
        </w:rPr>
      </w:pPr>
    </w:p>
    <w:p w:rsidR="6161EF0E" w:rsidP="6161EF0E" w:rsidRDefault="6161EF0E" w14:paraId="45FC079B" w14:textId="1D595200">
      <w:pPr>
        <w:rPr>
          <w:sz w:val="28"/>
          <w:szCs w:val="28"/>
          <w:lang w:val="es-MX"/>
        </w:rPr>
      </w:pPr>
    </w:p>
    <w:p w:rsidR="6161EF0E" w:rsidP="6161EF0E" w:rsidRDefault="6161EF0E" w14:paraId="336B6B8F" w14:textId="4FFC61A6">
      <w:pPr>
        <w:rPr>
          <w:sz w:val="28"/>
          <w:szCs w:val="28"/>
          <w:lang w:val="es-MX"/>
        </w:rPr>
      </w:pPr>
    </w:p>
    <w:p w:rsidR="6161EF0E" w:rsidP="6161EF0E" w:rsidRDefault="6161EF0E" w14:paraId="7B9B1087" w14:textId="0AD6AFFF">
      <w:pPr>
        <w:rPr>
          <w:sz w:val="28"/>
          <w:szCs w:val="28"/>
          <w:lang w:val="es-MX"/>
        </w:rPr>
      </w:pPr>
    </w:p>
    <w:p w:rsidR="6161EF0E" w:rsidP="6161EF0E" w:rsidRDefault="6161EF0E" w14:paraId="544F167F" w14:textId="3422280A">
      <w:pPr>
        <w:rPr>
          <w:sz w:val="28"/>
          <w:szCs w:val="28"/>
          <w:lang w:val="es-MX"/>
        </w:rPr>
      </w:pPr>
    </w:p>
    <w:p w:rsidR="6161EF0E" w:rsidP="6161EF0E" w:rsidRDefault="6161EF0E" w14:paraId="431E18B4" w14:textId="16CCF0B2">
      <w:pPr>
        <w:rPr>
          <w:sz w:val="28"/>
          <w:szCs w:val="28"/>
          <w:lang w:val="es-MX"/>
        </w:rPr>
      </w:pPr>
    </w:p>
    <w:p w:rsidR="58DC71F1" w:rsidP="48661098" w:rsidRDefault="58DC71F1" w14:paraId="57DDFC9E" w14:textId="1170A9AF"/>
    <w:p w:rsidR="58DC71F1" w:rsidP="48661098" w:rsidRDefault="1352249E" w14:paraId="18E9C324" w14:textId="79BEFFB8">
      <w:pPr>
        <w:pStyle w:val="Ttulo2"/>
        <w:rPr>
          <w:b/>
          <w:bCs/>
          <w:color w:val="000000" w:themeColor="text1"/>
          <w:lang w:val="es-MX"/>
        </w:rPr>
      </w:pPr>
      <w:bookmarkStart w:name="_Toc135464740" w:id="80"/>
      <w:r w:rsidRPr="1352249E">
        <w:rPr>
          <w:b/>
          <w:bCs/>
          <w:color w:val="000000" w:themeColor="text1"/>
        </w:rPr>
        <w:lastRenderedPageBreak/>
        <w:t xml:space="preserve">5.19 Funcionalidad de Mantenimiento de Tipo de Relación </w:t>
      </w:r>
      <w:r w:rsidRPr="1352249E">
        <w:rPr>
          <w:b/>
          <w:bCs/>
          <w:color w:val="000000" w:themeColor="text1"/>
          <w:lang w:val="es-MX"/>
        </w:rPr>
        <w:t>(RF-19)</w:t>
      </w:r>
      <w:bookmarkEnd w:id="80"/>
    </w:p>
    <w:p w:rsidR="4E415AD5" w:rsidP="1352249E" w:rsidRDefault="1352249E" w14:paraId="40A8A0B8" w14:textId="519A2783">
      <w:pPr>
        <w:rPr>
          <w:rFonts w:eastAsia="Times New Roman" w:cs="Times New Roman"/>
          <w:szCs w:val="24"/>
          <w:lang w:val="es-MX"/>
        </w:rPr>
      </w:pPr>
      <w:r w:rsidRPr="1352249E">
        <w:rPr>
          <w:rFonts w:eastAsia="Times New Roman" w:cs="Times New Roman"/>
          <w:szCs w:val="24"/>
          <w:lang w:val="es-MX"/>
        </w:rPr>
        <w:t xml:space="preserve"> </w:t>
      </w:r>
    </w:p>
    <w:p w:rsidR="4E415AD5" w:rsidP="1352249E" w:rsidRDefault="1352249E" w14:paraId="60974271" w14:textId="3A4DE815">
      <w:pPr>
        <w:ind w:firstLine="705"/>
      </w:pPr>
      <w:r w:rsidRPr="1352249E">
        <w:rPr>
          <w:rFonts w:eastAsia="Times New Roman" w:cs="Times New Roman"/>
          <w:color w:val="000000" w:themeColor="text1"/>
          <w:lang w:val="es-MX"/>
        </w:rPr>
        <w:t xml:space="preserve">La funcionalidad debe ser administrada mediante un CRUD para permitir agregar, modificar o eliminar. Estos datos son los siguientes: Código, Titulo y Descripción, los cuales son necesarios para registrar un femicidio. Dicha gestión está ligada a un usuario con el permiso pertinente. </w:t>
      </w:r>
    </w:p>
    <w:p w:rsidR="4E415AD5" w:rsidP="4E415AD5" w:rsidRDefault="1352249E" w14:paraId="2AE45548" w14:textId="63467AB5">
      <w:r w:rsidRPr="1352249E">
        <w:rPr>
          <w:rFonts w:eastAsia="Times New Roman" w:cs="Times New Roman"/>
          <w:lang w:val="es-MX"/>
        </w:rPr>
        <w:t xml:space="preserve"> </w:t>
      </w:r>
    </w:p>
    <w:p w:rsidR="4E415AD5" w:rsidP="1352249E" w:rsidRDefault="1352249E" w14:paraId="06AC66C1" w14:textId="74797F03">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0EF64657" w14:textId="3B8EA8FF">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5.19.1 Diseño de procesos (Herramienta CASE)</w:t>
      </w:r>
    </w:p>
    <w:p w:rsidR="4E415AD5" w:rsidP="1352249E" w:rsidRDefault="4E415AD5" w14:paraId="47E6BCAC" w14:textId="550B525A">
      <w:pPr>
        <w:rPr>
          <w:rFonts w:eastAsia="Times New Roman" w:cs="Times New Roman"/>
          <w:color w:val="002060"/>
          <w:sz w:val="28"/>
          <w:szCs w:val="28"/>
          <w:lang w:val="es-MX"/>
        </w:rPr>
      </w:pPr>
    </w:p>
    <w:p w:rsidR="4E415AD5" w:rsidP="1352249E" w:rsidRDefault="76CFEA9C" w14:paraId="47FB5ABE" w14:textId="70DE4C5F">
      <w:r w:rsidRPr="76CFEA9C">
        <w:rPr>
          <w:rFonts w:eastAsia="Times New Roman" w:cs="Times New Roman"/>
          <w:lang w:val="es"/>
        </w:rPr>
        <w:t xml:space="preserve"> </w:t>
      </w:r>
    </w:p>
    <w:p w:rsidR="4E415AD5" w:rsidP="1352249E" w:rsidRDefault="4E415AD5" w14:paraId="7B808CA9" w14:textId="5D92CC92">
      <w:pPr>
        <w:rPr>
          <w:rFonts w:eastAsia="Times New Roman" w:cs="Times New Roman"/>
          <w:color w:val="000000" w:themeColor="text1"/>
          <w:sz w:val="28"/>
          <w:szCs w:val="28"/>
          <w:lang w:val="es-MX"/>
        </w:rPr>
      </w:pPr>
      <w:r>
        <w:rPr>
          <w:noProof/>
        </w:rPr>
        <w:drawing>
          <wp:inline distT="0" distB="0" distL="0" distR="0" wp14:anchorId="75A60E13" wp14:editId="48E297E4">
            <wp:extent cx="4572000" cy="4362450"/>
            <wp:effectExtent l="0" t="0" r="0" b="0"/>
            <wp:docPr id="332806340" name="Imagen 33280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4362450"/>
                    </a:xfrm>
                    <a:prstGeom prst="rect">
                      <a:avLst/>
                    </a:prstGeom>
                  </pic:spPr>
                </pic:pic>
              </a:graphicData>
            </a:graphic>
          </wp:inline>
        </w:drawing>
      </w:r>
    </w:p>
    <w:p w:rsidR="4E415AD5" w:rsidP="1352249E" w:rsidRDefault="4E415AD5" w14:paraId="43BD7683" w14:textId="28B2A783">
      <w:pPr>
        <w:rPr>
          <w:rFonts w:eastAsia="Times New Roman" w:cs="Times New Roman"/>
          <w:color w:val="000000" w:themeColor="text1"/>
          <w:sz w:val="28"/>
          <w:szCs w:val="28"/>
          <w:lang w:val="es-MX"/>
        </w:rPr>
      </w:pPr>
    </w:p>
    <w:p w:rsidR="4E415AD5" w:rsidP="1352249E" w:rsidRDefault="4E415AD5" w14:paraId="7E6EA119" w14:textId="6EBAABFF">
      <w:pPr>
        <w:rPr>
          <w:rFonts w:eastAsia="Times New Roman" w:cs="Times New Roman"/>
          <w:color w:val="000000" w:themeColor="text1"/>
          <w:sz w:val="28"/>
          <w:szCs w:val="28"/>
          <w:lang w:val="es-MX"/>
        </w:rPr>
      </w:pPr>
    </w:p>
    <w:p w:rsidR="4E415AD5" w:rsidP="1352249E" w:rsidRDefault="4E415AD5" w14:paraId="045FA56B" w14:textId="1F199D9C">
      <w:pPr>
        <w:rPr>
          <w:rFonts w:eastAsia="Times New Roman" w:cs="Times New Roman"/>
          <w:color w:val="000000" w:themeColor="text1"/>
          <w:sz w:val="28"/>
          <w:szCs w:val="28"/>
          <w:lang w:val="es-MX"/>
        </w:rPr>
      </w:pPr>
    </w:p>
    <w:p w:rsidR="4E415AD5" w:rsidP="1352249E" w:rsidRDefault="4E415AD5" w14:paraId="7BBDD11C" w14:textId="6A733C6E">
      <w:pPr>
        <w:rPr>
          <w:rFonts w:eastAsia="Times New Roman" w:cs="Times New Roman"/>
          <w:color w:val="000000" w:themeColor="text1"/>
          <w:sz w:val="28"/>
          <w:szCs w:val="28"/>
          <w:lang w:val="es-MX"/>
        </w:rPr>
      </w:pPr>
    </w:p>
    <w:p w:rsidR="4E415AD5" w:rsidP="1352249E" w:rsidRDefault="4E415AD5" w14:paraId="359DD667" w14:textId="4150539B">
      <w:pPr>
        <w:rPr>
          <w:rFonts w:eastAsia="Times New Roman" w:cs="Times New Roman"/>
          <w:color w:val="000000" w:themeColor="text1"/>
          <w:sz w:val="28"/>
          <w:szCs w:val="28"/>
          <w:lang w:val="es-MX"/>
        </w:rPr>
      </w:pPr>
    </w:p>
    <w:p w:rsidR="4E415AD5" w:rsidP="1352249E" w:rsidRDefault="4E415AD5" w14:paraId="1E172349" w14:textId="39EBF845">
      <w:pPr>
        <w:rPr>
          <w:rFonts w:eastAsia="Times New Roman" w:cs="Times New Roman"/>
          <w:color w:val="000000" w:themeColor="text1"/>
          <w:sz w:val="28"/>
          <w:szCs w:val="28"/>
          <w:lang w:val="es-MX"/>
        </w:rPr>
      </w:pPr>
    </w:p>
    <w:p w:rsidR="4E415AD5" w:rsidP="1352249E" w:rsidRDefault="4E415AD5" w14:paraId="2346710B" w14:textId="653F5C49">
      <w:pPr>
        <w:rPr>
          <w:rFonts w:eastAsia="Times New Roman" w:cs="Times New Roman"/>
          <w:color w:val="000000" w:themeColor="text1"/>
          <w:sz w:val="28"/>
          <w:szCs w:val="28"/>
          <w:lang w:val="es-MX"/>
        </w:rPr>
      </w:pPr>
    </w:p>
    <w:p w:rsidR="4E415AD5" w:rsidP="1352249E" w:rsidRDefault="1352249E" w14:paraId="31A2034B" w14:textId="3955671E">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5.19.2 Referencia  </w:t>
      </w:r>
    </w:p>
    <w:p w:rsidR="4E415AD5" w:rsidP="1352249E" w:rsidRDefault="1352249E" w14:paraId="4EF2069C" w14:textId="2B5FE254">
      <w:pPr>
        <w:rPr>
          <w:rFonts w:eastAsia="Times New Roman" w:cs="Times New Roman"/>
          <w:sz w:val="28"/>
          <w:szCs w:val="28"/>
          <w:lang w:val="es-MX"/>
        </w:rPr>
      </w:pPr>
      <w:r w:rsidRPr="5717326B" w:rsidR="5717326B">
        <w:rPr>
          <w:rFonts w:eastAsia="Times New Roman" w:cs="Times New Roman"/>
          <w:sz w:val="28"/>
          <w:szCs w:val="28"/>
          <w:lang w:val="es-MX"/>
        </w:rPr>
        <w:t xml:space="preserve"> </w:t>
      </w:r>
    </w:p>
    <w:p w:rsidR="4E415AD5" w:rsidP="5717326B" w:rsidRDefault="4E415AD5" w14:paraId="6065B117" w14:textId="13B17332">
      <w:pPr>
        <w:pStyle w:val="Normal"/>
      </w:pPr>
      <w:r>
        <w:drawing>
          <wp:inline wp14:editId="6C08B4DE" wp14:anchorId="2450A771">
            <wp:extent cx="4969565" cy="2143125"/>
            <wp:effectExtent l="0" t="0" r="0" b="0"/>
            <wp:docPr id="1291580002" name="" title=""/>
            <wp:cNvGraphicFramePr>
              <a:graphicFrameLocks noChangeAspect="1"/>
            </wp:cNvGraphicFramePr>
            <a:graphic>
              <a:graphicData uri="http://schemas.openxmlformats.org/drawingml/2006/picture">
                <pic:pic>
                  <pic:nvPicPr>
                    <pic:cNvPr id="0" name=""/>
                    <pic:cNvPicPr/>
                  </pic:nvPicPr>
                  <pic:blipFill>
                    <a:blip r:embed="Raabf501282a3446a">
                      <a:extLst>
                        <a:ext xmlns:a="http://schemas.openxmlformats.org/drawingml/2006/main" uri="{28A0092B-C50C-407E-A947-70E740481C1C}">
                          <a14:useLocalDpi val="0"/>
                        </a:ext>
                      </a:extLst>
                    </a:blip>
                    <a:stretch>
                      <a:fillRect/>
                    </a:stretch>
                  </pic:blipFill>
                  <pic:spPr>
                    <a:xfrm>
                      <a:off x="0" y="0"/>
                      <a:ext cx="4969565" cy="2143125"/>
                    </a:xfrm>
                    <a:prstGeom prst="rect">
                      <a:avLst/>
                    </a:prstGeom>
                  </pic:spPr>
                </pic:pic>
              </a:graphicData>
            </a:graphic>
          </wp:inline>
        </w:drawing>
      </w:r>
      <w:r>
        <w:br/>
      </w:r>
      <w:r w:rsidRPr="5717326B" w:rsidR="5717326B">
        <w:rPr>
          <w:rFonts w:eastAsia="Times New Roman" w:cs="Times New Roman"/>
          <w:lang w:val="es"/>
        </w:rPr>
        <w:t xml:space="preserve"> </w:t>
      </w:r>
    </w:p>
    <w:p w:rsidR="4E415AD5" w:rsidP="1352249E" w:rsidRDefault="1352249E" w14:paraId="3DCB1586" w14:textId="3BD40E10">
      <w:r w:rsidRPr="1352249E">
        <w:rPr>
          <w:rFonts w:eastAsia="Times New Roman" w:cs="Times New Roman"/>
          <w:szCs w:val="24"/>
          <w:lang w:val="es"/>
        </w:rPr>
        <w:t xml:space="preserve"> </w:t>
      </w:r>
    </w:p>
    <w:p w:rsidR="4E415AD5" w:rsidP="1352249E" w:rsidRDefault="1352249E" w14:paraId="7EE2A54B" w14:textId="001272B1">
      <w:pPr>
        <w:rPr>
          <w:rFonts w:eastAsia="Times New Roman" w:cs="Times New Roman"/>
          <w:szCs w:val="24"/>
          <w:lang w:val="es"/>
        </w:rPr>
      </w:pPr>
      <w:r w:rsidRPr="1352249E">
        <w:rPr>
          <w:rFonts w:eastAsia="Times New Roman" w:cs="Times New Roman"/>
          <w:color w:val="000000" w:themeColor="text1"/>
          <w:szCs w:val="24"/>
          <w:lang w:val="es-MX"/>
        </w:rPr>
        <w:t>Interfaz número 19: Este módulo se encarga de agregar, actualizar, mostrar y eliminar el tipo de relación que existe entre la víctima y el victimario.</w:t>
      </w:r>
      <w:r w:rsidRPr="1352249E">
        <w:rPr>
          <w:rFonts w:eastAsia="Times New Roman" w:cs="Times New Roman"/>
          <w:color w:val="000000" w:themeColor="text1"/>
          <w:szCs w:val="24"/>
          <w:lang w:val="es"/>
        </w:rPr>
        <w:t xml:space="preserve"> </w:t>
      </w:r>
      <w:r w:rsidRPr="1352249E">
        <w:rPr>
          <w:rFonts w:eastAsia="Times New Roman" w:cs="Times New Roman"/>
          <w:szCs w:val="24"/>
          <w:lang w:val="es"/>
        </w:rPr>
        <w:t xml:space="preserve"> </w:t>
      </w:r>
    </w:p>
    <w:p w:rsidR="4E415AD5" w:rsidP="1352249E" w:rsidRDefault="1352249E" w14:paraId="36196CB5" w14:textId="41C10DEE">
      <w:pPr>
        <w:rPr>
          <w:rFonts w:eastAsia="Times New Roman" w:cs="Times New Roman"/>
          <w:szCs w:val="24"/>
          <w:lang w:val="es"/>
        </w:rPr>
      </w:pPr>
      <w:r w:rsidRPr="1352249E">
        <w:rPr>
          <w:rFonts w:eastAsia="Times New Roman" w:cs="Times New Roman"/>
          <w:szCs w:val="24"/>
          <w:lang w:val="es"/>
        </w:rPr>
        <w:t xml:space="preserve"> </w:t>
      </w:r>
    </w:p>
    <w:p w:rsidR="4E415AD5" w:rsidP="1352249E" w:rsidRDefault="1352249E" w14:paraId="3244FB8C" w14:textId="261D0F41">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 Mantenimiento de tipo relación  </w:t>
      </w:r>
    </w:p>
    <w:p w:rsidR="4E415AD5" w:rsidP="1352249E" w:rsidRDefault="1352249E" w14:paraId="0ABC3024" w14:textId="5D2C647C">
      <w:pPr>
        <w:rPr>
          <w:rFonts w:eastAsia="Times New Roman" w:cs="Times New Roman"/>
          <w:sz w:val="28"/>
          <w:szCs w:val="28"/>
          <w:lang w:val="es-MX"/>
        </w:rPr>
      </w:pPr>
      <w:r w:rsidRPr="1352249E">
        <w:rPr>
          <w:rFonts w:eastAsia="Times New Roman" w:cs="Times New Roman"/>
          <w:sz w:val="28"/>
          <w:szCs w:val="28"/>
          <w:lang w:val="es-MX"/>
        </w:rPr>
        <w:t xml:space="preserve"> </w:t>
      </w:r>
    </w:p>
    <w:p w:rsidR="4E415AD5" w:rsidP="1352249E" w:rsidRDefault="1352249E" w14:paraId="42A60026" w14:textId="7F6BA5D0">
      <w:pPr>
        <w:rPr>
          <w:rFonts w:ascii="Segoe UI" w:hAnsi="Segoe UI" w:eastAsia="Segoe UI" w:cs="Segoe UI"/>
          <w:sz w:val="18"/>
          <w:szCs w:val="18"/>
          <w:lang w:val="es-MX"/>
        </w:rPr>
      </w:pPr>
      <w:r w:rsidRPr="1352249E">
        <w:rPr>
          <w:rFonts w:ascii="Segoe UI" w:hAnsi="Segoe UI" w:eastAsia="Segoe UI" w:cs="Segoe UI"/>
          <w:sz w:val="18"/>
          <w:szCs w:val="18"/>
          <w:lang w:val="es-MX"/>
        </w:rPr>
        <w:t xml:space="preserve"> </w:t>
      </w:r>
    </w:p>
    <w:p w:rsidR="4E415AD5" w:rsidP="1352249E" w:rsidRDefault="1352249E" w14:paraId="303C4F13" w14:textId="263D33F9">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5.19.3.1.1 Origen de Datos </w:t>
      </w:r>
    </w:p>
    <w:p w:rsidR="4E415AD5" w:rsidP="1352249E" w:rsidRDefault="1352249E" w14:paraId="33C6E82D" w14:textId="1D097C0D">
      <w:r w:rsidRPr="1352249E">
        <w:rPr>
          <w:rFonts w:eastAsia="Times New Roman" w:cs="Times New Roman"/>
          <w:sz w:val="28"/>
          <w:szCs w:val="28"/>
          <w:lang w:val="es-MX"/>
        </w:rPr>
        <w:t xml:space="preserve"> </w:t>
      </w:r>
    </w:p>
    <w:p w:rsidR="4E415AD5" w:rsidP="1352249E" w:rsidRDefault="1352249E" w14:paraId="3C2C3FFB" w14:textId="6C7B68B6">
      <w:pPr>
        <w:rPr>
          <w:rFonts w:eastAsia="Times New Roman" w:cs="Times New Roman"/>
          <w:szCs w:val="24"/>
          <w:lang w:val="es-MX"/>
        </w:rPr>
      </w:pPr>
      <w:r w:rsidRPr="1352249E">
        <w:rPr>
          <w:rFonts w:eastAsia="Times New Roman" w:cs="Times New Roman"/>
          <w:szCs w:val="24"/>
          <w:lang w:val="es-MX"/>
        </w:rPr>
        <w:t xml:space="preserve">No hay campos </w:t>
      </w:r>
    </w:p>
    <w:p w:rsidR="4E415AD5" w:rsidP="1352249E" w:rsidRDefault="1352249E" w14:paraId="5C47B6A7" w14:textId="7D98828A">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76A14C9E" w14:textId="0201B02E">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5.19.3.1.2 Destino de los Datos (Información sensible) </w:t>
      </w:r>
    </w:p>
    <w:p w:rsidR="4E415AD5" w:rsidP="1352249E" w:rsidRDefault="1352249E" w14:paraId="48C04B8F" w14:textId="6723EC65">
      <w:pPr>
        <w:rPr>
          <w:rFonts w:eastAsia="Times New Roman" w:cs="Times New Roman"/>
          <w:sz w:val="28"/>
          <w:szCs w:val="28"/>
          <w:lang w:val="es-MX"/>
        </w:rPr>
      </w:pPr>
      <w:r w:rsidRPr="1352249E">
        <w:rPr>
          <w:rFonts w:eastAsia="Times New Roman" w:cs="Times New Roman"/>
          <w:sz w:val="28"/>
          <w:szCs w:val="28"/>
          <w:lang w:val="es-MX"/>
        </w:rPr>
        <w:t xml:space="preserve"> </w:t>
      </w:r>
    </w:p>
    <w:p w:rsidR="4E415AD5" w:rsidP="1352249E" w:rsidRDefault="1352249E" w14:paraId="1B3733F7" w14:textId="622387FB">
      <w:pPr>
        <w:rPr>
          <w:rFonts w:eastAsia="Times New Roman" w:cs="Times New Roman"/>
          <w:szCs w:val="24"/>
          <w:lang w:val="es-MX"/>
        </w:rPr>
      </w:pPr>
      <w:r w:rsidRPr="1352249E">
        <w:rPr>
          <w:rFonts w:eastAsia="Times New Roman" w:cs="Times New Roman"/>
          <w:szCs w:val="24"/>
          <w:lang w:val="es-MX"/>
        </w:rPr>
        <w:t xml:space="preserve">No hay campos </w:t>
      </w:r>
    </w:p>
    <w:p w:rsidR="4E415AD5" w:rsidP="1352249E" w:rsidRDefault="1352249E" w14:paraId="485F57AD" w14:textId="2CAA6DBB">
      <w:pPr>
        <w:rPr>
          <w:rFonts w:eastAsia="Times New Roman" w:cs="Times New Roman"/>
          <w:szCs w:val="24"/>
          <w:lang w:val="es-MX"/>
        </w:rPr>
      </w:pPr>
      <w:r w:rsidRPr="1352249E">
        <w:rPr>
          <w:rFonts w:eastAsia="Times New Roman" w:cs="Times New Roman"/>
          <w:szCs w:val="24"/>
          <w:lang w:val="es-MX"/>
        </w:rPr>
        <w:t xml:space="preserve"> </w:t>
      </w:r>
    </w:p>
    <w:p w:rsidR="4E415AD5" w:rsidP="1352249E" w:rsidRDefault="1352249E" w14:paraId="5C093CBB" w14:textId="17C71D9D">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5.19.3.1.3 Otras tablas Afectadas </w:t>
      </w:r>
    </w:p>
    <w:p w:rsidR="4E415AD5" w:rsidP="1352249E" w:rsidRDefault="1352249E" w14:paraId="0647F94D" w14:textId="4E0EEA6D">
      <w:pPr>
        <w:rPr>
          <w:rFonts w:eastAsia="Times New Roman" w:cs="Times New Roman"/>
          <w:sz w:val="28"/>
          <w:szCs w:val="28"/>
          <w:lang w:val="es-MX"/>
        </w:rPr>
      </w:pPr>
      <w:r w:rsidRPr="1352249E">
        <w:rPr>
          <w:rFonts w:eastAsia="Times New Roman" w:cs="Times New Roman"/>
          <w:sz w:val="28"/>
          <w:szCs w:val="28"/>
          <w:lang w:val="es-MX"/>
        </w:rPr>
        <w:t xml:space="preserve"> </w:t>
      </w:r>
    </w:p>
    <w:p w:rsidR="4E415AD5" w:rsidP="1352249E" w:rsidRDefault="1352249E" w14:paraId="7CBED48D" w14:textId="54D94405">
      <w:pPr>
        <w:rPr>
          <w:rFonts w:eastAsia="Times New Roman" w:cs="Times New Roman"/>
          <w:szCs w:val="24"/>
          <w:lang w:val="es-MX"/>
        </w:rPr>
      </w:pPr>
      <w:r w:rsidRPr="1352249E">
        <w:rPr>
          <w:rFonts w:eastAsia="Times New Roman" w:cs="Times New Roman"/>
          <w:szCs w:val="24"/>
          <w:lang w:val="es-MX"/>
        </w:rPr>
        <w:t xml:space="preserve">No hay  </w:t>
      </w:r>
    </w:p>
    <w:p w:rsidR="4E415AD5" w:rsidP="1352249E" w:rsidRDefault="1352249E" w14:paraId="18AC8E48" w14:textId="01E8554C">
      <w:pPr>
        <w:rPr>
          <w:rFonts w:eastAsia="Times New Roman" w:cs="Times New Roman"/>
          <w:szCs w:val="24"/>
          <w:lang w:val="es-MX"/>
        </w:rPr>
      </w:pPr>
      <w:r w:rsidRPr="1352249E">
        <w:rPr>
          <w:rFonts w:eastAsia="Times New Roman" w:cs="Times New Roman"/>
          <w:szCs w:val="24"/>
          <w:lang w:val="es-MX"/>
        </w:rPr>
        <w:t xml:space="preserve"> </w:t>
      </w:r>
    </w:p>
    <w:p w:rsidR="4E415AD5" w:rsidP="1352249E" w:rsidRDefault="1352249E" w14:paraId="4619385B" w14:textId="25A6E9FF">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5.19.3.1.4 </w:t>
      </w:r>
      <w:proofErr w:type="spellStart"/>
      <w:r w:rsidRPr="1352249E">
        <w:rPr>
          <w:rFonts w:asciiTheme="majorHAnsi" w:hAnsiTheme="majorHAnsi" w:eastAsiaTheme="majorEastAsia" w:cstheme="majorBidi"/>
          <w:b/>
          <w:bCs/>
          <w:color w:val="000000" w:themeColor="text1"/>
          <w:sz w:val="26"/>
          <w:szCs w:val="26"/>
          <w:lang w:val="es-MX"/>
        </w:rPr>
        <w:t>Grid</w:t>
      </w:r>
      <w:proofErr w:type="spellEnd"/>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149D3126" w14:textId="58D3C747">
      <w:pPr>
        <w:rPr>
          <w:rFonts w:eastAsia="Times New Roman" w:cs="Times New Roman"/>
          <w:sz w:val="28"/>
          <w:szCs w:val="28"/>
          <w:lang w:val="es-MX"/>
        </w:rPr>
      </w:pPr>
      <w:r w:rsidRPr="1352249E">
        <w:rPr>
          <w:rFonts w:eastAsia="Times New Roman" w:cs="Times New Roman"/>
          <w:sz w:val="28"/>
          <w:szCs w:val="28"/>
          <w:lang w:val="es-MX"/>
        </w:rPr>
        <w:t xml:space="preserve"> </w:t>
      </w:r>
    </w:p>
    <w:p w:rsidR="4E415AD5" w:rsidP="1352249E" w:rsidRDefault="1352249E" w14:paraId="46417EB0" w14:textId="6E7EBD6E">
      <w:r w:rsidRPr="1352249E">
        <w:rPr>
          <w:rFonts w:eastAsia="Times New Roman" w:cs="Times New Roman"/>
          <w:sz w:val="28"/>
          <w:szCs w:val="28"/>
          <w:lang w:val="es-MX"/>
        </w:rPr>
        <w:t xml:space="preserve"> </w:t>
      </w:r>
    </w:p>
    <w:tbl>
      <w:tblPr>
        <w:tblW w:w="0" w:type="auto"/>
        <w:tblLayout w:type="fixed"/>
        <w:tblLook w:val="04A0" w:firstRow="1" w:lastRow="0" w:firstColumn="1" w:lastColumn="0" w:noHBand="0" w:noVBand="1"/>
      </w:tblPr>
      <w:tblGrid>
        <w:gridCol w:w="2325"/>
        <w:gridCol w:w="2325"/>
        <w:gridCol w:w="3780"/>
      </w:tblGrid>
      <w:tr w:rsidR="1352249E" w:rsidTr="1352249E" w14:paraId="52C14296"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494DF4AF" w14:textId="035BF88E">
            <w:pPr>
              <w:jc w:val="center"/>
              <w:rPr>
                <w:rFonts w:eastAsia="Times New Roman" w:cs="Times New Roman"/>
                <w:szCs w:val="24"/>
              </w:rPr>
            </w:pPr>
            <w:r w:rsidRPr="1352249E">
              <w:rPr>
                <w:rFonts w:eastAsia="Times New Roman" w:cs="Times New Roman"/>
                <w:b/>
                <w:bCs/>
                <w:szCs w:val="24"/>
                <w:lang w:val="es-MX"/>
              </w:rPr>
              <w:t>Campos</w:t>
            </w:r>
            <w:r w:rsidRPr="1352249E">
              <w:rPr>
                <w:rFonts w:eastAsia="Times New Roman" w:cs="Times New Roman"/>
                <w:szCs w:val="24"/>
              </w:rPr>
              <w:t xml:space="preserve"> </w:t>
            </w:r>
          </w:p>
        </w:tc>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391B837F" w14:textId="4904394B">
            <w:pPr>
              <w:jc w:val="center"/>
              <w:rPr>
                <w:rFonts w:eastAsia="Times New Roman" w:cs="Times New Roman"/>
                <w:szCs w:val="24"/>
              </w:rPr>
            </w:pPr>
            <w:r w:rsidRPr="1352249E">
              <w:rPr>
                <w:rFonts w:eastAsia="Times New Roman" w:cs="Times New Roman"/>
                <w:b/>
                <w:bCs/>
                <w:szCs w:val="24"/>
                <w:lang w:val="es-MX"/>
              </w:rPr>
              <w:t>Visible</w:t>
            </w:r>
            <w:r w:rsidRPr="1352249E">
              <w:rPr>
                <w:rFonts w:eastAsia="Times New Roman" w:cs="Times New Roman"/>
                <w:szCs w:val="24"/>
              </w:rPr>
              <w:t xml:space="preserve"> </w:t>
            </w:r>
          </w:p>
        </w:tc>
        <w:tc>
          <w:tcPr>
            <w:tcW w:w="3780" w:type="dxa"/>
            <w:tcBorders>
              <w:top w:val="single" w:color="auto" w:sz="8" w:space="0"/>
              <w:left w:val="single" w:color="auto" w:sz="8" w:space="0"/>
              <w:bottom w:val="single" w:color="auto" w:sz="8" w:space="0"/>
              <w:right w:val="single" w:color="auto" w:sz="8" w:space="0"/>
            </w:tcBorders>
          </w:tcPr>
          <w:p w:rsidR="1352249E" w:rsidP="1352249E" w:rsidRDefault="1352249E" w14:paraId="325CB7ED" w14:textId="42A0F6FE">
            <w:pPr>
              <w:jc w:val="center"/>
              <w:rPr>
                <w:rFonts w:eastAsia="Times New Roman" w:cs="Times New Roman"/>
                <w:szCs w:val="24"/>
              </w:rPr>
            </w:pPr>
            <w:r w:rsidRPr="1352249E">
              <w:rPr>
                <w:rFonts w:eastAsia="Times New Roman" w:cs="Times New Roman"/>
                <w:b/>
                <w:bCs/>
                <w:szCs w:val="24"/>
                <w:lang w:val="es-MX"/>
              </w:rPr>
              <w:t>Descripción</w:t>
            </w:r>
            <w:r w:rsidRPr="1352249E">
              <w:rPr>
                <w:rFonts w:eastAsia="Times New Roman" w:cs="Times New Roman"/>
                <w:szCs w:val="24"/>
              </w:rPr>
              <w:t xml:space="preserve"> </w:t>
            </w:r>
          </w:p>
        </w:tc>
      </w:tr>
      <w:tr w:rsidR="1352249E" w:rsidTr="1352249E" w14:paraId="6C79BB92"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34F9B996" w14:textId="72CBFCDA">
            <w:pPr>
              <w:rPr>
                <w:rFonts w:eastAsia="Times New Roman" w:cs="Times New Roman"/>
                <w:szCs w:val="24"/>
                <w:lang w:val="es-MX"/>
              </w:rPr>
            </w:pPr>
            <w:r w:rsidRPr="1352249E">
              <w:rPr>
                <w:rFonts w:eastAsia="Times New Roman" w:cs="Times New Roman"/>
                <w:szCs w:val="24"/>
                <w:lang w:val="es-MX"/>
              </w:rPr>
              <w:t>Código</w:t>
            </w:r>
          </w:p>
        </w:tc>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06D00BDD" w14:textId="41934EA9">
            <w:pPr>
              <w:rPr>
                <w:rFonts w:eastAsia="Times New Roman" w:cs="Times New Roman"/>
                <w:szCs w:val="24"/>
              </w:rPr>
            </w:pPr>
            <w:r w:rsidRPr="1352249E">
              <w:rPr>
                <w:rFonts w:eastAsia="Times New Roman" w:cs="Times New Roman"/>
                <w:szCs w:val="24"/>
                <w:lang w:val="es-MX"/>
              </w:rPr>
              <w:t>No</w:t>
            </w:r>
            <w:r w:rsidRPr="1352249E">
              <w:rPr>
                <w:rFonts w:eastAsia="Times New Roman" w:cs="Times New Roman"/>
                <w:szCs w:val="24"/>
              </w:rPr>
              <w:t xml:space="preserve"> </w:t>
            </w:r>
          </w:p>
        </w:tc>
        <w:tc>
          <w:tcPr>
            <w:tcW w:w="3780" w:type="dxa"/>
            <w:tcBorders>
              <w:top w:val="single" w:color="auto" w:sz="8" w:space="0"/>
              <w:left w:val="single" w:color="auto" w:sz="8" w:space="0"/>
              <w:bottom w:val="single" w:color="auto" w:sz="8" w:space="0"/>
              <w:right w:val="single" w:color="auto" w:sz="8" w:space="0"/>
            </w:tcBorders>
          </w:tcPr>
          <w:p w:rsidR="1352249E" w:rsidP="1352249E" w:rsidRDefault="1352249E" w14:paraId="022A6127" w14:textId="3BA32B74">
            <w:pPr>
              <w:rPr>
                <w:rFonts w:eastAsia="Times New Roman" w:cs="Times New Roman"/>
                <w:szCs w:val="24"/>
                <w:lang w:val="es-MX"/>
              </w:rPr>
            </w:pPr>
            <w:r w:rsidRPr="1352249E">
              <w:rPr>
                <w:rFonts w:eastAsia="Times New Roman" w:cs="Times New Roman"/>
                <w:szCs w:val="24"/>
                <w:lang w:val="es-MX"/>
              </w:rPr>
              <w:t xml:space="preserve">TA_ </w:t>
            </w:r>
            <w:proofErr w:type="spellStart"/>
            <w:r w:rsidRPr="1352249E">
              <w:rPr>
                <w:rFonts w:eastAsia="Times New Roman" w:cs="Times New Roman"/>
                <w:szCs w:val="24"/>
                <w:lang w:val="es-MX"/>
              </w:rPr>
              <w:t>tiporelacion</w:t>
            </w:r>
            <w:proofErr w:type="spellEnd"/>
            <w:r w:rsidRPr="1352249E">
              <w:rPr>
                <w:rFonts w:eastAsia="Times New Roman" w:cs="Times New Roman"/>
                <w:szCs w:val="24"/>
                <w:lang w:val="es-MX"/>
              </w:rPr>
              <w:t xml:space="preserve">. </w:t>
            </w:r>
            <w:proofErr w:type="spellStart"/>
            <w:r w:rsidRPr="1352249E">
              <w:rPr>
                <w:rFonts w:eastAsia="Times New Roman" w:cs="Times New Roman"/>
                <w:szCs w:val="24"/>
                <w:lang w:val="es-MX"/>
              </w:rPr>
              <w:t>CI_codigo</w:t>
            </w:r>
            <w:proofErr w:type="spellEnd"/>
          </w:p>
        </w:tc>
      </w:tr>
      <w:tr w:rsidR="1352249E" w:rsidTr="1352249E" w14:paraId="1F2A9943"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77D6A290" w14:textId="1A6921CD">
            <w:pPr>
              <w:rPr>
                <w:rFonts w:eastAsia="Times New Roman" w:cs="Times New Roman"/>
                <w:szCs w:val="24"/>
              </w:rPr>
            </w:pPr>
            <w:r w:rsidRPr="1352249E">
              <w:rPr>
                <w:rFonts w:eastAsia="Times New Roman" w:cs="Times New Roman"/>
                <w:szCs w:val="24"/>
              </w:rPr>
              <w:t xml:space="preserve">Título </w:t>
            </w:r>
          </w:p>
        </w:tc>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784556EF" w14:textId="4FE22CE4">
            <w:pPr>
              <w:rPr>
                <w:rFonts w:eastAsia="Times New Roman" w:cs="Times New Roman"/>
                <w:szCs w:val="24"/>
              </w:rPr>
            </w:pPr>
            <w:r w:rsidRPr="1352249E">
              <w:rPr>
                <w:rFonts w:eastAsia="Times New Roman" w:cs="Times New Roman"/>
                <w:szCs w:val="24"/>
                <w:lang w:val="es-MX"/>
              </w:rPr>
              <w:t>Si</w:t>
            </w:r>
            <w:r w:rsidRPr="1352249E">
              <w:rPr>
                <w:rFonts w:eastAsia="Times New Roman" w:cs="Times New Roman"/>
                <w:szCs w:val="24"/>
              </w:rPr>
              <w:t xml:space="preserve"> </w:t>
            </w:r>
          </w:p>
        </w:tc>
        <w:tc>
          <w:tcPr>
            <w:tcW w:w="3780" w:type="dxa"/>
            <w:tcBorders>
              <w:top w:val="single" w:color="auto" w:sz="8" w:space="0"/>
              <w:left w:val="single" w:color="auto" w:sz="8" w:space="0"/>
              <w:bottom w:val="single" w:color="auto" w:sz="8" w:space="0"/>
              <w:right w:val="single" w:color="auto" w:sz="8" w:space="0"/>
            </w:tcBorders>
          </w:tcPr>
          <w:p w:rsidR="1352249E" w:rsidP="1352249E" w:rsidRDefault="1352249E" w14:paraId="01FBC41B" w14:textId="4DAD4442">
            <w:pPr>
              <w:rPr>
                <w:rFonts w:eastAsia="Times New Roman" w:cs="Times New Roman"/>
                <w:szCs w:val="24"/>
                <w:lang w:val="es-MX"/>
              </w:rPr>
            </w:pPr>
            <w:r w:rsidRPr="1352249E">
              <w:rPr>
                <w:rFonts w:eastAsia="Times New Roman" w:cs="Times New Roman"/>
                <w:szCs w:val="24"/>
                <w:lang w:val="es-MX"/>
              </w:rPr>
              <w:t xml:space="preserve">TA_ </w:t>
            </w:r>
            <w:proofErr w:type="spellStart"/>
            <w:r w:rsidRPr="1352249E">
              <w:rPr>
                <w:rFonts w:eastAsia="Times New Roman" w:cs="Times New Roman"/>
                <w:szCs w:val="24"/>
                <w:lang w:val="es-MX"/>
              </w:rPr>
              <w:t>tiporelacion</w:t>
            </w:r>
            <w:proofErr w:type="spellEnd"/>
            <w:r w:rsidRPr="1352249E">
              <w:rPr>
                <w:rFonts w:eastAsia="Times New Roman" w:cs="Times New Roman"/>
                <w:szCs w:val="24"/>
                <w:lang w:val="es-MX"/>
              </w:rPr>
              <w:t xml:space="preserve">. </w:t>
            </w:r>
            <w:proofErr w:type="spellStart"/>
            <w:r w:rsidRPr="1352249E">
              <w:rPr>
                <w:rFonts w:eastAsia="Times New Roman" w:cs="Times New Roman"/>
                <w:szCs w:val="24"/>
                <w:lang w:val="es-MX"/>
              </w:rPr>
              <w:t>CV_titulo</w:t>
            </w:r>
            <w:proofErr w:type="spellEnd"/>
          </w:p>
        </w:tc>
      </w:tr>
      <w:tr w:rsidR="1352249E" w:rsidTr="1352249E" w14:paraId="6A887333"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2B131ECB" w14:textId="37ED943F">
            <w:pPr>
              <w:rPr>
                <w:rFonts w:eastAsia="Times New Roman" w:cs="Times New Roman"/>
                <w:szCs w:val="24"/>
              </w:rPr>
            </w:pPr>
            <w:r w:rsidRPr="1352249E">
              <w:rPr>
                <w:rFonts w:eastAsia="Times New Roman" w:cs="Times New Roman"/>
                <w:szCs w:val="24"/>
                <w:lang w:val="es-MX"/>
              </w:rPr>
              <w:t xml:space="preserve">Descripción </w:t>
            </w:r>
            <w:r w:rsidRPr="1352249E">
              <w:rPr>
                <w:rFonts w:eastAsia="Times New Roman" w:cs="Times New Roman"/>
                <w:szCs w:val="24"/>
              </w:rPr>
              <w:t xml:space="preserve"> </w:t>
            </w:r>
          </w:p>
        </w:tc>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63C50BC9" w14:textId="790F70EF">
            <w:pPr>
              <w:rPr>
                <w:rFonts w:eastAsia="Times New Roman" w:cs="Times New Roman"/>
                <w:szCs w:val="24"/>
              </w:rPr>
            </w:pPr>
            <w:r w:rsidRPr="1352249E">
              <w:rPr>
                <w:rFonts w:eastAsia="Times New Roman" w:cs="Times New Roman"/>
                <w:szCs w:val="24"/>
              </w:rPr>
              <w:t xml:space="preserve"> Si</w:t>
            </w:r>
          </w:p>
        </w:tc>
        <w:tc>
          <w:tcPr>
            <w:tcW w:w="3780" w:type="dxa"/>
            <w:tcBorders>
              <w:top w:val="single" w:color="auto" w:sz="8" w:space="0"/>
              <w:left w:val="single" w:color="auto" w:sz="8" w:space="0"/>
              <w:bottom w:val="single" w:color="auto" w:sz="8" w:space="0"/>
              <w:right w:val="single" w:color="auto" w:sz="8" w:space="0"/>
            </w:tcBorders>
          </w:tcPr>
          <w:p w:rsidR="1352249E" w:rsidP="1352249E" w:rsidRDefault="1352249E" w14:paraId="390B6AC1" w14:textId="038BB2B2">
            <w:pPr>
              <w:rPr>
                <w:rFonts w:eastAsia="Times New Roman" w:cs="Times New Roman"/>
                <w:szCs w:val="24"/>
              </w:rPr>
            </w:pPr>
            <w:r w:rsidRPr="1352249E">
              <w:rPr>
                <w:rFonts w:eastAsia="Times New Roman" w:cs="Times New Roman"/>
                <w:szCs w:val="24"/>
                <w:lang w:val="es-MX"/>
              </w:rPr>
              <w:t xml:space="preserve">TA_ </w:t>
            </w:r>
            <w:proofErr w:type="spellStart"/>
            <w:r w:rsidRPr="1352249E">
              <w:rPr>
                <w:rFonts w:eastAsia="Times New Roman" w:cs="Times New Roman"/>
                <w:szCs w:val="24"/>
                <w:lang w:val="es-MX"/>
              </w:rPr>
              <w:t>tiporelacion.CV_descripcion</w:t>
            </w:r>
            <w:proofErr w:type="spellEnd"/>
            <w:r w:rsidRPr="1352249E">
              <w:rPr>
                <w:rFonts w:eastAsia="Times New Roman" w:cs="Times New Roman"/>
                <w:szCs w:val="24"/>
              </w:rPr>
              <w:t xml:space="preserve"> </w:t>
            </w:r>
          </w:p>
        </w:tc>
      </w:tr>
      <w:tr w:rsidR="1352249E" w:rsidTr="1352249E" w14:paraId="564E0748"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62043BBB" w14:textId="727E4FB8">
            <w:pPr>
              <w:rPr>
                <w:rFonts w:eastAsia="Times New Roman" w:cs="Times New Roman"/>
                <w:szCs w:val="24"/>
                <w:lang w:val="es-MX"/>
              </w:rPr>
            </w:pPr>
            <w:r w:rsidRPr="1352249E">
              <w:rPr>
                <w:rFonts w:eastAsia="Times New Roman" w:cs="Times New Roman"/>
                <w:szCs w:val="24"/>
                <w:lang w:val="es-MX"/>
              </w:rPr>
              <w:t>Acciones</w:t>
            </w:r>
          </w:p>
        </w:tc>
        <w:tc>
          <w:tcPr>
            <w:tcW w:w="2325" w:type="dxa"/>
            <w:tcBorders>
              <w:top w:val="single" w:color="auto" w:sz="8" w:space="0"/>
              <w:left w:val="single" w:color="auto" w:sz="8" w:space="0"/>
              <w:bottom w:val="single" w:color="auto" w:sz="8" w:space="0"/>
              <w:right w:val="single" w:color="auto" w:sz="8" w:space="0"/>
            </w:tcBorders>
          </w:tcPr>
          <w:p w:rsidR="1352249E" w:rsidP="1352249E" w:rsidRDefault="1352249E" w14:paraId="7941767C" w14:textId="05AA100D">
            <w:pPr>
              <w:rPr>
                <w:rFonts w:eastAsia="Times New Roman" w:cs="Times New Roman"/>
                <w:szCs w:val="24"/>
              </w:rPr>
            </w:pPr>
            <w:r w:rsidRPr="1352249E">
              <w:rPr>
                <w:rFonts w:eastAsia="Times New Roman" w:cs="Times New Roman"/>
                <w:szCs w:val="24"/>
              </w:rPr>
              <w:t xml:space="preserve"> </w:t>
            </w:r>
          </w:p>
        </w:tc>
        <w:tc>
          <w:tcPr>
            <w:tcW w:w="3780" w:type="dxa"/>
            <w:tcBorders>
              <w:top w:val="single" w:color="auto" w:sz="8" w:space="0"/>
              <w:left w:val="single" w:color="auto" w:sz="8" w:space="0"/>
              <w:bottom w:val="single" w:color="auto" w:sz="8" w:space="0"/>
              <w:right w:val="single" w:color="auto" w:sz="8" w:space="0"/>
            </w:tcBorders>
          </w:tcPr>
          <w:p w:rsidR="1352249E" w:rsidP="1352249E" w:rsidRDefault="1352249E" w14:paraId="0D971600" w14:textId="1D9553B7">
            <w:pPr>
              <w:rPr>
                <w:rFonts w:eastAsia="Times New Roman" w:cs="Times New Roman"/>
                <w:szCs w:val="24"/>
              </w:rPr>
            </w:pPr>
            <w:r w:rsidRPr="1352249E">
              <w:rPr>
                <w:rFonts w:eastAsia="Times New Roman" w:cs="Times New Roman"/>
                <w:szCs w:val="24"/>
                <w:lang w:val="es-MX"/>
              </w:rPr>
              <w:t>Botón de actualizar va a la pantalla de actualizar</w:t>
            </w:r>
            <w:r w:rsidRPr="1352249E">
              <w:rPr>
                <w:rFonts w:eastAsia="Times New Roman" w:cs="Times New Roman"/>
                <w:szCs w:val="24"/>
              </w:rPr>
              <w:t xml:space="preserve"> </w:t>
            </w:r>
          </w:p>
          <w:p w:rsidR="1352249E" w:rsidP="1352249E" w:rsidRDefault="1352249E" w14:paraId="567BF10A" w14:textId="659DD848">
            <w:pPr>
              <w:rPr>
                <w:rFonts w:eastAsia="Times New Roman" w:cs="Times New Roman"/>
                <w:szCs w:val="24"/>
              </w:rPr>
            </w:pPr>
            <w:r w:rsidRPr="1352249E">
              <w:rPr>
                <w:rFonts w:eastAsia="Times New Roman" w:cs="Times New Roman"/>
                <w:szCs w:val="24"/>
              </w:rPr>
              <w:t xml:space="preserve"> </w:t>
            </w:r>
          </w:p>
          <w:p w:rsidR="1352249E" w:rsidP="1352249E" w:rsidRDefault="1352249E" w14:paraId="39D5E3BE" w14:textId="19489B42">
            <w:pPr>
              <w:rPr>
                <w:rFonts w:eastAsia="Times New Roman" w:cs="Times New Roman"/>
                <w:szCs w:val="24"/>
                <w:lang w:val="es-MX"/>
              </w:rPr>
            </w:pPr>
            <w:r w:rsidRPr="1352249E">
              <w:rPr>
                <w:rFonts w:eastAsia="Times New Roman" w:cs="Times New Roman"/>
                <w:szCs w:val="24"/>
                <w:lang w:val="es-MX"/>
              </w:rPr>
              <w:lastRenderedPageBreak/>
              <w:t xml:space="preserve">Botón de eliminar, elimina el tipo de relación seleccionada. </w:t>
            </w:r>
          </w:p>
          <w:p w:rsidR="1352249E" w:rsidP="1352249E" w:rsidRDefault="1352249E" w14:paraId="719335BF" w14:textId="1E545D35">
            <w:pPr>
              <w:rPr>
                <w:rFonts w:eastAsia="Times New Roman" w:cs="Times New Roman"/>
                <w:szCs w:val="24"/>
              </w:rPr>
            </w:pPr>
            <w:r w:rsidRPr="1352249E">
              <w:rPr>
                <w:rFonts w:eastAsia="Times New Roman" w:cs="Times New Roman"/>
                <w:szCs w:val="24"/>
              </w:rPr>
              <w:t xml:space="preserve"> </w:t>
            </w:r>
          </w:p>
        </w:tc>
      </w:tr>
    </w:tbl>
    <w:p w:rsidR="4E415AD5" w:rsidP="1352249E" w:rsidRDefault="1352249E" w14:paraId="5E279877" w14:textId="018B90BC">
      <w:r w:rsidRPr="1352249E">
        <w:rPr>
          <w:rFonts w:eastAsia="Times New Roman" w:cs="Times New Roman"/>
          <w:szCs w:val="24"/>
          <w:lang w:val="es-MX"/>
        </w:rPr>
        <w:lastRenderedPageBreak/>
        <w:t xml:space="preserve"> </w:t>
      </w:r>
    </w:p>
    <w:p w:rsidR="4E415AD5" w:rsidP="1352249E" w:rsidRDefault="1352249E" w14:paraId="4110103D" w14:textId="0C484A4D">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5.19.3.1.5 Detalle de la Implementación </w:t>
      </w:r>
    </w:p>
    <w:p w:rsidR="4E415AD5" w:rsidP="1352249E" w:rsidRDefault="1352249E" w14:paraId="20D36500" w14:textId="1A3568FA">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23787F09" w14:textId="652D00DF">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5.19.3.1.5.1 Agregar Tipo relación </w:t>
      </w:r>
    </w:p>
    <w:p w:rsidR="4E415AD5" w:rsidP="1352249E" w:rsidRDefault="1352249E" w14:paraId="44416D28" w14:textId="4BD2EA57">
      <w:pPr>
        <w:rPr>
          <w:rFonts w:eastAsia="Times New Roman" w:cs="Times New Roman"/>
          <w:b/>
          <w:bCs/>
          <w:color w:val="000000" w:themeColor="text1"/>
          <w:szCs w:val="24"/>
          <w:lang w:val="es-MX"/>
        </w:rPr>
      </w:pPr>
      <w:r w:rsidRPr="1352249E">
        <w:rPr>
          <w:rFonts w:eastAsia="Times New Roman" w:cs="Times New Roman"/>
          <w:b/>
          <w:bCs/>
          <w:color w:val="000000" w:themeColor="text1"/>
          <w:szCs w:val="24"/>
          <w:lang w:val="es-MX"/>
        </w:rPr>
        <w:t xml:space="preserve"> </w:t>
      </w:r>
    </w:p>
    <w:p w:rsidR="4E415AD5" w:rsidP="1352249E" w:rsidRDefault="1352249E" w14:paraId="1F42FDB5" w14:textId="62DDB480">
      <w:pPr>
        <w:rPr>
          <w:rFonts w:eastAsia="Times New Roman" w:cs="Times New Roman"/>
          <w:szCs w:val="24"/>
          <w:lang w:val="es-MX"/>
        </w:rPr>
      </w:pPr>
      <w:r w:rsidRPr="1352249E">
        <w:rPr>
          <w:rFonts w:eastAsia="Times New Roman" w:cs="Times New Roman"/>
          <w:szCs w:val="24"/>
          <w:lang w:val="es-MX"/>
        </w:rPr>
        <w:t xml:space="preserve">Ir a la pantalla de Agregar Tipo relación </w:t>
      </w:r>
    </w:p>
    <w:p w:rsidR="4E415AD5" w:rsidP="1352249E" w:rsidRDefault="1352249E" w14:paraId="679CD3A6" w14:textId="214798D0">
      <w:r w:rsidRPr="1352249E">
        <w:rPr>
          <w:rFonts w:eastAsia="Times New Roman" w:cs="Times New Roman"/>
          <w:szCs w:val="24"/>
          <w:lang w:val="es-MX"/>
        </w:rPr>
        <w:t xml:space="preserve"> </w:t>
      </w:r>
    </w:p>
    <w:p w:rsidR="4E415AD5" w:rsidP="1352249E" w:rsidRDefault="1352249E" w14:paraId="655BD95F" w14:textId="2E6F5E6D">
      <w:r w:rsidRPr="1352249E">
        <w:rPr>
          <w:rFonts w:eastAsia="Times New Roman" w:cs="Times New Roman"/>
          <w:szCs w:val="24"/>
          <w:lang w:val="es-MX"/>
        </w:rPr>
        <w:t xml:space="preserve"> </w:t>
      </w:r>
    </w:p>
    <w:p w:rsidR="4E415AD5" w:rsidP="1352249E" w:rsidRDefault="1352249E" w14:paraId="1C5918BB" w14:textId="37764565">
      <w:r w:rsidRPr="1352249E">
        <w:rPr>
          <w:rFonts w:eastAsia="Times New Roman" w:cs="Times New Roman"/>
          <w:szCs w:val="24"/>
          <w:lang w:val="es-MX"/>
        </w:rPr>
        <w:t xml:space="preserve"> </w:t>
      </w:r>
    </w:p>
    <w:p w:rsidR="4E415AD5" w:rsidP="1352249E" w:rsidRDefault="1352249E" w14:paraId="2FCD655B" w14:textId="21CB2206">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 Registro de Tipo relación  </w:t>
      </w:r>
    </w:p>
    <w:p w:rsidR="4E415AD5" w:rsidP="1352249E" w:rsidRDefault="1352249E" w14:paraId="1F4B6A1F" w14:textId="62C03208">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7DCB2926" w14:textId="4EB90C6E">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5.19.3.1.1 Origen de Datos </w:t>
      </w:r>
    </w:p>
    <w:p w:rsidR="4E415AD5" w:rsidP="1352249E" w:rsidRDefault="1352249E" w14:paraId="18115405" w14:textId="4E9C2477">
      <w:r w:rsidRPr="1352249E">
        <w:rPr>
          <w:rFonts w:eastAsia="Times New Roman" w:cs="Times New Roman"/>
          <w:sz w:val="28"/>
          <w:szCs w:val="28"/>
          <w:lang w:val="es-MX"/>
        </w:rPr>
        <w:t xml:space="preserve"> </w:t>
      </w:r>
    </w:p>
    <w:tbl>
      <w:tblPr>
        <w:tblW w:w="0" w:type="auto"/>
        <w:tblInd w:w="1260" w:type="dxa"/>
        <w:tblLayout w:type="fixed"/>
        <w:tblLook w:val="04A0" w:firstRow="1" w:lastRow="0" w:firstColumn="1" w:lastColumn="0" w:noHBand="0" w:noVBand="1"/>
      </w:tblPr>
      <w:tblGrid>
        <w:gridCol w:w="4035"/>
        <w:gridCol w:w="4035"/>
      </w:tblGrid>
      <w:tr w:rsidR="1352249E" w:rsidTr="1352249E" w14:paraId="101DCF3C"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36C4BF8C" w14:textId="7C626C82">
            <w:pPr>
              <w:jc w:val="center"/>
              <w:rPr>
                <w:rFonts w:eastAsia="Times New Roman" w:cs="Times New Roman"/>
                <w:szCs w:val="24"/>
              </w:rPr>
            </w:pPr>
            <w:r w:rsidRPr="1352249E">
              <w:rPr>
                <w:rFonts w:eastAsia="Times New Roman" w:cs="Times New Roman"/>
                <w:b/>
                <w:bCs/>
                <w:szCs w:val="24"/>
                <w:lang w:val="es-MX"/>
              </w:rPr>
              <w:t>Campo</w:t>
            </w:r>
            <w:r w:rsidRPr="1352249E">
              <w:rPr>
                <w:rFonts w:eastAsia="Times New Roman" w:cs="Times New Roman"/>
                <w:szCs w:val="24"/>
              </w:rPr>
              <w:t xml:space="preserve"> </w:t>
            </w:r>
          </w:p>
        </w:tc>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491CAFCF" w14:textId="5622D9B4">
            <w:pPr>
              <w:jc w:val="center"/>
              <w:rPr>
                <w:rFonts w:eastAsia="Times New Roman" w:cs="Times New Roman"/>
                <w:szCs w:val="24"/>
              </w:rPr>
            </w:pPr>
            <w:r w:rsidRPr="1352249E">
              <w:rPr>
                <w:rFonts w:eastAsia="Times New Roman" w:cs="Times New Roman"/>
                <w:b/>
                <w:bCs/>
                <w:szCs w:val="24"/>
                <w:lang w:val="es-MX"/>
              </w:rPr>
              <w:t>Origen</w:t>
            </w:r>
            <w:r w:rsidRPr="1352249E">
              <w:rPr>
                <w:rFonts w:eastAsia="Times New Roman" w:cs="Times New Roman"/>
                <w:szCs w:val="24"/>
              </w:rPr>
              <w:t xml:space="preserve"> </w:t>
            </w:r>
          </w:p>
        </w:tc>
      </w:tr>
      <w:tr w:rsidR="1352249E" w:rsidTr="1352249E" w14:paraId="6938CD6F"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7950CACB" w14:textId="0460045A">
            <w:pPr>
              <w:rPr>
                <w:rFonts w:eastAsia="Times New Roman" w:cs="Times New Roman"/>
                <w:szCs w:val="24"/>
                <w:lang w:val="es-MX"/>
              </w:rPr>
            </w:pPr>
            <w:r w:rsidRPr="1352249E">
              <w:rPr>
                <w:rFonts w:eastAsia="Times New Roman" w:cs="Times New Roman"/>
                <w:szCs w:val="24"/>
                <w:lang w:val="es-MX"/>
              </w:rPr>
              <w:t xml:space="preserve">Titulo  </w:t>
            </w:r>
          </w:p>
        </w:tc>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53B06205" w14:textId="2FEFBB9D">
            <w:pPr>
              <w:rPr>
                <w:rFonts w:eastAsia="Times New Roman" w:cs="Times New Roman"/>
                <w:szCs w:val="24"/>
              </w:rPr>
            </w:pPr>
            <w:r w:rsidRPr="1352249E">
              <w:rPr>
                <w:rFonts w:eastAsia="Times New Roman" w:cs="Times New Roman"/>
                <w:szCs w:val="24"/>
                <w:lang w:val="es-MX"/>
              </w:rPr>
              <w:t>Lo digita el Usuario</w:t>
            </w:r>
            <w:r w:rsidRPr="1352249E">
              <w:rPr>
                <w:rFonts w:eastAsia="Times New Roman" w:cs="Times New Roman"/>
                <w:szCs w:val="24"/>
              </w:rPr>
              <w:t xml:space="preserve"> </w:t>
            </w:r>
          </w:p>
        </w:tc>
      </w:tr>
      <w:tr w:rsidR="1352249E" w:rsidTr="1352249E" w14:paraId="439B3975"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2D42311C" w14:textId="3E2DADB5">
            <w:pPr>
              <w:rPr>
                <w:rFonts w:eastAsia="Times New Roman" w:cs="Times New Roman"/>
                <w:szCs w:val="24"/>
              </w:rPr>
            </w:pPr>
            <w:r w:rsidRPr="1352249E">
              <w:rPr>
                <w:rFonts w:eastAsia="Times New Roman" w:cs="Times New Roman"/>
                <w:szCs w:val="24"/>
              </w:rPr>
              <w:t xml:space="preserve"> Descripción del tipo de relación </w:t>
            </w:r>
          </w:p>
        </w:tc>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418015E0" w14:textId="3DFAC69D">
            <w:pPr>
              <w:rPr>
                <w:rFonts w:eastAsia="Times New Roman" w:cs="Times New Roman"/>
                <w:szCs w:val="24"/>
              </w:rPr>
            </w:pPr>
            <w:r w:rsidRPr="1352249E">
              <w:rPr>
                <w:rFonts w:eastAsia="Times New Roman" w:cs="Times New Roman"/>
                <w:szCs w:val="24"/>
              </w:rPr>
              <w:t xml:space="preserve"> </w:t>
            </w:r>
            <w:r w:rsidRPr="1352249E">
              <w:rPr>
                <w:rFonts w:eastAsia="Times New Roman" w:cs="Times New Roman"/>
                <w:szCs w:val="24"/>
                <w:lang w:val="es-MX"/>
              </w:rPr>
              <w:t>Lo digita el Usuario</w:t>
            </w:r>
            <w:r w:rsidRPr="1352249E">
              <w:rPr>
                <w:rFonts w:eastAsia="Times New Roman" w:cs="Times New Roman"/>
                <w:szCs w:val="24"/>
              </w:rPr>
              <w:t xml:space="preserve"> </w:t>
            </w:r>
          </w:p>
        </w:tc>
      </w:tr>
    </w:tbl>
    <w:p w:rsidR="4E415AD5" w:rsidP="1352249E" w:rsidRDefault="1352249E" w14:paraId="1A4987A9" w14:textId="5B09F412">
      <w:r w:rsidRPr="1352249E">
        <w:rPr>
          <w:rFonts w:eastAsia="Times New Roman" w:cs="Times New Roman"/>
          <w:szCs w:val="24"/>
          <w:lang w:val="es-MX"/>
        </w:rPr>
        <w:t xml:space="preserve"> </w:t>
      </w:r>
    </w:p>
    <w:p w:rsidR="4E415AD5" w:rsidP="1352249E" w:rsidRDefault="1352249E" w14:paraId="0E05396D" w14:textId="7986EFD4">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5.19.3.1.2 Destino de los Datos (Información sensible) </w:t>
      </w:r>
    </w:p>
    <w:p w:rsidR="4E415AD5" w:rsidP="1352249E" w:rsidRDefault="1352249E" w14:paraId="5CB07D84" w14:textId="4A8889A9">
      <w:r w:rsidRPr="1352249E">
        <w:rPr>
          <w:rFonts w:eastAsia="Times New Roman" w:cs="Times New Roman"/>
          <w:sz w:val="28"/>
          <w:szCs w:val="28"/>
          <w:lang w:val="es-MX"/>
        </w:rPr>
        <w:t xml:space="preserve"> </w:t>
      </w:r>
    </w:p>
    <w:tbl>
      <w:tblPr>
        <w:tblW w:w="0" w:type="auto"/>
        <w:tblInd w:w="1260" w:type="dxa"/>
        <w:tblLayout w:type="fixed"/>
        <w:tblLook w:val="04A0" w:firstRow="1" w:lastRow="0" w:firstColumn="1" w:lastColumn="0" w:noHBand="0" w:noVBand="1"/>
      </w:tblPr>
      <w:tblGrid>
        <w:gridCol w:w="2280"/>
        <w:gridCol w:w="3585"/>
        <w:gridCol w:w="1695"/>
      </w:tblGrid>
      <w:tr w:rsidR="1352249E" w:rsidTr="1352249E" w14:paraId="72F3F752"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1352249E" w:rsidP="1352249E" w:rsidRDefault="1352249E" w14:paraId="3638E6A8" w14:textId="5E083A4F">
            <w:pPr>
              <w:jc w:val="center"/>
              <w:rPr>
                <w:rFonts w:eastAsia="Times New Roman" w:cs="Times New Roman"/>
                <w:szCs w:val="24"/>
              </w:rPr>
            </w:pPr>
            <w:r w:rsidRPr="1352249E">
              <w:rPr>
                <w:rFonts w:eastAsia="Times New Roman" w:cs="Times New Roman"/>
                <w:b/>
                <w:bCs/>
                <w:szCs w:val="24"/>
                <w:lang w:val="es-MX"/>
              </w:rPr>
              <w:t>Campo</w:t>
            </w:r>
            <w:r w:rsidRPr="1352249E">
              <w:rPr>
                <w:rFonts w:eastAsia="Times New Roman" w:cs="Times New Roman"/>
                <w:szCs w:val="24"/>
              </w:rPr>
              <w:t xml:space="preserve"> </w:t>
            </w:r>
          </w:p>
        </w:tc>
        <w:tc>
          <w:tcPr>
            <w:tcW w:w="3585" w:type="dxa"/>
            <w:tcBorders>
              <w:top w:val="single" w:color="auto" w:sz="8" w:space="0"/>
              <w:left w:val="single" w:color="auto" w:sz="8" w:space="0"/>
              <w:bottom w:val="single" w:color="auto" w:sz="8" w:space="0"/>
              <w:right w:val="single" w:color="auto" w:sz="8" w:space="0"/>
            </w:tcBorders>
          </w:tcPr>
          <w:p w:rsidR="1352249E" w:rsidP="1352249E" w:rsidRDefault="1352249E" w14:paraId="79EB120B" w14:textId="30014433">
            <w:pPr>
              <w:jc w:val="center"/>
              <w:rPr>
                <w:rFonts w:eastAsia="Times New Roman" w:cs="Times New Roman"/>
                <w:szCs w:val="24"/>
              </w:rPr>
            </w:pPr>
            <w:r w:rsidRPr="1352249E">
              <w:rPr>
                <w:rFonts w:eastAsia="Times New Roman" w:cs="Times New Roman"/>
                <w:b/>
                <w:bCs/>
                <w:szCs w:val="24"/>
                <w:lang w:val="es-MX"/>
              </w:rPr>
              <w:t>Destino</w:t>
            </w:r>
            <w:r w:rsidRPr="1352249E">
              <w:rPr>
                <w:rFonts w:eastAsia="Times New Roman" w:cs="Times New Roman"/>
                <w:szCs w:val="24"/>
              </w:rPr>
              <w:t xml:space="preserve"> </w:t>
            </w:r>
          </w:p>
        </w:tc>
        <w:tc>
          <w:tcPr>
            <w:tcW w:w="1695" w:type="dxa"/>
            <w:tcBorders>
              <w:top w:val="single" w:color="auto" w:sz="8" w:space="0"/>
              <w:left w:val="single" w:color="auto" w:sz="8" w:space="0"/>
              <w:bottom w:val="single" w:color="auto" w:sz="8" w:space="0"/>
              <w:right w:val="single" w:color="auto" w:sz="8" w:space="0"/>
            </w:tcBorders>
          </w:tcPr>
          <w:p w:rsidR="1352249E" w:rsidP="1352249E" w:rsidRDefault="1352249E" w14:paraId="63869D7E" w14:textId="39F8FBEF">
            <w:pPr>
              <w:jc w:val="center"/>
              <w:rPr>
                <w:rFonts w:eastAsia="Times New Roman" w:cs="Times New Roman"/>
                <w:szCs w:val="24"/>
              </w:rPr>
            </w:pPr>
            <w:r w:rsidRPr="1352249E">
              <w:rPr>
                <w:rFonts w:eastAsia="Times New Roman" w:cs="Times New Roman"/>
                <w:b/>
                <w:bCs/>
                <w:szCs w:val="24"/>
                <w:lang w:val="es-MX"/>
              </w:rPr>
              <w:t>Dato sensible</w:t>
            </w:r>
            <w:r w:rsidRPr="1352249E">
              <w:rPr>
                <w:rFonts w:eastAsia="Times New Roman" w:cs="Times New Roman"/>
                <w:szCs w:val="24"/>
              </w:rPr>
              <w:t xml:space="preserve"> </w:t>
            </w:r>
          </w:p>
        </w:tc>
      </w:tr>
      <w:tr w:rsidR="1352249E" w:rsidTr="1352249E" w14:paraId="172E355F"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1352249E" w:rsidP="1352249E" w:rsidRDefault="1352249E" w14:paraId="6310F168" w14:textId="56BEBFFB">
            <w:pPr>
              <w:rPr>
                <w:rFonts w:eastAsia="Times New Roman" w:cs="Times New Roman"/>
                <w:szCs w:val="24"/>
              </w:rPr>
            </w:pPr>
            <w:r w:rsidRPr="1352249E">
              <w:rPr>
                <w:rFonts w:eastAsia="Times New Roman" w:cs="Times New Roman"/>
                <w:szCs w:val="24"/>
              </w:rPr>
              <w:t>Código</w:t>
            </w:r>
          </w:p>
        </w:tc>
        <w:tc>
          <w:tcPr>
            <w:tcW w:w="3585" w:type="dxa"/>
            <w:tcBorders>
              <w:top w:val="single" w:color="auto" w:sz="8" w:space="0"/>
              <w:left w:val="single" w:color="auto" w:sz="8" w:space="0"/>
              <w:bottom w:val="single" w:color="auto" w:sz="8" w:space="0"/>
              <w:right w:val="single" w:color="auto" w:sz="8" w:space="0"/>
            </w:tcBorders>
          </w:tcPr>
          <w:p w:rsidR="1352249E" w:rsidP="1352249E" w:rsidRDefault="1352249E" w14:paraId="3183C668" w14:textId="4A786D62">
            <w:pPr>
              <w:rPr>
                <w:rFonts w:eastAsia="Times New Roman" w:cs="Times New Roman"/>
                <w:szCs w:val="24"/>
              </w:rPr>
            </w:pPr>
            <w:proofErr w:type="spellStart"/>
            <w:r w:rsidRPr="1352249E">
              <w:rPr>
                <w:rFonts w:eastAsia="Times New Roman" w:cs="Times New Roman"/>
                <w:szCs w:val="24"/>
                <w:lang w:val="es-MX"/>
              </w:rPr>
              <w:t>ta_tiporelacion</w:t>
            </w:r>
            <w:proofErr w:type="spellEnd"/>
            <w:r w:rsidRPr="1352249E">
              <w:rPr>
                <w:rFonts w:eastAsia="Times New Roman" w:cs="Times New Roman"/>
                <w:szCs w:val="24"/>
                <w:lang w:val="es-MX"/>
              </w:rPr>
              <w:t>.</w:t>
            </w:r>
            <w:proofErr w:type="spellStart"/>
            <w:r w:rsidRPr="1352249E">
              <w:rPr>
                <w:rFonts w:eastAsia="Times New Roman" w:cs="Times New Roman"/>
                <w:szCs w:val="24"/>
              </w:rPr>
              <w:t>CI_codigo</w:t>
            </w:r>
            <w:proofErr w:type="spellEnd"/>
          </w:p>
        </w:tc>
        <w:tc>
          <w:tcPr>
            <w:tcW w:w="1695" w:type="dxa"/>
            <w:tcBorders>
              <w:top w:val="single" w:color="auto" w:sz="8" w:space="0"/>
              <w:left w:val="single" w:color="auto" w:sz="8" w:space="0"/>
              <w:bottom w:val="single" w:color="auto" w:sz="8" w:space="0"/>
              <w:right w:val="single" w:color="auto" w:sz="8" w:space="0"/>
            </w:tcBorders>
          </w:tcPr>
          <w:p w:rsidR="1352249E" w:rsidP="1352249E" w:rsidRDefault="1352249E" w14:paraId="537F5767" w14:textId="480AB9F4">
            <w:pPr>
              <w:rPr>
                <w:rFonts w:eastAsia="Times New Roman" w:cs="Times New Roman"/>
                <w:szCs w:val="24"/>
              </w:rPr>
            </w:pPr>
            <w:r w:rsidRPr="1352249E">
              <w:rPr>
                <w:rFonts w:eastAsia="Times New Roman" w:cs="Times New Roman"/>
                <w:szCs w:val="24"/>
              </w:rPr>
              <w:t>No</w:t>
            </w:r>
          </w:p>
        </w:tc>
      </w:tr>
      <w:tr w:rsidR="1352249E" w:rsidTr="1352249E" w14:paraId="38172EBC"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1352249E" w:rsidP="1352249E" w:rsidRDefault="1352249E" w14:paraId="6ADBD38F" w14:textId="6186CB21">
            <w:pPr>
              <w:rPr>
                <w:rFonts w:eastAsia="Times New Roman" w:cs="Times New Roman"/>
                <w:szCs w:val="24"/>
              </w:rPr>
            </w:pPr>
            <w:r w:rsidRPr="1352249E">
              <w:rPr>
                <w:rFonts w:eastAsia="Times New Roman" w:cs="Times New Roman"/>
                <w:szCs w:val="24"/>
              </w:rPr>
              <w:t xml:space="preserve">Titulo   </w:t>
            </w:r>
          </w:p>
        </w:tc>
        <w:tc>
          <w:tcPr>
            <w:tcW w:w="3585" w:type="dxa"/>
            <w:tcBorders>
              <w:top w:val="single" w:color="auto" w:sz="8" w:space="0"/>
              <w:left w:val="single" w:color="auto" w:sz="8" w:space="0"/>
              <w:bottom w:val="single" w:color="auto" w:sz="8" w:space="0"/>
              <w:right w:val="single" w:color="auto" w:sz="8" w:space="0"/>
            </w:tcBorders>
          </w:tcPr>
          <w:p w:rsidR="1352249E" w:rsidP="1352249E" w:rsidRDefault="1352249E" w14:paraId="7800C3E2" w14:textId="0C1BAB90">
            <w:pPr>
              <w:rPr>
                <w:rFonts w:eastAsia="Times New Roman" w:cs="Times New Roman"/>
                <w:szCs w:val="24"/>
                <w:lang w:val="es-MX"/>
              </w:rPr>
            </w:pPr>
            <w:proofErr w:type="spellStart"/>
            <w:r w:rsidRPr="1352249E">
              <w:rPr>
                <w:rFonts w:eastAsia="Times New Roman" w:cs="Times New Roman"/>
                <w:szCs w:val="24"/>
                <w:lang w:val="es-MX"/>
              </w:rPr>
              <w:t>ta_tiporelacion</w:t>
            </w:r>
            <w:proofErr w:type="spellEnd"/>
            <w:r w:rsidRPr="1352249E">
              <w:rPr>
                <w:rFonts w:eastAsia="Times New Roman" w:cs="Times New Roman"/>
                <w:szCs w:val="24"/>
                <w:lang w:val="es-MX"/>
              </w:rPr>
              <w:t xml:space="preserve">. </w:t>
            </w:r>
            <w:proofErr w:type="spellStart"/>
            <w:r w:rsidRPr="1352249E">
              <w:rPr>
                <w:rFonts w:eastAsia="Times New Roman" w:cs="Times New Roman"/>
                <w:szCs w:val="24"/>
                <w:lang w:val="es-MX"/>
              </w:rPr>
              <w:t>CV_titulo</w:t>
            </w:r>
            <w:proofErr w:type="spellEnd"/>
          </w:p>
        </w:tc>
        <w:tc>
          <w:tcPr>
            <w:tcW w:w="1695" w:type="dxa"/>
            <w:tcBorders>
              <w:top w:val="single" w:color="auto" w:sz="8" w:space="0"/>
              <w:left w:val="single" w:color="auto" w:sz="8" w:space="0"/>
              <w:bottom w:val="single" w:color="auto" w:sz="8" w:space="0"/>
              <w:right w:val="single" w:color="auto" w:sz="8" w:space="0"/>
            </w:tcBorders>
          </w:tcPr>
          <w:p w:rsidR="1352249E" w:rsidP="1352249E" w:rsidRDefault="1352249E" w14:paraId="29B34C4F" w14:textId="5F436E19">
            <w:pPr>
              <w:rPr>
                <w:rFonts w:eastAsia="Times New Roman" w:cs="Times New Roman"/>
                <w:szCs w:val="24"/>
              </w:rPr>
            </w:pPr>
            <w:r w:rsidRPr="1352249E">
              <w:rPr>
                <w:rFonts w:eastAsia="Times New Roman" w:cs="Times New Roman"/>
                <w:szCs w:val="24"/>
                <w:lang w:val="es-MX"/>
              </w:rPr>
              <w:t>Si</w:t>
            </w:r>
            <w:r w:rsidRPr="1352249E">
              <w:rPr>
                <w:rFonts w:eastAsia="Times New Roman" w:cs="Times New Roman"/>
                <w:szCs w:val="24"/>
              </w:rPr>
              <w:t xml:space="preserve"> </w:t>
            </w:r>
          </w:p>
        </w:tc>
      </w:tr>
      <w:tr w:rsidR="1352249E" w:rsidTr="1352249E" w14:paraId="64B3DD97"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1352249E" w:rsidP="1352249E" w:rsidRDefault="1352249E" w14:paraId="59A10CE3" w14:textId="73712E5A">
            <w:pPr>
              <w:rPr>
                <w:rFonts w:eastAsia="Times New Roman" w:cs="Times New Roman"/>
                <w:szCs w:val="24"/>
              </w:rPr>
            </w:pPr>
            <w:r w:rsidRPr="1352249E">
              <w:rPr>
                <w:rFonts w:eastAsia="Times New Roman" w:cs="Times New Roman"/>
                <w:szCs w:val="24"/>
              </w:rPr>
              <w:t>Descripción</w:t>
            </w:r>
          </w:p>
        </w:tc>
        <w:tc>
          <w:tcPr>
            <w:tcW w:w="3585" w:type="dxa"/>
            <w:tcBorders>
              <w:top w:val="single" w:color="auto" w:sz="8" w:space="0"/>
              <w:left w:val="single" w:color="auto" w:sz="8" w:space="0"/>
              <w:bottom w:val="single" w:color="auto" w:sz="8" w:space="0"/>
              <w:right w:val="single" w:color="auto" w:sz="8" w:space="0"/>
            </w:tcBorders>
          </w:tcPr>
          <w:p w:rsidR="1352249E" w:rsidP="1352249E" w:rsidRDefault="1352249E" w14:paraId="2409E1C2" w14:textId="093729D3">
            <w:pPr>
              <w:rPr>
                <w:rFonts w:eastAsia="Times New Roman" w:cs="Times New Roman"/>
                <w:szCs w:val="24"/>
                <w:lang w:val="es-MX"/>
              </w:rPr>
            </w:pPr>
            <w:proofErr w:type="spellStart"/>
            <w:r w:rsidRPr="1352249E">
              <w:rPr>
                <w:rFonts w:eastAsia="Times New Roman" w:cs="Times New Roman"/>
                <w:szCs w:val="24"/>
                <w:lang w:val="es-MX"/>
              </w:rPr>
              <w:t>ta_tiporelacion.CV_descripcion</w:t>
            </w:r>
            <w:proofErr w:type="spellEnd"/>
          </w:p>
        </w:tc>
        <w:tc>
          <w:tcPr>
            <w:tcW w:w="1695" w:type="dxa"/>
            <w:tcBorders>
              <w:top w:val="single" w:color="auto" w:sz="8" w:space="0"/>
              <w:left w:val="single" w:color="auto" w:sz="8" w:space="0"/>
              <w:bottom w:val="single" w:color="auto" w:sz="8" w:space="0"/>
              <w:right w:val="single" w:color="auto" w:sz="8" w:space="0"/>
            </w:tcBorders>
          </w:tcPr>
          <w:p w:rsidR="1352249E" w:rsidP="1352249E" w:rsidRDefault="1352249E" w14:paraId="7AFDFD71" w14:textId="0EB9BCBC">
            <w:pPr>
              <w:rPr>
                <w:rFonts w:eastAsia="Times New Roman" w:cs="Times New Roman"/>
                <w:szCs w:val="24"/>
                <w:lang w:val="es-MX"/>
              </w:rPr>
            </w:pPr>
            <w:r w:rsidRPr="1352249E">
              <w:rPr>
                <w:rFonts w:eastAsia="Times New Roman" w:cs="Times New Roman"/>
                <w:szCs w:val="24"/>
                <w:lang w:val="es-MX"/>
              </w:rPr>
              <w:t>Si</w:t>
            </w:r>
          </w:p>
        </w:tc>
      </w:tr>
    </w:tbl>
    <w:p w:rsidR="4E415AD5" w:rsidP="1352249E" w:rsidRDefault="1352249E" w14:paraId="07CFE92C" w14:textId="0EA9A683">
      <w:r w:rsidRPr="1352249E">
        <w:rPr>
          <w:rFonts w:eastAsia="Times New Roman" w:cs="Times New Roman"/>
          <w:sz w:val="28"/>
          <w:szCs w:val="28"/>
          <w:lang w:val="es-MX"/>
        </w:rPr>
        <w:t xml:space="preserve"> </w:t>
      </w:r>
    </w:p>
    <w:p w:rsidR="4E415AD5" w:rsidP="1352249E" w:rsidRDefault="1352249E" w14:paraId="637C8A03" w14:textId="6EEA0BDD">
      <w:r w:rsidRPr="1352249E">
        <w:rPr>
          <w:rFonts w:eastAsia="Times New Roman" w:cs="Times New Roman"/>
          <w:szCs w:val="24"/>
          <w:lang w:val="es-MX"/>
        </w:rPr>
        <w:t xml:space="preserve"> </w:t>
      </w:r>
    </w:p>
    <w:p w:rsidR="4E415AD5" w:rsidP="1352249E" w:rsidRDefault="1352249E" w14:paraId="5F7662BA" w14:textId="75A73756">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5.19.3.1.3 Otras tablas Afectadas </w:t>
      </w:r>
    </w:p>
    <w:p w:rsidR="4E415AD5" w:rsidP="1352249E" w:rsidRDefault="1352249E" w14:paraId="081564E5" w14:textId="2DA8EF99">
      <w:r w:rsidRPr="1352249E">
        <w:rPr>
          <w:rFonts w:eastAsia="Times New Roman" w:cs="Times New Roman"/>
          <w:sz w:val="28"/>
          <w:szCs w:val="28"/>
          <w:lang w:val="es-MX"/>
        </w:rPr>
        <w:t xml:space="preserve"> </w:t>
      </w:r>
    </w:p>
    <w:p w:rsidR="4E415AD5" w:rsidP="1352249E" w:rsidRDefault="1352249E" w14:paraId="6088A022" w14:textId="3F83AC20">
      <w:pPr>
        <w:rPr>
          <w:rFonts w:ascii="Times New Roman,Arial,Calibri" w:hAnsi="Times New Roman,Arial,Calibri" w:eastAsia="Times New Roman,Arial,Calibri" w:cs="Times New Roman,Arial,Calibri"/>
          <w:szCs w:val="24"/>
          <w:lang w:val="es-MX"/>
        </w:rPr>
      </w:pPr>
      <w:r w:rsidRPr="1352249E">
        <w:rPr>
          <w:rFonts w:eastAsia="Times New Roman" w:cs="Times New Roman"/>
          <w:szCs w:val="24"/>
          <w:lang w:val="es-MX"/>
        </w:rPr>
        <w:t xml:space="preserve">                </w:t>
      </w:r>
      <w:r w:rsidRPr="1352249E">
        <w:rPr>
          <w:rFonts w:ascii="Times New Roman,Arial,Calibri" w:hAnsi="Times New Roman,Arial,Calibri" w:eastAsia="Times New Roman,Arial,Calibri" w:cs="Times New Roman,Arial,Calibri"/>
          <w:szCs w:val="24"/>
          <w:lang w:val="es-MX"/>
        </w:rPr>
        <w:t xml:space="preserve">        </w:t>
      </w:r>
      <w:proofErr w:type="spellStart"/>
      <w:r w:rsidRPr="1352249E">
        <w:rPr>
          <w:rFonts w:ascii="Times New Roman,Arial,Calibri" w:hAnsi="Times New Roman,Arial,Calibri" w:eastAsia="Times New Roman,Arial,Calibri" w:cs="Times New Roman,Arial,Calibri"/>
          <w:szCs w:val="24"/>
          <w:lang w:val="es-MX"/>
        </w:rPr>
        <w:t>TA_hechos</w:t>
      </w:r>
      <w:proofErr w:type="spellEnd"/>
    </w:p>
    <w:p w:rsidR="4E415AD5" w:rsidP="1352249E" w:rsidRDefault="1352249E" w14:paraId="0A46EC2E" w14:textId="72A10BB4">
      <w:r w:rsidRPr="1352249E">
        <w:rPr>
          <w:rFonts w:eastAsia="Times New Roman" w:cs="Times New Roman"/>
          <w:szCs w:val="24"/>
          <w:lang w:val="es-MX"/>
        </w:rPr>
        <w:t xml:space="preserve"> </w:t>
      </w:r>
    </w:p>
    <w:p w:rsidR="4E415AD5" w:rsidP="1352249E" w:rsidRDefault="1352249E" w14:paraId="54A7E786" w14:textId="592CBA24">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5.19.3.1.4 </w:t>
      </w:r>
      <w:proofErr w:type="spellStart"/>
      <w:r w:rsidRPr="1352249E">
        <w:rPr>
          <w:rFonts w:asciiTheme="majorHAnsi" w:hAnsiTheme="majorHAnsi" w:eastAsiaTheme="majorEastAsia" w:cstheme="majorBidi"/>
          <w:b/>
          <w:bCs/>
          <w:color w:val="000000" w:themeColor="text1"/>
          <w:sz w:val="26"/>
          <w:szCs w:val="26"/>
          <w:lang w:val="es-MX"/>
        </w:rPr>
        <w:t>Grid</w:t>
      </w:r>
      <w:proofErr w:type="spellEnd"/>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6BA80EB3" w14:textId="5E89B329">
      <w:r w:rsidRPr="1352249E">
        <w:rPr>
          <w:rFonts w:eastAsia="Times New Roman" w:cs="Times New Roman"/>
          <w:sz w:val="28"/>
          <w:szCs w:val="28"/>
          <w:lang w:val="es-MX"/>
        </w:rPr>
        <w:t xml:space="preserve"> </w:t>
      </w:r>
    </w:p>
    <w:p w:rsidR="4E415AD5" w:rsidP="1352249E" w:rsidRDefault="1352249E" w14:paraId="1C0E1D2B" w14:textId="176509D2">
      <w:pPr>
        <w:rPr>
          <w:rFonts w:eastAsia="Times New Roman" w:cs="Times New Roman"/>
          <w:szCs w:val="24"/>
          <w:lang w:val="es-MX"/>
        </w:rPr>
      </w:pPr>
      <w:r w:rsidRPr="1352249E">
        <w:rPr>
          <w:rFonts w:eastAsia="Times New Roman" w:cs="Times New Roman"/>
          <w:szCs w:val="24"/>
          <w:lang w:val="es-MX"/>
        </w:rPr>
        <w:t xml:space="preserve">NO hay </w:t>
      </w:r>
      <w:proofErr w:type="spellStart"/>
      <w:r w:rsidRPr="1352249E">
        <w:rPr>
          <w:rFonts w:eastAsia="Times New Roman" w:cs="Times New Roman"/>
          <w:szCs w:val="24"/>
          <w:lang w:val="es-MX"/>
        </w:rPr>
        <w:t>Grid</w:t>
      </w:r>
      <w:proofErr w:type="spellEnd"/>
      <w:r w:rsidRPr="1352249E">
        <w:rPr>
          <w:rFonts w:eastAsia="Times New Roman" w:cs="Times New Roman"/>
          <w:szCs w:val="24"/>
          <w:lang w:val="es-MX"/>
        </w:rPr>
        <w:t xml:space="preserve"> </w:t>
      </w:r>
    </w:p>
    <w:p w:rsidR="4E415AD5" w:rsidP="1352249E" w:rsidRDefault="1352249E" w14:paraId="5E7368A9" w14:textId="3AE9354C">
      <w:r w:rsidRPr="1352249E">
        <w:rPr>
          <w:rFonts w:eastAsia="Times New Roman" w:cs="Times New Roman"/>
          <w:szCs w:val="24"/>
          <w:lang w:val="es-MX"/>
        </w:rPr>
        <w:t xml:space="preserve"> </w:t>
      </w:r>
    </w:p>
    <w:p w:rsidR="4E415AD5" w:rsidP="1352249E" w:rsidRDefault="1352249E" w14:paraId="74B59951" w14:textId="6CBB6145">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5.19.3.1.5 Detalle de la Implementación </w:t>
      </w:r>
    </w:p>
    <w:p w:rsidR="4E415AD5" w:rsidP="1352249E" w:rsidRDefault="1352249E" w14:paraId="57E3034C" w14:textId="74ED73E4">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19503914" w14:textId="6BB7404F">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5.19.3.1.5.1 Nuevo</w:t>
      </w:r>
    </w:p>
    <w:p w:rsidR="4E415AD5" w:rsidP="1352249E" w:rsidRDefault="1352249E" w14:paraId="47009A57" w14:textId="30EC7428">
      <w:pPr>
        <w:rPr>
          <w:rFonts w:eastAsia="Times New Roman" w:cs="Times New Roman"/>
          <w:szCs w:val="24"/>
          <w:lang w:val="es-MX"/>
        </w:rPr>
      </w:pPr>
      <w:r w:rsidRPr="1352249E">
        <w:rPr>
          <w:rFonts w:eastAsia="Times New Roman" w:cs="Times New Roman"/>
          <w:szCs w:val="24"/>
          <w:lang w:val="es-MX"/>
        </w:rPr>
        <w:t xml:space="preserve">Al presionar el botón Nuevo, se abre una ventana que permite al usuario llenar la información solicitada. </w:t>
      </w:r>
    </w:p>
    <w:p w:rsidR="4E415AD5" w:rsidP="1352249E" w:rsidRDefault="1352249E" w14:paraId="531ED144" w14:textId="124FB2FE">
      <w:r w:rsidRPr="1352249E">
        <w:rPr>
          <w:rFonts w:eastAsia="Times New Roman" w:cs="Times New Roman"/>
          <w:szCs w:val="24"/>
          <w:lang w:val="es-MX"/>
        </w:rPr>
        <w:t xml:space="preserve"> </w:t>
      </w:r>
    </w:p>
    <w:p w:rsidR="4E415AD5" w:rsidP="1352249E" w:rsidRDefault="1352249E" w14:paraId="574DF844" w14:textId="20B4430D">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 Actualizar Tipo relación  </w:t>
      </w:r>
    </w:p>
    <w:p w:rsidR="4E415AD5" w:rsidP="1352249E" w:rsidRDefault="1352249E" w14:paraId="4B298233" w14:textId="6806C0D2">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lastRenderedPageBreak/>
        <w:t xml:space="preserve"> </w:t>
      </w:r>
    </w:p>
    <w:p w:rsidR="4E415AD5" w:rsidP="1352249E" w:rsidRDefault="1352249E" w14:paraId="513AD034" w14:textId="5FDB9A88">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5.19.3.1.1 Origen de Datos </w:t>
      </w:r>
    </w:p>
    <w:p w:rsidR="4E415AD5" w:rsidP="1352249E" w:rsidRDefault="1352249E" w14:paraId="2C63B877" w14:textId="6EC4374A">
      <w:r w:rsidRPr="1352249E">
        <w:rPr>
          <w:rFonts w:eastAsia="Times New Roman" w:cs="Times New Roman"/>
          <w:sz w:val="28"/>
          <w:szCs w:val="28"/>
          <w:lang w:val="es-MX"/>
        </w:rPr>
        <w:t xml:space="preserve"> </w:t>
      </w:r>
    </w:p>
    <w:tbl>
      <w:tblPr>
        <w:tblW w:w="0" w:type="auto"/>
        <w:tblInd w:w="1260" w:type="dxa"/>
        <w:tblLayout w:type="fixed"/>
        <w:tblLook w:val="04A0" w:firstRow="1" w:lastRow="0" w:firstColumn="1" w:lastColumn="0" w:noHBand="0" w:noVBand="1"/>
      </w:tblPr>
      <w:tblGrid>
        <w:gridCol w:w="4035"/>
        <w:gridCol w:w="4035"/>
      </w:tblGrid>
      <w:tr w:rsidR="1352249E" w:rsidTr="1352249E" w14:paraId="7DDEB6B9"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0827D4FF" w14:textId="4985FC4A">
            <w:pPr>
              <w:jc w:val="center"/>
              <w:rPr>
                <w:rFonts w:eastAsia="Times New Roman" w:cs="Times New Roman"/>
                <w:szCs w:val="24"/>
              </w:rPr>
            </w:pPr>
            <w:r w:rsidRPr="1352249E">
              <w:rPr>
                <w:rFonts w:eastAsia="Times New Roman" w:cs="Times New Roman"/>
                <w:b/>
                <w:bCs/>
                <w:szCs w:val="24"/>
                <w:lang w:val="es-MX"/>
              </w:rPr>
              <w:t>Campo</w:t>
            </w:r>
            <w:r w:rsidRPr="1352249E">
              <w:rPr>
                <w:rFonts w:eastAsia="Times New Roman" w:cs="Times New Roman"/>
                <w:szCs w:val="24"/>
              </w:rPr>
              <w:t xml:space="preserve"> </w:t>
            </w:r>
          </w:p>
        </w:tc>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022002C3" w14:textId="6483DD0F">
            <w:pPr>
              <w:jc w:val="center"/>
              <w:rPr>
                <w:rFonts w:eastAsia="Times New Roman" w:cs="Times New Roman"/>
                <w:szCs w:val="24"/>
              </w:rPr>
            </w:pPr>
            <w:r w:rsidRPr="1352249E">
              <w:rPr>
                <w:rFonts w:eastAsia="Times New Roman" w:cs="Times New Roman"/>
                <w:b/>
                <w:bCs/>
                <w:szCs w:val="24"/>
                <w:lang w:val="es-MX"/>
              </w:rPr>
              <w:t>Origen</w:t>
            </w:r>
            <w:r w:rsidRPr="1352249E">
              <w:rPr>
                <w:rFonts w:eastAsia="Times New Roman" w:cs="Times New Roman"/>
                <w:szCs w:val="24"/>
              </w:rPr>
              <w:t xml:space="preserve"> </w:t>
            </w:r>
          </w:p>
        </w:tc>
      </w:tr>
      <w:tr w:rsidR="1352249E" w:rsidTr="1352249E" w14:paraId="67BB1CE9"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4878ADEA" w14:textId="6E4CF953">
            <w:pPr>
              <w:rPr>
                <w:rFonts w:eastAsia="Times New Roman" w:cs="Times New Roman"/>
                <w:szCs w:val="24"/>
              </w:rPr>
            </w:pPr>
            <w:r w:rsidRPr="1352249E">
              <w:rPr>
                <w:rFonts w:eastAsia="Times New Roman" w:cs="Times New Roman"/>
                <w:szCs w:val="24"/>
              </w:rPr>
              <w:t xml:space="preserve"> Titulo </w:t>
            </w:r>
          </w:p>
        </w:tc>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0241D425" w14:textId="2320C8B3">
            <w:pPr>
              <w:rPr>
                <w:rFonts w:eastAsia="Times New Roman" w:cs="Times New Roman"/>
                <w:szCs w:val="24"/>
              </w:rPr>
            </w:pPr>
            <w:r w:rsidRPr="1352249E">
              <w:rPr>
                <w:rFonts w:eastAsia="Times New Roman" w:cs="Times New Roman"/>
                <w:szCs w:val="24"/>
                <w:lang w:val="es-MX"/>
              </w:rPr>
              <w:t>Lo digita el Usuario</w:t>
            </w:r>
            <w:r w:rsidRPr="1352249E">
              <w:rPr>
                <w:rFonts w:eastAsia="Times New Roman" w:cs="Times New Roman"/>
                <w:szCs w:val="24"/>
              </w:rPr>
              <w:t xml:space="preserve"> </w:t>
            </w:r>
          </w:p>
        </w:tc>
      </w:tr>
      <w:tr w:rsidR="1352249E" w:rsidTr="1352249E" w14:paraId="06D95C3A"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5745D7AD" w14:textId="5D8F015C">
            <w:pPr>
              <w:rPr>
                <w:rFonts w:eastAsia="Times New Roman" w:cs="Times New Roman"/>
                <w:szCs w:val="24"/>
              </w:rPr>
            </w:pPr>
            <w:r w:rsidRPr="1352249E">
              <w:rPr>
                <w:rFonts w:eastAsia="Times New Roman" w:cs="Times New Roman"/>
                <w:szCs w:val="24"/>
              </w:rPr>
              <w:t xml:space="preserve"> Descripción </w:t>
            </w:r>
          </w:p>
        </w:tc>
        <w:tc>
          <w:tcPr>
            <w:tcW w:w="4035" w:type="dxa"/>
            <w:tcBorders>
              <w:top w:val="single" w:color="auto" w:sz="8" w:space="0"/>
              <w:left w:val="single" w:color="auto" w:sz="8" w:space="0"/>
              <w:bottom w:val="single" w:color="auto" w:sz="8" w:space="0"/>
              <w:right w:val="single" w:color="auto" w:sz="8" w:space="0"/>
            </w:tcBorders>
          </w:tcPr>
          <w:p w:rsidR="1352249E" w:rsidP="1352249E" w:rsidRDefault="1352249E" w14:paraId="4BD6FE12" w14:textId="0F3441C9">
            <w:pPr>
              <w:rPr>
                <w:rFonts w:eastAsia="Times New Roman" w:cs="Times New Roman"/>
                <w:szCs w:val="24"/>
              </w:rPr>
            </w:pPr>
            <w:r w:rsidRPr="1352249E">
              <w:rPr>
                <w:rFonts w:eastAsia="Times New Roman" w:cs="Times New Roman"/>
                <w:szCs w:val="24"/>
              </w:rPr>
              <w:t xml:space="preserve"> Lo digita el usuario </w:t>
            </w:r>
          </w:p>
        </w:tc>
      </w:tr>
    </w:tbl>
    <w:p w:rsidR="4E415AD5" w:rsidP="1352249E" w:rsidRDefault="1352249E" w14:paraId="0465F3C3" w14:textId="3196E725">
      <w:r w:rsidRPr="1352249E">
        <w:rPr>
          <w:rFonts w:eastAsia="Times New Roman" w:cs="Times New Roman"/>
          <w:szCs w:val="24"/>
          <w:lang w:val="es-MX"/>
        </w:rPr>
        <w:t xml:space="preserve"> </w:t>
      </w:r>
    </w:p>
    <w:p w:rsidR="4E415AD5" w:rsidP="1352249E" w:rsidRDefault="1352249E" w14:paraId="1B40D7F4" w14:textId="1266BB8A">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5.19.3.1.2 Destino de los Datos (Información sensible) </w:t>
      </w:r>
    </w:p>
    <w:p w:rsidR="4E415AD5" w:rsidP="1352249E" w:rsidRDefault="1352249E" w14:paraId="4A2CF733" w14:textId="37099385">
      <w:r w:rsidRPr="1352249E">
        <w:rPr>
          <w:rFonts w:eastAsia="Times New Roman" w:cs="Times New Roman"/>
          <w:sz w:val="28"/>
          <w:szCs w:val="28"/>
          <w:lang w:val="es-MX"/>
        </w:rPr>
        <w:t xml:space="preserve"> </w:t>
      </w:r>
    </w:p>
    <w:tbl>
      <w:tblPr>
        <w:tblW w:w="0" w:type="auto"/>
        <w:tblInd w:w="1260" w:type="dxa"/>
        <w:tblLayout w:type="fixed"/>
        <w:tblLook w:val="04A0" w:firstRow="1" w:lastRow="0" w:firstColumn="1" w:lastColumn="0" w:noHBand="0" w:noVBand="1"/>
      </w:tblPr>
      <w:tblGrid>
        <w:gridCol w:w="2355"/>
        <w:gridCol w:w="3420"/>
        <w:gridCol w:w="1785"/>
      </w:tblGrid>
      <w:tr w:rsidR="1352249E" w:rsidTr="1352249E" w14:paraId="31015DE0" w14:textId="77777777">
        <w:trPr>
          <w:trHeight w:val="300"/>
        </w:trPr>
        <w:tc>
          <w:tcPr>
            <w:tcW w:w="2355" w:type="dxa"/>
            <w:tcBorders>
              <w:top w:val="single" w:color="auto" w:sz="8" w:space="0"/>
              <w:left w:val="single" w:color="auto" w:sz="8" w:space="0"/>
              <w:bottom w:val="single" w:color="auto" w:sz="8" w:space="0"/>
              <w:right w:val="single" w:color="auto" w:sz="8" w:space="0"/>
            </w:tcBorders>
          </w:tcPr>
          <w:p w:rsidR="1352249E" w:rsidP="1352249E" w:rsidRDefault="1352249E" w14:paraId="46547CB7" w14:textId="669AA4D2">
            <w:pPr>
              <w:jc w:val="center"/>
              <w:rPr>
                <w:rFonts w:ascii="Times New Roman,Arial,Calibri" w:hAnsi="Times New Roman,Arial,Calibri" w:eastAsia="Times New Roman,Arial,Calibri" w:cs="Times New Roman,Arial,Calibri"/>
                <w:szCs w:val="24"/>
              </w:rPr>
            </w:pPr>
            <w:r w:rsidRPr="1352249E">
              <w:rPr>
                <w:rFonts w:ascii="Times New Roman,Arial,Calibri" w:hAnsi="Times New Roman,Arial,Calibri" w:eastAsia="Times New Roman,Arial,Calibri" w:cs="Times New Roman,Arial,Calibri"/>
                <w:b/>
                <w:bCs/>
                <w:szCs w:val="24"/>
                <w:lang w:val="es-MX"/>
              </w:rPr>
              <w:t>Campo</w:t>
            </w:r>
            <w:r w:rsidRPr="1352249E">
              <w:rPr>
                <w:rFonts w:ascii="Times New Roman,Arial,Calibri" w:hAnsi="Times New Roman,Arial,Calibri" w:eastAsia="Times New Roman,Arial,Calibri" w:cs="Times New Roman,Arial,Calibri"/>
                <w:szCs w:val="24"/>
              </w:rPr>
              <w:t xml:space="preserve"> </w:t>
            </w:r>
          </w:p>
        </w:tc>
        <w:tc>
          <w:tcPr>
            <w:tcW w:w="3420" w:type="dxa"/>
            <w:tcBorders>
              <w:top w:val="single" w:color="auto" w:sz="8" w:space="0"/>
              <w:left w:val="single" w:color="auto" w:sz="8" w:space="0"/>
              <w:bottom w:val="single" w:color="auto" w:sz="8" w:space="0"/>
              <w:right w:val="single" w:color="auto" w:sz="8" w:space="0"/>
            </w:tcBorders>
          </w:tcPr>
          <w:p w:rsidR="1352249E" w:rsidP="1352249E" w:rsidRDefault="1352249E" w14:paraId="177F6E48" w14:textId="4D13B555">
            <w:pPr>
              <w:jc w:val="center"/>
              <w:rPr>
                <w:rFonts w:ascii="Times New Roman,Arial,Calibri" w:hAnsi="Times New Roman,Arial,Calibri" w:eastAsia="Times New Roman,Arial,Calibri" w:cs="Times New Roman,Arial,Calibri"/>
                <w:szCs w:val="24"/>
              </w:rPr>
            </w:pPr>
            <w:r w:rsidRPr="1352249E">
              <w:rPr>
                <w:rFonts w:ascii="Times New Roman,Arial,Calibri" w:hAnsi="Times New Roman,Arial,Calibri" w:eastAsia="Times New Roman,Arial,Calibri" w:cs="Times New Roman,Arial,Calibri"/>
                <w:b/>
                <w:bCs/>
                <w:szCs w:val="24"/>
                <w:lang w:val="es-MX"/>
              </w:rPr>
              <w:t>Destino</w:t>
            </w:r>
            <w:r w:rsidRPr="1352249E">
              <w:rPr>
                <w:rFonts w:ascii="Times New Roman,Arial,Calibri" w:hAnsi="Times New Roman,Arial,Calibri" w:eastAsia="Times New Roman,Arial,Calibri" w:cs="Times New Roman,Arial,Calibri"/>
                <w:szCs w:val="24"/>
              </w:rPr>
              <w:t xml:space="preserve"> </w:t>
            </w:r>
          </w:p>
        </w:tc>
        <w:tc>
          <w:tcPr>
            <w:tcW w:w="1785" w:type="dxa"/>
            <w:tcBorders>
              <w:top w:val="single" w:color="auto" w:sz="8" w:space="0"/>
              <w:left w:val="single" w:color="auto" w:sz="8" w:space="0"/>
              <w:bottom w:val="single" w:color="auto" w:sz="8" w:space="0"/>
              <w:right w:val="single" w:color="auto" w:sz="8" w:space="0"/>
            </w:tcBorders>
          </w:tcPr>
          <w:p w:rsidR="1352249E" w:rsidP="1352249E" w:rsidRDefault="1352249E" w14:paraId="3E90F0D4" w14:textId="126447EF">
            <w:pPr>
              <w:jc w:val="center"/>
              <w:rPr>
                <w:rFonts w:ascii="Times New Roman,Arial,Calibri" w:hAnsi="Times New Roman,Arial,Calibri" w:eastAsia="Times New Roman,Arial,Calibri" w:cs="Times New Roman,Arial,Calibri"/>
                <w:szCs w:val="24"/>
              </w:rPr>
            </w:pPr>
            <w:r w:rsidRPr="1352249E">
              <w:rPr>
                <w:rFonts w:ascii="Times New Roman,Arial,Calibri" w:hAnsi="Times New Roman,Arial,Calibri" w:eastAsia="Times New Roman,Arial,Calibri" w:cs="Times New Roman,Arial,Calibri"/>
                <w:b/>
                <w:bCs/>
                <w:szCs w:val="24"/>
                <w:lang w:val="es-MX"/>
              </w:rPr>
              <w:t>Dato sensible</w:t>
            </w:r>
            <w:r w:rsidRPr="1352249E">
              <w:rPr>
                <w:rFonts w:ascii="Times New Roman,Arial,Calibri" w:hAnsi="Times New Roman,Arial,Calibri" w:eastAsia="Times New Roman,Arial,Calibri" w:cs="Times New Roman,Arial,Calibri"/>
                <w:szCs w:val="24"/>
              </w:rPr>
              <w:t xml:space="preserve"> </w:t>
            </w:r>
          </w:p>
        </w:tc>
      </w:tr>
      <w:tr w:rsidR="1352249E" w:rsidTr="1352249E" w14:paraId="5421B6A4" w14:textId="77777777">
        <w:trPr>
          <w:trHeight w:val="300"/>
        </w:trPr>
        <w:tc>
          <w:tcPr>
            <w:tcW w:w="2355" w:type="dxa"/>
            <w:tcBorders>
              <w:top w:val="single" w:color="auto" w:sz="8" w:space="0"/>
              <w:left w:val="single" w:color="auto" w:sz="8" w:space="0"/>
              <w:bottom w:val="single" w:color="auto" w:sz="8" w:space="0"/>
              <w:right w:val="single" w:color="auto" w:sz="8" w:space="0"/>
            </w:tcBorders>
          </w:tcPr>
          <w:p w:rsidR="1352249E" w:rsidP="1352249E" w:rsidRDefault="1352249E" w14:paraId="7F3E060A" w14:textId="3AF27224">
            <w:pPr>
              <w:rPr>
                <w:rFonts w:ascii="Times New Roman,Arial,Calibri" w:hAnsi="Times New Roman,Arial,Calibri" w:eastAsia="Times New Roman,Arial,Calibri" w:cs="Times New Roman,Arial,Calibri"/>
                <w:szCs w:val="24"/>
                <w:lang w:val="es-MX"/>
              </w:rPr>
            </w:pPr>
            <w:r w:rsidRPr="1352249E">
              <w:rPr>
                <w:rFonts w:ascii="Times New Roman,Arial,Calibri" w:hAnsi="Times New Roman,Arial,Calibri" w:eastAsia="Times New Roman,Arial,Calibri" w:cs="Times New Roman,Arial,Calibri"/>
                <w:szCs w:val="24"/>
                <w:lang w:val="es-MX"/>
              </w:rPr>
              <w:t xml:space="preserve">Código </w:t>
            </w:r>
          </w:p>
        </w:tc>
        <w:tc>
          <w:tcPr>
            <w:tcW w:w="3420" w:type="dxa"/>
            <w:tcBorders>
              <w:top w:val="single" w:color="auto" w:sz="8" w:space="0"/>
              <w:left w:val="single" w:color="auto" w:sz="8" w:space="0"/>
              <w:bottom w:val="single" w:color="auto" w:sz="8" w:space="0"/>
              <w:right w:val="single" w:color="auto" w:sz="8" w:space="0"/>
            </w:tcBorders>
          </w:tcPr>
          <w:p w:rsidR="1352249E" w:rsidP="1352249E" w:rsidRDefault="1352249E" w14:paraId="61893D5C" w14:textId="2C964F12">
            <w:pPr>
              <w:rPr>
                <w:rFonts w:ascii="Times New Roman,Arial,Calibri" w:hAnsi="Times New Roman,Arial,Calibri" w:eastAsia="Times New Roman,Arial,Calibri" w:cs="Times New Roman,Arial,Calibri"/>
                <w:szCs w:val="24"/>
                <w:lang w:val="es-MX"/>
              </w:rPr>
            </w:pPr>
            <w:proofErr w:type="spellStart"/>
            <w:r w:rsidRPr="1352249E">
              <w:rPr>
                <w:rFonts w:ascii="Times New Roman,Arial,Calibri" w:hAnsi="Times New Roman,Arial,Calibri" w:eastAsia="Times New Roman,Arial,Calibri" w:cs="Times New Roman,Arial,Calibri"/>
                <w:szCs w:val="24"/>
                <w:lang w:val="es-MX"/>
              </w:rPr>
              <w:t>ta_tiporelacion</w:t>
            </w:r>
            <w:proofErr w:type="spellEnd"/>
            <w:r w:rsidRPr="1352249E">
              <w:rPr>
                <w:rFonts w:ascii="Times New Roman,Arial,Calibri" w:hAnsi="Times New Roman,Arial,Calibri" w:eastAsia="Times New Roman,Arial,Calibri" w:cs="Times New Roman,Arial,Calibri"/>
                <w:szCs w:val="24"/>
                <w:lang w:val="es-MX"/>
              </w:rPr>
              <w:t xml:space="preserve">. </w:t>
            </w:r>
            <w:proofErr w:type="spellStart"/>
            <w:r w:rsidRPr="1352249E">
              <w:rPr>
                <w:rFonts w:ascii="Times New Roman,Arial,Calibri" w:hAnsi="Times New Roman,Arial,Calibri" w:eastAsia="Times New Roman,Arial,Calibri" w:cs="Times New Roman,Arial,Calibri"/>
                <w:szCs w:val="24"/>
                <w:lang w:val="es-MX"/>
              </w:rPr>
              <w:t>CI_codigo</w:t>
            </w:r>
            <w:proofErr w:type="spellEnd"/>
          </w:p>
        </w:tc>
        <w:tc>
          <w:tcPr>
            <w:tcW w:w="1785" w:type="dxa"/>
            <w:tcBorders>
              <w:top w:val="single" w:color="auto" w:sz="8" w:space="0"/>
              <w:left w:val="single" w:color="auto" w:sz="8" w:space="0"/>
              <w:bottom w:val="single" w:color="auto" w:sz="8" w:space="0"/>
              <w:right w:val="single" w:color="auto" w:sz="8" w:space="0"/>
            </w:tcBorders>
          </w:tcPr>
          <w:p w:rsidR="1352249E" w:rsidP="1352249E" w:rsidRDefault="1352249E" w14:paraId="76C5737D" w14:textId="1A1C1F6B">
            <w:pPr>
              <w:rPr>
                <w:rFonts w:ascii="Times New Roman,Arial,Calibri" w:hAnsi="Times New Roman,Arial,Calibri" w:eastAsia="Times New Roman,Arial,Calibri" w:cs="Times New Roman,Arial,Calibri"/>
                <w:szCs w:val="24"/>
              </w:rPr>
            </w:pPr>
            <w:r w:rsidRPr="1352249E">
              <w:rPr>
                <w:rFonts w:ascii="Times New Roman,Arial,Calibri" w:hAnsi="Times New Roman,Arial,Calibri" w:eastAsia="Times New Roman,Arial,Calibri" w:cs="Times New Roman,Arial,Calibri"/>
                <w:szCs w:val="24"/>
              </w:rPr>
              <w:t>No</w:t>
            </w:r>
          </w:p>
        </w:tc>
      </w:tr>
      <w:tr w:rsidR="1352249E" w:rsidTr="1352249E" w14:paraId="79936639" w14:textId="77777777">
        <w:trPr>
          <w:trHeight w:val="300"/>
        </w:trPr>
        <w:tc>
          <w:tcPr>
            <w:tcW w:w="2355" w:type="dxa"/>
            <w:tcBorders>
              <w:top w:val="single" w:color="auto" w:sz="8" w:space="0"/>
              <w:left w:val="single" w:color="auto" w:sz="8" w:space="0"/>
              <w:bottom w:val="single" w:color="auto" w:sz="8" w:space="0"/>
              <w:right w:val="single" w:color="auto" w:sz="8" w:space="0"/>
            </w:tcBorders>
          </w:tcPr>
          <w:p w:rsidR="1352249E" w:rsidP="1352249E" w:rsidRDefault="1352249E" w14:paraId="03764EF4" w14:textId="4A360628">
            <w:pPr>
              <w:rPr>
                <w:rFonts w:ascii="Times New Roman,Arial,Calibri" w:hAnsi="Times New Roman,Arial,Calibri" w:eastAsia="Times New Roman,Arial,Calibri" w:cs="Times New Roman,Arial,Calibri"/>
                <w:szCs w:val="24"/>
              </w:rPr>
            </w:pPr>
            <w:r w:rsidRPr="1352249E">
              <w:rPr>
                <w:rFonts w:ascii="Times New Roman,Arial,Calibri" w:hAnsi="Times New Roman,Arial,Calibri" w:eastAsia="Times New Roman,Arial,Calibri" w:cs="Times New Roman,Arial,Calibri"/>
                <w:szCs w:val="24"/>
              </w:rPr>
              <w:t>Titulo</w:t>
            </w:r>
          </w:p>
        </w:tc>
        <w:tc>
          <w:tcPr>
            <w:tcW w:w="3420" w:type="dxa"/>
            <w:tcBorders>
              <w:top w:val="single" w:color="auto" w:sz="8" w:space="0"/>
              <w:left w:val="single" w:color="auto" w:sz="8" w:space="0"/>
              <w:bottom w:val="single" w:color="auto" w:sz="8" w:space="0"/>
              <w:right w:val="single" w:color="auto" w:sz="8" w:space="0"/>
            </w:tcBorders>
          </w:tcPr>
          <w:p w:rsidR="1352249E" w:rsidP="1352249E" w:rsidRDefault="1352249E" w14:paraId="3C193791" w14:textId="5F9B4BB6">
            <w:pPr>
              <w:rPr>
                <w:rFonts w:ascii="Times New Roman,Arial,Calibri" w:hAnsi="Times New Roman,Arial,Calibri" w:eastAsia="Times New Roman,Arial,Calibri" w:cs="Times New Roman,Arial,Calibri"/>
                <w:szCs w:val="24"/>
                <w:lang w:val="es-MX"/>
              </w:rPr>
            </w:pPr>
            <w:proofErr w:type="spellStart"/>
            <w:r w:rsidRPr="1352249E">
              <w:rPr>
                <w:rFonts w:ascii="Times New Roman,Arial,Calibri" w:hAnsi="Times New Roman,Arial,Calibri" w:eastAsia="Times New Roman,Arial,Calibri" w:cs="Times New Roman,Arial,Calibri"/>
                <w:szCs w:val="24"/>
                <w:lang w:val="es-MX"/>
              </w:rPr>
              <w:t>ta_tiporelacion</w:t>
            </w:r>
            <w:proofErr w:type="spellEnd"/>
            <w:r w:rsidRPr="1352249E">
              <w:rPr>
                <w:rFonts w:ascii="Times New Roman,Arial,Calibri" w:hAnsi="Times New Roman,Arial,Calibri" w:eastAsia="Times New Roman,Arial,Calibri" w:cs="Times New Roman,Arial,Calibri"/>
                <w:szCs w:val="24"/>
                <w:lang w:val="es-MX"/>
              </w:rPr>
              <w:t xml:space="preserve">. </w:t>
            </w:r>
            <w:proofErr w:type="spellStart"/>
            <w:r w:rsidRPr="1352249E">
              <w:rPr>
                <w:rFonts w:ascii="Times New Roman,Arial,Calibri" w:hAnsi="Times New Roman,Arial,Calibri" w:eastAsia="Times New Roman,Arial,Calibri" w:cs="Times New Roman,Arial,Calibri"/>
                <w:szCs w:val="24"/>
                <w:lang w:val="es-MX"/>
              </w:rPr>
              <w:t>CV_titulo</w:t>
            </w:r>
            <w:proofErr w:type="spellEnd"/>
          </w:p>
        </w:tc>
        <w:tc>
          <w:tcPr>
            <w:tcW w:w="1785" w:type="dxa"/>
            <w:tcBorders>
              <w:top w:val="single" w:color="auto" w:sz="8" w:space="0"/>
              <w:left w:val="single" w:color="auto" w:sz="8" w:space="0"/>
              <w:bottom w:val="single" w:color="auto" w:sz="8" w:space="0"/>
              <w:right w:val="single" w:color="auto" w:sz="8" w:space="0"/>
            </w:tcBorders>
          </w:tcPr>
          <w:p w:rsidR="1352249E" w:rsidP="1352249E" w:rsidRDefault="1352249E" w14:paraId="28F88714" w14:textId="13F56709">
            <w:pPr>
              <w:rPr>
                <w:rFonts w:ascii="Times New Roman,Arial,Calibri" w:hAnsi="Times New Roman,Arial,Calibri" w:eastAsia="Times New Roman,Arial,Calibri" w:cs="Times New Roman,Arial,Calibri"/>
                <w:szCs w:val="24"/>
              </w:rPr>
            </w:pPr>
            <w:r w:rsidRPr="1352249E">
              <w:rPr>
                <w:rFonts w:ascii="Times New Roman,Arial,Calibri" w:hAnsi="Times New Roman,Arial,Calibri" w:eastAsia="Times New Roman,Arial,Calibri" w:cs="Times New Roman,Arial,Calibri"/>
                <w:szCs w:val="24"/>
                <w:lang w:val="es-MX"/>
              </w:rPr>
              <w:t>Si</w:t>
            </w:r>
            <w:r w:rsidRPr="1352249E">
              <w:rPr>
                <w:rFonts w:ascii="Times New Roman,Arial,Calibri" w:hAnsi="Times New Roman,Arial,Calibri" w:eastAsia="Times New Roman,Arial,Calibri" w:cs="Times New Roman,Arial,Calibri"/>
                <w:szCs w:val="24"/>
              </w:rPr>
              <w:t xml:space="preserve"> </w:t>
            </w:r>
          </w:p>
        </w:tc>
      </w:tr>
      <w:tr w:rsidR="1352249E" w:rsidTr="1352249E" w14:paraId="3DD5F821" w14:textId="77777777">
        <w:trPr>
          <w:trHeight w:val="300"/>
        </w:trPr>
        <w:tc>
          <w:tcPr>
            <w:tcW w:w="2355" w:type="dxa"/>
            <w:tcBorders>
              <w:top w:val="single" w:color="auto" w:sz="8" w:space="0"/>
              <w:left w:val="single" w:color="auto" w:sz="8" w:space="0"/>
              <w:bottom w:val="single" w:color="auto" w:sz="8" w:space="0"/>
              <w:right w:val="single" w:color="auto" w:sz="8" w:space="0"/>
            </w:tcBorders>
          </w:tcPr>
          <w:p w:rsidR="1352249E" w:rsidP="1352249E" w:rsidRDefault="1352249E" w14:paraId="6239EA9B" w14:textId="02248EC4">
            <w:pPr>
              <w:rPr>
                <w:rFonts w:ascii="Times New Roman,Arial,Calibri" w:hAnsi="Times New Roman,Arial,Calibri" w:eastAsia="Times New Roman,Arial,Calibri" w:cs="Times New Roman,Arial,Calibri"/>
                <w:szCs w:val="24"/>
              </w:rPr>
            </w:pPr>
            <w:r w:rsidRPr="1352249E">
              <w:rPr>
                <w:rFonts w:ascii="Times New Roman,Arial,Calibri" w:hAnsi="Times New Roman,Arial,Calibri" w:eastAsia="Times New Roman,Arial,Calibri" w:cs="Times New Roman,Arial,Calibri"/>
                <w:szCs w:val="24"/>
              </w:rPr>
              <w:t>Descripción</w:t>
            </w:r>
          </w:p>
        </w:tc>
        <w:tc>
          <w:tcPr>
            <w:tcW w:w="3420" w:type="dxa"/>
            <w:tcBorders>
              <w:top w:val="single" w:color="auto" w:sz="8" w:space="0"/>
              <w:left w:val="single" w:color="auto" w:sz="8" w:space="0"/>
              <w:bottom w:val="single" w:color="auto" w:sz="8" w:space="0"/>
              <w:right w:val="single" w:color="auto" w:sz="8" w:space="0"/>
            </w:tcBorders>
          </w:tcPr>
          <w:p w:rsidR="1352249E" w:rsidP="1352249E" w:rsidRDefault="1352249E" w14:paraId="7459A44B" w14:textId="6022DF44">
            <w:pPr>
              <w:rPr>
                <w:rFonts w:ascii="Times New Roman,Arial,Calibri" w:hAnsi="Times New Roman,Arial,Calibri" w:eastAsia="Times New Roman,Arial,Calibri" w:cs="Times New Roman,Arial,Calibri"/>
                <w:szCs w:val="24"/>
                <w:lang w:val="es-MX"/>
              </w:rPr>
            </w:pPr>
            <w:proofErr w:type="spellStart"/>
            <w:r w:rsidRPr="1352249E">
              <w:rPr>
                <w:rFonts w:ascii="Times New Roman,Arial,Calibri" w:hAnsi="Times New Roman,Arial,Calibri" w:eastAsia="Times New Roman,Arial,Calibri" w:cs="Times New Roman,Arial,Calibri"/>
                <w:szCs w:val="24"/>
                <w:lang w:val="es-MX"/>
              </w:rPr>
              <w:t>ta_tiporelacion.CV_descripcion</w:t>
            </w:r>
            <w:proofErr w:type="spellEnd"/>
          </w:p>
        </w:tc>
        <w:tc>
          <w:tcPr>
            <w:tcW w:w="1785" w:type="dxa"/>
            <w:tcBorders>
              <w:top w:val="single" w:color="auto" w:sz="8" w:space="0"/>
              <w:left w:val="single" w:color="auto" w:sz="8" w:space="0"/>
              <w:bottom w:val="single" w:color="auto" w:sz="8" w:space="0"/>
              <w:right w:val="single" w:color="auto" w:sz="8" w:space="0"/>
            </w:tcBorders>
          </w:tcPr>
          <w:p w:rsidR="1352249E" w:rsidP="1352249E" w:rsidRDefault="1352249E" w14:paraId="01E9168D" w14:textId="59C18FD1">
            <w:pPr>
              <w:rPr>
                <w:rFonts w:ascii="Times New Roman,Arial,Calibri" w:hAnsi="Times New Roman,Arial,Calibri" w:eastAsia="Times New Roman,Arial,Calibri" w:cs="Times New Roman,Arial,Calibri"/>
                <w:szCs w:val="24"/>
                <w:lang w:val="es-MX"/>
              </w:rPr>
            </w:pPr>
            <w:r w:rsidRPr="1352249E">
              <w:rPr>
                <w:rFonts w:ascii="Times New Roman,Arial,Calibri" w:hAnsi="Times New Roman,Arial,Calibri" w:eastAsia="Times New Roman,Arial,Calibri" w:cs="Times New Roman,Arial,Calibri"/>
                <w:szCs w:val="24"/>
                <w:lang w:val="es-MX"/>
              </w:rPr>
              <w:t>Si</w:t>
            </w:r>
          </w:p>
        </w:tc>
      </w:tr>
    </w:tbl>
    <w:p w:rsidR="4E415AD5" w:rsidP="1352249E" w:rsidRDefault="1352249E" w14:paraId="2A4AA6CB" w14:textId="1E9D0501">
      <w:r w:rsidRPr="1352249E">
        <w:rPr>
          <w:rFonts w:eastAsia="Times New Roman" w:cs="Times New Roman"/>
          <w:sz w:val="28"/>
          <w:szCs w:val="28"/>
          <w:lang w:val="es-MX"/>
        </w:rPr>
        <w:t xml:space="preserve"> </w:t>
      </w:r>
    </w:p>
    <w:p w:rsidR="4E415AD5" w:rsidP="1352249E" w:rsidRDefault="1352249E" w14:paraId="0D73E033" w14:textId="1B59ED39">
      <w:r w:rsidRPr="1352249E">
        <w:rPr>
          <w:rFonts w:eastAsia="Times New Roman" w:cs="Times New Roman"/>
          <w:szCs w:val="24"/>
          <w:lang w:val="es-MX"/>
        </w:rPr>
        <w:t xml:space="preserve"> </w:t>
      </w:r>
    </w:p>
    <w:p w:rsidR="4E415AD5" w:rsidP="1352249E" w:rsidRDefault="1352249E" w14:paraId="43D1215D" w14:textId="4CCC213C">
      <w:r w:rsidRPr="1352249E">
        <w:rPr>
          <w:rFonts w:asciiTheme="majorHAnsi" w:hAnsiTheme="majorHAnsi" w:eastAsiaTheme="majorEastAsia" w:cstheme="majorBidi"/>
          <w:b/>
          <w:bCs/>
          <w:color w:val="000000" w:themeColor="text1"/>
          <w:sz w:val="26"/>
          <w:szCs w:val="26"/>
          <w:lang w:val="es-MX"/>
        </w:rPr>
        <w:t xml:space="preserve">5.1.3.1.3 Otras tablas Afectadas </w:t>
      </w:r>
    </w:p>
    <w:p w:rsidR="4E415AD5" w:rsidP="1352249E" w:rsidRDefault="1352249E" w14:paraId="22238CD6" w14:textId="6080C091">
      <w:r w:rsidRPr="1352249E">
        <w:rPr>
          <w:rFonts w:eastAsia="Times New Roman" w:cs="Times New Roman"/>
          <w:sz w:val="28"/>
          <w:szCs w:val="28"/>
          <w:lang w:val="es-MX"/>
        </w:rPr>
        <w:t xml:space="preserve"> </w:t>
      </w:r>
    </w:p>
    <w:p w:rsidR="4E415AD5" w:rsidP="1352249E" w:rsidRDefault="1352249E" w14:paraId="468C49CA" w14:textId="124A2C9C">
      <w:r w:rsidRPr="1352249E">
        <w:rPr>
          <w:rFonts w:eastAsia="Times New Roman" w:cs="Times New Roman"/>
          <w:szCs w:val="24"/>
          <w:lang w:val="es-MX"/>
        </w:rPr>
        <w:t xml:space="preserve">No hay  </w:t>
      </w:r>
    </w:p>
    <w:p w:rsidR="4E415AD5" w:rsidP="1352249E" w:rsidRDefault="1352249E" w14:paraId="0747E305" w14:textId="1E02DF53">
      <w:r w:rsidRPr="1352249E">
        <w:rPr>
          <w:rFonts w:eastAsia="Times New Roman" w:cs="Times New Roman"/>
          <w:szCs w:val="24"/>
          <w:lang w:val="es-MX"/>
        </w:rPr>
        <w:t xml:space="preserve"> </w:t>
      </w:r>
    </w:p>
    <w:p w:rsidR="4E415AD5" w:rsidP="1352249E" w:rsidRDefault="1352249E" w14:paraId="4E109CC3" w14:textId="0C679503">
      <w:pPr>
        <w:rPr>
          <w:rFonts w:asciiTheme="majorHAnsi" w:hAnsiTheme="majorHAnsi" w:eastAsiaTheme="majorEastAsia" w:cstheme="majorBidi"/>
          <w:b/>
          <w:bCs/>
          <w:color w:val="000000" w:themeColor="text1"/>
          <w:sz w:val="26"/>
          <w:szCs w:val="26"/>
          <w:lang w:val="es-MX"/>
        </w:rPr>
      </w:pPr>
      <w:r w:rsidRPr="1352249E">
        <w:rPr>
          <w:rFonts w:asciiTheme="majorHAnsi" w:hAnsiTheme="majorHAnsi" w:eastAsiaTheme="majorEastAsia" w:cstheme="majorBidi"/>
          <w:b/>
          <w:bCs/>
          <w:color w:val="000000" w:themeColor="text1"/>
          <w:sz w:val="26"/>
          <w:szCs w:val="26"/>
          <w:lang w:val="es-MX"/>
        </w:rPr>
        <w:t xml:space="preserve">5.1.3.1.4 </w:t>
      </w:r>
      <w:proofErr w:type="spellStart"/>
      <w:r w:rsidRPr="1352249E">
        <w:rPr>
          <w:rFonts w:asciiTheme="majorHAnsi" w:hAnsiTheme="majorHAnsi" w:eastAsiaTheme="majorEastAsia" w:cstheme="majorBidi"/>
          <w:b/>
          <w:bCs/>
          <w:color w:val="000000" w:themeColor="text1"/>
          <w:sz w:val="26"/>
          <w:szCs w:val="26"/>
          <w:lang w:val="es-MX"/>
        </w:rPr>
        <w:t>Grid</w:t>
      </w:r>
      <w:proofErr w:type="spellEnd"/>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25F8F20B" w14:textId="7980142C">
      <w:pPr>
        <w:rPr>
          <w:rFonts w:eastAsia="Times New Roman" w:cs="Times New Roman"/>
          <w:szCs w:val="24"/>
          <w:lang w:val="es-MX"/>
        </w:rPr>
      </w:pPr>
      <w:r w:rsidRPr="1352249E">
        <w:rPr>
          <w:rFonts w:eastAsia="Times New Roman" w:cs="Times New Roman"/>
          <w:szCs w:val="24"/>
          <w:lang w:val="es-MX"/>
        </w:rPr>
        <w:t xml:space="preserve"> </w:t>
      </w:r>
    </w:p>
    <w:p w:rsidR="4E415AD5" w:rsidP="1352249E" w:rsidRDefault="1352249E" w14:paraId="76A9B146" w14:textId="64C5B26C">
      <w:pPr>
        <w:rPr>
          <w:rFonts w:eastAsia="Times New Roman" w:cs="Times New Roman"/>
          <w:szCs w:val="24"/>
          <w:lang w:val="es-MX"/>
        </w:rPr>
      </w:pPr>
      <w:r w:rsidRPr="1352249E">
        <w:rPr>
          <w:rFonts w:eastAsia="Times New Roman" w:cs="Times New Roman"/>
          <w:szCs w:val="24"/>
          <w:lang w:val="es-MX"/>
        </w:rPr>
        <w:t xml:space="preserve">NO hay </w:t>
      </w:r>
      <w:proofErr w:type="spellStart"/>
      <w:r w:rsidRPr="1352249E">
        <w:rPr>
          <w:rFonts w:eastAsia="Times New Roman" w:cs="Times New Roman"/>
          <w:szCs w:val="24"/>
          <w:lang w:val="es-MX"/>
        </w:rPr>
        <w:t>Grid</w:t>
      </w:r>
      <w:proofErr w:type="spellEnd"/>
      <w:r w:rsidRPr="1352249E">
        <w:rPr>
          <w:rFonts w:eastAsia="Times New Roman" w:cs="Times New Roman"/>
          <w:szCs w:val="24"/>
          <w:lang w:val="es-MX"/>
        </w:rPr>
        <w:t xml:space="preserve"> </w:t>
      </w:r>
    </w:p>
    <w:p w:rsidR="4E415AD5" w:rsidP="1352249E" w:rsidRDefault="1352249E" w14:paraId="4C9527D0" w14:textId="1B7B1538">
      <w:pPr>
        <w:rPr>
          <w:rFonts w:eastAsia="Times New Roman" w:cs="Times New Roman"/>
          <w:szCs w:val="24"/>
          <w:lang w:val="es-MX"/>
        </w:rPr>
      </w:pPr>
      <w:r w:rsidRPr="1352249E">
        <w:rPr>
          <w:rFonts w:eastAsia="Times New Roman" w:cs="Times New Roman"/>
          <w:szCs w:val="24"/>
          <w:lang w:val="es-MX"/>
        </w:rPr>
        <w:t xml:space="preserve"> </w:t>
      </w:r>
    </w:p>
    <w:p w:rsidR="4E415AD5" w:rsidP="1352249E" w:rsidRDefault="1352249E" w14:paraId="7E1B0D9E" w14:textId="4E503B35">
      <w:pPr>
        <w:rPr>
          <w:b/>
          <w:bCs/>
          <w:color w:val="000000" w:themeColor="text1"/>
          <w:lang w:val="es-MX"/>
        </w:rPr>
      </w:pPr>
      <w:r w:rsidRPr="1352249E">
        <w:rPr>
          <w:rFonts w:asciiTheme="majorHAnsi" w:hAnsiTheme="majorHAnsi" w:eastAsiaTheme="majorEastAsia" w:cstheme="majorBidi"/>
          <w:b/>
          <w:bCs/>
          <w:color w:val="000000" w:themeColor="text1"/>
          <w:sz w:val="26"/>
          <w:szCs w:val="26"/>
          <w:lang w:val="es-MX"/>
        </w:rPr>
        <w:t xml:space="preserve">5.1.3.1.5 Detalle de la Implementación </w:t>
      </w:r>
    </w:p>
    <w:p w:rsidR="4E415AD5" w:rsidP="1352249E" w:rsidRDefault="1352249E" w14:paraId="65EF1779" w14:textId="53035E98">
      <w:pPr>
        <w:rPr>
          <w:b/>
          <w:bCs/>
          <w:color w:val="000000" w:themeColor="text1"/>
          <w:lang w:val="es-MX"/>
        </w:rPr>
      </w:pPr>
      <w:r w:rsidRPr="1352249E">
        <w:rPr>
          <w:rFonts w:asciiTheme="majorHAnsi" w:hAnsiTheme="majorHAnsi" w:eastAsiaTheme="majorEastAsia" w:cstheme="majorBidi"/>
          <w:b/>
          <w:bCs/>
          <w:color w:val="000000" w:themeColor="text1"/>
          <w:sz w:val="26"/>
          <w:szCs w:val="26"/>
          <w:lang w:val="es-MX"/>
        </w:rPr>
        <w:t xml:space="preserve"> </w:t>
      </w:r>
    </w:p>
    <w:p w:rsidR="4E415AD5" w:rsidP="1352249E" w:rsidRDefault="1352249E" w14:paraId="6CB607BC" w14:textId="12DC0DF6">
      <w:pPr>
        <w:rPr>
          <w:b/>
          <w:bCs/>
          <w:color w:val="000000" w:themeColor="text1"/>
          <w:lang w:val="es-MX"/>
        </w:rPr>
      </w:pPr>
      <w:r w:rsidRPr="1352249E">
        <w:rPr>
          <w:rFonts w:asciiTheme="majorHAnsi" w:hAnsiTheme="majorHAnsi" w:eastAsiaTheme="majorEastAsia" w:cstheme="majorBidi"/>
          <w:b/>
          <w:bCs/>
          <w:color w:val="000000" w:themeColor="text1"/>
          <w:sz w:val="26"/>
          <w:szCs w:val="26"/>
          <w:lang w:val="es-MX"/>
        </w:rPr>
        <w:t xml:space="preserve">5.1.3.1.5.1 Actualizar datos </w:t>
      </w:r>
    </w:p>
    <w:p w:rsidR="4E415AD5" w:rsidP="1352249E" w:rsidRDefault="1352249E" w14:paraId="12078626" w14:textId="2177501A">
      <w:pPr>
        <w:rPr>
          <w:rFonts w:eastAsia="Times New Roman" w:cs="Times New Roman"/>
          <w:szCs w:val="24"/>
          <w:lang w:val="es-MX"/>
        </w:rPr>
      </w:pPr>
      <w:r w:rsidRPr="1352249E">
        <w:rPr>
          <w:rFonts w:eastAsia="Times New Roman" w:cs="Times New Roman"/>
          <w:szCs w:val="24"/>
          <w:lang w:val="es-MX"/>
        </w:rPr>
        <w:t xml:space="preserve"> </w:t>
      </w:r>
    </w:p>
    <w:p w:rsidR="4E415AD5" w:rsidP="1352249E" w:rsidRDefault="1352249E" w14:paraId="5A9AFFCB" w14:textId="7806F014">
      <w:pPr>
        <w:ind w:firstLine="15"/>
        <w:rPr>
          <w:rFonts w:eastAsia="Times New Roman" w:cs="Times New Roman"/>
          <w:szCs w:val="24"/>
          <w:lang w:val="es-MX"/>
        </w:rPr>
      </w:pPr>
      <w:r w:rsidRPr="1352249E">
        <w:rPr>
          <w:rFonts w:eastAsia="Times New Roman" w:cs="Times New Roman"/>
          <w:szCs w:val="24"/>
          <w:lang w:val="es-MX"/>
        </w:rPr>
        <w:t>El usuario presiona el botón actualizar, se muestra un formulario para modificar los datos, luego el sistema valida la información ingresada y se actualiza la base de datos.</w:t>
      </w:r>
    </w:p>
    <w:p w:rsidR="4E415AD5" w:rsidP="1352249E" w:rsidRDefault="4E415AD5" w14:paraId="17B37D0C" w14:textId="088A7B0C">
      <w:pPr>
        <w:rPr>
          <w:lang w:val="es-MX"/>
        </w:rPr>
      </w:pPr>
    </w:p>
    <w:p w:rsidR="4E415AD5" w:rsidP="4E415AD5" w:rsidRDefault="4E415AD5" w14:paraId="585D074E" w14:textId="06E1FE22">
      <w:pPr>
        <w:rPr>
          <w:lang w:val="es-MX"/>
        </w:rPr>
      </w:pPr>
    </w:p>
    <w:p w:rsidR="4E415AD5" w:rsidP="4E415AD5" w:rsidRDefault="4E415AD5" w14:paraId="5227F7DE" w14:textId="317E9AAC">
      <w:pPr>
        <w:rPr>
          <w:lang w:val="es-MX"/>
        </w:rPr>
      </w:pPr>
    </w:p>
    <w:p w:rsidR="4E415AD5" w:rsidP="4E415AD5" w:rsidRDefault="4E415AD5" w14:paraId="2281C9D7" w14:textId="2962161D">
      <w:pPr>
        <w:rPr>
          <w:lang w:val="es-MX"/>
        </w:rPr>
      </w:pPr>
    </w:p>
    <w:p w:rsidR="4E415AD5" w:rsidP="4E415AD5" w:rsidRDefault="4E415AD5" w14:paraId="29525A49" w14:textId="0AF0F6B9">
      <w:pPr>
        <w:rPr>
          <w:lang w:val="es-MX"/>
        </w:rPr>
      </w:pPr>
    </w:p>
    <w:p w:rsidR="58DC71F1" w:rsidP="48661098" w:rsidRDefault="4E415AD5" w14:paraId="39F54B78" w14:textId="415E2095">
      <w:pPr>
        <w:pStyle w:val="Ttulo2"/>
        <w:rPr>
          <w:b/>
          <w:bCs/>
          <w:color w:val="000000" w:themeColor="text1"/>
        </w:rPr>
      </w:pPr>
      <w:bookmarkStart w:name="_Toc135464741" w:id="81"/>
      <w:r w:rsidRPr="4E415AD5">
        <w:rPr>
          <w:b/>
          <w:bCs/>
          <w:color w:val="000000" w:themeColor="text1"/>
        </w:rPr>
        <w:t xml:space="preserve">5.20 Funcionalidad de Mantenimiento de Tipo de Víctima </w:t>
      </w:r>
      <w:r w:rsidRPr="4E415AD5">
        <w:rPr>
          <w:b/>
          <w:bCs/>
          <w:color w:val="000000" w:themeColor="text1"/>
          <w:lang w:val="es-MX"/>
        </w:rPr>
        <w:t>(RF-20)</w:t>
      </w:r>
      <w:bookmarkEnd w:id="81"/>
      <w:r w:rsidRPr="4E415AD5">
        <w:rPr>
          <w:b/>
          <w:bCs/>
          <w:color w:val="000000" w:themeColor="text1"/>
        </w:rPr>
        <w:t xml:space="preserve">  </w:t>
      </w:r>
    </w:p>
    <w:p w:rsidR="7C5B1E2F" w:rsidP="4E415AD5" w:rsidRDefault="7C5B1E2F" w14:paraId="71F51C7F" w14:textId="5293B619"/>
    <w:p w:rsidR="7C5B1E2F" w:rsidP="7C5B1E2F" w:rsidRDefault="7C5B1E2F" w14:paraId="310F063E" w14:textId="3A4DE815">
      <w:pPr>
        <w:ind w:firstLine="705"/>
      </w:pPr>
      <w:r w:rsidRPr="7C5B1E2F">
        <w:rPr>
          <w:rFonts w:eastAsia="Times New Roman" w:cs="Times New Roman"/>
          <w:color w:val="000000" w:themeColor="text1"/>
          <w:lang w:val="es-MX"/>
        </w:rPr>
        <w:t xml:space="preserve">La funcionalidad debe ser administrada mediante un CRUD para permitir agregar, modificar o eliminar. Estos datos son los siguientes: Código, Titulo y Descripción, los cuales son necesarios para registrar un femicidio. Dicha gestión está ligada a un usuario con el permiso pertinente. </w:t>
      </w:r>
    </w:p>
    <w:p w:rsidR="7C5B1E2F" w:rsidRDefault="7C5B1E2F" w14:paraId="05FBFE81" w14:textId="63467AB5">
      <w:r w:rsidRPr="7C5B1E2F">
        <w:rPr>
          <w:rFonts w:eastAsia="Times New Roman" w:cs="Times New Roman"/>
          <w:lang w:val="es-MX"/>
        </w:rPr>
        <w:t xml:space="preserve"> </w:t>
      </w:r>
    </w:p>
    <w:p w:rsidR="7C5B1E2F" w:rsidRDefault="7C5B1E2F" w14:paraId="2787D0AB" w14:textId="74797F03">
      <w:r w:rsidRPr="7C5B1E2F">
        <w:rPr>
          <w:rFonts w:eastAsia="Times New Roman" w:cs="Times New Roman"/>
          <w:lang w:val="es-MX"/>
        </w:rPr>
        <w:t xml:space="preserve"> </w:t>
      </w:r>
    </w:p>
    <w:p w:rsidR="7C5B1E2F" w:rsidP="7C5B1E2F" w:rsidRDefault="7C5B1E2F" w14:paraId="1BCCACCD" w14:textId="2D6E35B9">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5.20.1 Diseño de procesos (Herramienta CASE) </w:t>
      </w:r>
    </w:p>
    <w:p w:rsidR="7C5B1E2F" w:rsidRDefault="7C5B1E2F" w14:paraId="57EF702A" w14:textId="5946118C">
      <w:r w:rsidRPr="7C5B1E2F">
        <w:rPr>
          <w:rFonts w:eastAsia="Times New Roman" w:cs="Times New Roman"/>
          <w:color w:val="002060"/>
          <w:sz w:val="28"/>
          <w:szCs w:val="28"/>
          <w:lang w:val="es-MX"/>
        </w:rPr>
        <w:t xml:space="preserve"> </w:t>
      </w:r>
    </w:p>
    <w:p w:rsidR="7C5B1E2F" w:rsidP="7C5B1E2F" w:rsidRDefault="4E415AD5" w14:paraId="33FB804B" w14:textId="5A0F1E47">
      <w:pPr>
        <w:rPr>
          <w:rFonts w:eastAsia="Times New Roman" w:cs="Times New Roman"/>
          <w:color w:val="002060"/>
          <w:sz w:val="28"/>
          <w:szCs w:val="28"/>
          <w:lang w:val="es-MX"/>
        </w:rPr>
      </w:pPr>
      <w:r w:rsidRPr="4E415AD5">
        <w:rPr>
          <w:rFonts w:eastAsia="Times New Roman" w:cs="Times New Roman"/>
          <w:color w:val="002060"/>
          <w:sz w:val="28"/>
          <w:szCs w:val="28"/>
          <w:lang w:val="es-MX"/>
        </w:rPr>
        <w:lastRenderedPageBreak/>
        <w:t xml:space="preserve"> </w:t>
      </w:r>
      <w:r w:rsidR="7C5B1E2F">
        <w:rPr>
          <w:noProof/>
        </w:rPr>
        <w:drawing>
          <wp:inline distT="0" distB="0" distL="0" distR="0" wp14:anchorId="7D0A428D" wp14:editId="29A3C15B">
            <wp:extent cx="4087381" cy="4127170"/>
            <wp:effectExtent l="0" t="0" r="0" b="0"/>
            <wp:docPr id="1071088533" name="Imagen 107108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088533"/>
                    <pic:cNvPicPr/>
                  </pic:nvPicPr>
                  <pic:blipFill>
                    <a:blip r:embed="rId61">
                      <a:extLst>
                        <a:ext uri="{28A0092B-C50C-407E-A947-70E740481C1C}">
                          <a14:useLocalDpi xmlns:a14="http://schemas.microsoft.com/office/drawing/2010/main" val="0"/>
                        </a:ext>
                      </a:extLst>
                    </a:blip>
                    <a:stretch>
                      <a:fillRect/>
                    </a:stretch>
                  </pic:blipFill>
                  <pic:spPr>
                    <a:xfrm>
                      <a:off x="0" y="0"/>
                      <a:ext cx="4087381" cy="4127170"/>
                    </a:xfrm>
                    <a:prstGeom prst="rect">
                      <a:avLst/>
                    </a:prstGeom>
                  </pic:spPr>
                </pic:pic>
              </a:graphicData>
            </a:graphic>
          </wp:inline>
        </w:drawing>
      </w:r>
      <w:r w:rsidRPr="4E415AD5">
        <w:rPr>
          <w:rFonts w:eastAsia="Times New Roman" w:cs="Times New Roman"/>
          <w:color w:val="002060"/>
          <w:sz w:val="28"/>
          <w:szCs w:val="28"/>
          <w:lang w:val="es-MX"/>
        </w:rPr>
        <w:t xml:space="preserve"> </w:t>
      </w:r>
      <w:r w:rsidR="7C5B1E2F">
        <w:br/>
      </w:r>
    </w:p>
    <w:p w:rsidR="7C5B1E2F" w:rsidRDefault="7C5B1E2F" w14:paraId="2D8B1D8B" w14:textId="11CBA5AB">
      <w:r w:rsidRPr="7C5B1E2F">
        <w:rPr>
          <w:rFonts w:eastAsia="Times New Roman" w:cs="Times New Roman"/>
          <w:color w:val="002060"/>
          <w:sz w:val="28"/>
          <w:szCs w:val="28"/>
          <w:lang w:val="es-MX"/>
        </w:rPr>
        <w:t xml:space="preserve"> </w:t>
      </w:r>
    </w:p>
    <w:p w:rsidR="7C5B1E2F" w:rsidP="7C5B1E2F" w:rsidRDefault="7C5B1E2F" w14:paraId="3619704C" w14:textId="64C2CDD5">
      <w:pPr>
        <w:ind w:firstLine="708"/>
        <w:rPr>
          <w:rFonts w:eastAsia="Times New Roman" w:cs="Times New Roman"/>
          <w:b/>
          <w:bCs/>
          <w:sz w:val="28"/>
          <w:szCs w:val="28"/>
          <w:lang w:val="es-MX"/>
        </w:rPr>
      </w:pPr>
      <w:r w:rsidRPr="7C5B1E2F">
        <w:rPr>
          <w:rFonts w:eastAsia="Times New Roman" w:cs="Times New Roman"/>
          <w:b/>
          <w:bCs/>
          <w:sz w:val="28"/>
          <w:szCs w:val="28"/>
          <w:lang w:val="es-MX"/>
        </w:rPr>
        <w:t xml:space="preserve">5.20.2 Referencia  </w:t>
      </w:r>
    </w:p>
    <w:p w:rsidR="7C5B1E2F" w:rsidRDefault="7C5B1E2F" w14:paraId="05D8314A" w14:textId="35277F6F">
      <w:r w:rsidRPr="7C5B1E2F">
        <w:rPr>
          <w:rFonts w:eastAsia="Times New Roman" w:cs="Times New Roman"/>
          <w:sz w:val="28"/>
          <w:szCs w:val="28"/>
          <w:lang w:val="es-MX"/>
        </w:rPr>
        <w:t xml:space="preserve"> </w:t>
      </w:r>
    </w:p>
    <w:p w:rsidR="7C5B1E2F" w:rsidP="7C5B1E2F" w:rsidRDefault="7C5B1E2F" w14:paraId="11A8FAD9" w14:textId="0AAE52ED">
      <w:pPr>
        <w:ind w:left="708" w:firstLine="708"/>
      </w:pPr>
      <w:r w:rsidRPr="7C5B1E2F">
        <w:rPr>
          <w:rFonts w:eastAsia="Times New Roman" w:cs="Times New Roman"/>
          <w:lang w:val="es-MX"/>
        </w:rPr>
        <w:t xml:space="preserve">Pantalla número 20: Esta pantalla muestra la funcionalidad referente al requerimiento 20. En esta, se administra el CRUD para los tipos de Víctimas. </w:t>
      </w:r>
    </w:p>
    <w:p w:rsidR="7C5B1E2F" w:rsidRDefault="7C5B1E2F" w14:paraId="15B7248C" w14:textId="0AB1EE7D">
      <w:r w:rsidRPr="7C5B1E2F">
        <w:rPr>
          <w:rFonts w:eastAsia="Times New Roman" w:cs="Times New Roman"/>
          <w:lang w:val="es-MX"/>
        </w:rPr>
        <w:t xml:space="preserve"> </w:t>
      </w:r>
    </w:p>
    <w:p w:rsidR="7C5B1E2F" w:rsidRDefault="7C5B1E2F" w14:paraId="09D7180E" w14:textId="0D137508">
      <w:r>
        <w:rPr>
          <w:noProof/>
        </w:rPr>
        <w:drawing>
          <wp:inline distT="0" distB="0" distL="0" distR="0" wp14:anchorId="1A5F00A2" wp14:editId="770008C9">
            <wp:extent cx="5943600" cy="2404456"/>
            <wp:effectExtent l="0" t="0" r="0" b="0"/>
            <wp:docPr id="1184578621" name="Imagen 118457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720574"/>
                    <pic:cNvPicPr/>
                  </pic:nvPicPr>
                  <pic:blipFill>
                    <a:blip r:embed="rId62">
                      <a:extLst>
                        <a:ext uri="{28A0092B-C50C-407E-A947-70E740481C1C}">
                          <a14:useLocalDpi xmlns:a14="http://schemas.microsoft.com/office/drawing/2010/main" val="0"/>
                        </a:ext>
                      </a:extLst>
                    </a:blip>
                    <a:stretch>
                      <a:fillRect/>
                    </a:stretch>
                  </pic:blipFill>
                  <pic:spPr>
                    <a:xfrm>
                      <a:off x="0" y="0"/>
                      <a:ext cx="5943600" cy="2404456"/>
                    </a:xfrm>
                    <a:prstGeom prst="rect">
                      <a:avLst/>
                    </a:prstGeom>
                  </pic:spPr>
                </pic:pic>
              </a:graphicData>
            </a:graphic>
          </wp:inline>
        </w:drawing>
      </w:r>
    </w:p>
    <w:p w:rsidR="7C5B1E2F" w:rsidP="7C5B1E2F" w:rsidRDefault="7C5B1E2F" w14:paraId="139FB857" w14:textId="4F62512A">
      <w:pPr>
        <w:rPr>
          <w:rFonts w:eastAsia="Times New Roman" w:cs="Times New Roman"/>
          <w:b/>
          <w:bCs/>
          <w:sz w:val="28"/>
          <w:szCs w:val="28"/>
          <w:lang w:val="es-MX"/>
        </w:rPr>
      </w:pPr>
      <w:r w:rsidRPr="7C5B1E2F">
        <w:rPr>
          <w:rFonts w:eastAsia="Times New Roman" w:cs="Times New Roman"/>
          <w:b/>
          <w:bCs/>
          <w:sz w:val="28"/>
          <w:szCs w:val="28"/>
          <w:lang w:val="es-MX"/>
        </w:rPr>
        <w:t xml:space="preserve">5.20.3.1 Mantenimiento de tipo de victima </w:t>
      </w:r>
    </w:p>
    <w:p w:rsidR="7C5B1E2F" w:rsidP="7C5B1E2F" w:rsidRDefault="7C5B1E2F" w14:paraId="0673D89B" w14:textId="53A2B80F">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1CAB452C" w14:textId="54E4056C">
      <w:pPr>
        <w:rPr>
          <w:rFonts w:eastAsia="Times New Roman" w:cs="Times New Roman"/>
          <w:b/>
          <w:bCs/>
          <w:sz w:val="28"/>
          <w:szCs w:val="28"/>
          <w:lang w:val="es-MX"/>
        </w:rPr>
      </w:pPr>
      <w:r w:rsidRPr="7C5B1E2F">
        <w:rPr>
          <w:rFonts w:eastAsia="Times New Roman" w:cs="Times New Roman"/>
          <w:b/>
          <w:bCs/>
          <w:sz w:val="28"/>
          <w:szCs w:val="28"/>
          <w:lang w:val="es-MX"/>
        </w:rPr>
        <w:lastRenderedPageBreak/>
        <w:t xml:space="preserve">5.20.3.1.1 Origen de Datos </w:t>
      </w:r>
    </w:p>
    <w:p w:rsidR="7C5B1E2F" w:rsidRDefault="7C5B1E2F" w14:paraId="2EFC9AD9" w14:textId="1646A0A5">
      <w:r w:rsidRPr="7C5B1E2F">
        <w:rPr>
          <w:rFonts w:eastAsia="Times New Roman" w:cs="Times New Roman"/>
          <w:sz w:val="28"/>
          <w:szCs w:val="28"/>
          <w:lang w:val="es-MX"/>
        </w:rPr>
        <w:t xml:space="preserve"> </w:t>
      </w:r>
    </w:p>
    <w:p w:rsidR="7C5B1E2F" w:rsidP="7C5B1E2F" w:rsidRDefault="7C5B1E2F" w14:paraId="67227033" w14:textId="7706BFDA">
      <w:pPr>
        <w:ind w:firstLine="705"/>
      </w:pPr>
      <w:r w:rsidRPr="7C5B1E2F">
        <w:rPr>
          <w:rFonts w:eastAsia="Times New Roman" w:cs="Times New Roman"/>
          <w:lang w:val="es-MX"/>
        </w:rPr>
        <w:t xml:space="preserve">No hay campos </w:t>
      </w:r>
    </w:p>
    <w:p w:rsidR="7C5B1E2F" w:rsidRDefault="7C5B1E2F" w14:paraId="24779894" w14:textId="7888E8B2">
      <w:r w:rsidRPr="7C5B1E2F">
        <w:rPr>
          <w:rFonts w:eastAsia="Times New Roman" w:cs="Times New Roman"/>
          <w:sz w:val="28"/>
          <w:szCs w:val="28"/>
          <w:lang w:val="es-MX"/>
        </w:rPr>
        <w:t xml:space="preserve"> </w:t>
      </w:r>
    </w:p>
    <w:p w:rsidR="7C5B1E2F" w:rsidP="7C5B1E2F" w:rsidRDefault="7C5B1E2F" w14:paraId="4C55584E" w14:textId="5E17817D">
      <w:pPr>
        <w:rPr>
          <w:rFonts w:eastAsia="Times New Roman" w:cs="Times New Roman"/>
          <w:b/>
          <w:bCs/>
          <w:sz w:val="28"/>
          <w:szCs w:val="28"/>
          <w:lang w:val="es-MX"/>
        </w:rPr>
      </w:pPr>
      <w:r w:rsidRPr="7C5B1E2F">
        <w:rPr>
          <w:rFonts w:eastAsia="Times New Roman" w:cs="Times New Roman"/>
          <w:b/>
          <w:bCs/>
          <w:sz w:val="28"/>
          <w:szCs w:val="28"/>
          <w:lang w:val="es-MX"/>
        </w:rPr>
        <w:t xml:space="preserve">5.20.3.1.2 Destino de los Datos (Información sensible) </w:t>
      </w:r>
    </w:p>
    <w:p w:rsidR="7C5B1E2F" w:rsidRDefault="7C5B1E2F" w14:paraId="75D84848" w14:textId="07B79903">
      <w:r w:rsidRPr="7C5B1E2F">
        <w:rPr>
          <w:rFonts w:eastAsia="Times New Roman" w:cs="Times New Roman"/>
          <w:sz w:val="28"/>
          <w:szCs w:val="28"/>
          <w:lang w:val="es-MX"/>
        </w:rPr>
        <w:t xml:space="preserve"> </w:t>
      </w:r>
    </w:p>
    <w:p w:rsidR="7C5B1E2F" w:rsidP="7C5B1E2F" w:rsidRDefault="7C5B1E2F" w14:paraId="15FC5A61" w14:textId="5013839F">
      <w:pPr>
        <w:ind w:firstLine="705"/>
      </w:pPr>
      <w:r w:rsidRPr="7C5B1E2F">
        <w:rPr>
          <w:rFonts w:eastAsia="Times New Roman" w:cs="Times New Roman"/>
          <w:lang w:val="es-MX"/>
        </w:rPr>
        <w:t xml:space="preserve">No hay campos </w:t>
      </w:r>
    </w:p>
    <w:p w:rsidR="7C5B1E2F" w:rsidRDefault="7C5B1E2F" w14:paraId="24F21208" w14:textId="1F8FEE28">
      <w:r w:rsidRPr="7C5B1E2F">
        <w:rPr>
          <w:rFonts w:eastAsia="Times New Roman" w:cs="Times New Roman"/>
          <w:lang w:val="es-MX"/>
        </w:rPr>
        <w:t xml:space="preserve"> </w:t>
      </w:r>
    </w:p>
    <w:p w:rsidR="7C5B1E2F" w:rsidP="7C5B1E2F" w:rsidRDefault="7C5B1E2F" w14:paraId="79273C6F" w14:textId="25EEF77A">
      <w:pPr>
        <w:rPr>
          <w:rFonts w:eastAsia="Times New Roman" w:cs="Times New Roman"/>
          <w:b/>
          <w:bCs/>
          <w:sz w:val="28"/>
          <w:szCs w:val="28"/>
          <w:lang w:val="es-MX"/>
        </w:rPr>
      </w:pPr>
      <w:r w:rsidRPr="7C5B1E2F">
        <w:rPr>
          <w:rFonts w:eastAsia="Times New Roman" w:cs="Times New Roman"/>
          <w:b/>
          <w:bCs/>
          <w:sz w:val="28"/>
          <w:szCs w:val="28"/>
          <w:lang w:val="es-MX"/>
        </w:rPr>
        <w:t xml:space="preserve">5.20.3.1.3 Otras tablas Afectadas </w:t>
      </w:r>
    </w:p>
    <w:p w:rsidR="7C5B1E2F" w:rsidRDefault="7C5B1E2F" w14:paraId="21A4C87C" w14:textId="7154B488">
      <w:r w:rsidRPr="7C5B1E2F">
        <w:rPr>
          <w:rFonts w:eastAsia="Times New Roman" w:cs="Times New Roman"/>
          <w:sz w:val="28"/>
          <w:szCs w:val="28"/>
          <w:lang w:val="es-MX"/>
        </w:rPr>
        <w:t xml:space="preserve"> </w:t>
      </w:r>
    </w:p>
    <w:p w:rsidR="7C5B1E2F" w:rsidP="7C5B1E2F" w:rsidRDefault="7C5B1E2F" w14:paraId="75493E1F" w14:textId="76E568B4">
      <w:pPr>
        <w:ind w:firstLine="705"/>
      </w:pPr>
      <w:r w:rsidRPr="7C5B1E2F">
        <w:rPr>
          <w:rFonts w:eastAsia="Times New Roman" w:cs="Times New Roman"/>
          <w:lang w:val="es-MX"/>
        </w:rPr>
        <w:t xml:space="preserve">No hay tablas </w:t>
      </w:r>
    </w:p>
    <w:p w:rsidR="7C5B1E2F" w:rsidRDefault="7C5B1E2F" w14:paraId="061FD0DF" w14:textId="53FC406E">
      <w:r w:rsidRPr="7C5B1E2F">
        <w:rPr>
          <w:rFonts w:eastAsia="Times New Roman" w:cs="Times New Roman"/>
          <w:lang w:val="es-MX"/>
        </w:rPr>
        <w:t xml:space="preserve"> </w:t>
      </w:r>
    </w:p>
    <w:p w:rsidR="7C5B1E2F" w:rsidP="7C5B1E2F" w:rsidRDefault="7C5B1E2F" w14:paraId="49B2D1CB" w14:textId="585B4156">
      <w:pPr>
        <w:rPr>
          <w:rFonts w:eastAsia="Times New Roman" w:cs="Times New Roman"/>
          <w:b/>
          <w:bCs/>
          <w:sz w:val="28"/>
          <w:szCs w:val="28"/>
          <w:lang w:val="es-MX"/>
        </w:rPr>
      </w:pPr>
      <w:r w:rsidRPr="7C5B1E2F">
        <w:rPr>
          <w:rFonts w:eastAsia="Times New Roman" w:cs="Times New Roman"/>
          <w:b/>
          <w:bCs/>
          <w:sz w:val="28"/>
          <w:szCs w:val="28"/>
          <w:lang w:val="es-MX"/>
        </w:rPr>
        <w:t xml:space="preserve">5.20.3.1.4 </w:t>
      </w:r>
      <w:proofErr w:type="spellStart"/>
      <w:r w:rsidRPr="7C5B1E2F">
        <w:rPr>
          <w:rFonts w:eastAsia="Times New Roman" w:cs="Times New Roman"/>
          <w:b/>
          <w:bCs/>
          <w:sz w:val="28"/>
          <w:szCs w:val="28"/>
          <w:lang w:val="es-MX"/>
        </w:rPr>
        <w:t>Grid</w:t>
      </w:r>
      <w:proofErr w:type="spellEnd"/>
      <w:r w:rsidRPr="7C5B1E2F">
        <w:rPr>
          <w:rFonts w:eastAsia="Times New Roman" w:cs="Times New Roman"/>
          <w:b/>
          <w:bCs/>
          <w:sz w:val="28"/>
          <w:szCs w:val="28"/>
          <w:lang w:val="es-MX"/>
        </w:rPr>
        <w:t xml:space="preserve"> </w:t>
      </w:r>
    </w:p>
    <w:p w:rsidR="7C5B1E2F" w:rsidRDefault="7C5B1E2F" w14:paraId="7D7DCF0D" w14:textId="5EF5C911">
      <w:r w:rsidRPr="7C5B1E2F">
        <w:rPr>
          <w:rFonts w:eastAsia="Times New Roman" w:cs="Times New Roman"/>
          <w:sz w:val="28"/>
          <w:szCs w:val="28"/>
          <w:lang w:val="es-MX"/>
        </w:rPr>
        <w:t xml:space="preserve"> </w:t>
      </w:r>
    </w:p>
    <w:tbl>
      <w:tblPr>
        <w:tblW w:w="0" w:type="auto"/>
        <w:tblLook w:val="04A0" w:firstRow="1" w:lastRow="0" w:firstColumn="1" w:lastColumn="0" w:noHBand="0" w:noVBand="1"/>
      </w:tblPr>
      <w:tblGrid>
        <w:gridCol w:w="2685"/>
        <w:gridCol w:w="2160"/>
        <w:gridCol w:w="3810"/>
      </w:tblGrid>
      <w:tr w:rsidR="7C5B1E2F" w:rsidTr="7C5B1E2F" w14:paraId="51D2D319"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C5B1E2F" w:rsidP="7C5B1E2F" w:rsidRDefault="7C5B1E2F" w14:paraId="259DB98B" w14:textId="13A4DD7E">
            <w:pPr>
              <w:jc w:val="center"/>
            </w:pPr>
            <w:r w:rsidRPr="7C5B1E2F">
              <w:rPr>
                <w:rFonts w:eastAsia="Times New Roman" w:cs="Times New Roman"/>
                <w:b/>
                <w:bCs/>
                <w:lang w:val="es-MX"/>
              </w:rPr>
              <w:t>Campos</w:t>
            </w:r>
            <w:r w:rsidRPr="7C5B1E2F">
              <w:rPr>
                <w:rFonts w:eastAsia="Times New Roman" w:cs="Times New Roman"/>
              </w:rPr>
              <w:t xml:space="preserve"> </w:t>
            </w:r>
          </w:p>
        </w:tc>
        <w:tc>
          <w:tcPr>
            <w:tcW w:w="2160" w:type="dxa"/>
            <w:tcBorders>
              <w:top w:val="single" w:color="auto" w:sz="8" w:space="0"/>
              <w:left w:val="single" w:color="auto" w:sz="8" w:space="0"/>
              <w:bottom w:val="single" w:color="auto" w:sz="8" w:space="0"/>
              <w:right w:val="single" w:color="auto" w:sz="8" w:space="0"/>
            </w:tcBorders>
          </w:tcPr>
          <w:p w:rsidR="7C5B1E2F" w:rsidP="7C5B1E2F" w:rsidRDefault="7C5B1E2F" w14:paraId="14C9FEF5" w14:textId="0177AB3A">
            <w:pPr>
              <w:jc w:val="center"/>
            </w:pPr>
            <w:r w:rsidRPr="7C5B1E2F">
              <w:rPr>
                <w:rFonts w:eastAsia="Times New Roman" w:cs="Times New Roman"/>
                <w:b/>
                <w:bCs/>
                <w:lang w:val="es-MX"/>
              </w:rPr>
              <w:t>Visible</w:t>
            </w:r>
            <w:r w:rsidRPr="7C5B1E2F">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7C5B1E2F" w:rsidP="7C5B1E2F" w:rsidRDefault="7C5B1E2F" w14:paraId="23AE3C33" w14:textId="4108AB30">
            <w:pPr>
              <w:jc w:val="center"/>
            </w:pPr>
            <w:r w:rsidRPr="7C5B1E2F">
              <w:rPr>
                <w:rFonts w:eastAsia="Times New Roman" w:cs="Times New Roman"/>
                <w:b/>
                <w:bCs/>
                <w:lang w:val="es-MX"/>
              </w:rPr>
              <w:t>Descripción</w:t>
            </w:r>
            <w:r w:rsidRPr="7C5B1E2F">
              <w:rPr>
                <w:rFonts w:eastAsia="Times New Roman" w:cs="Times New Roman"/>
              </w:rPr>
              <w:t xml:space="preserve"> </w:t>
            </w:r>
          </w:p>
        </w:tc>
      </w:tr>
      <w:tr w:rsidR="7C5B1E2F" w:rsidTr="7C5B1E2F" w14:paraId="1BA0724A"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C5B1E2F" w:rsidRDefault="7C5B1E2F" w14:paraId="3F40EF86" w14:textId="3A3957A2">
            <w:r w:rsidRPr="7C5B1E2F">
              <w:rPr>
                <w:rFonts w:eastAsia="Times New Roman" w:cs="Times New Roman"/>
                <w:lang w:val="es-MX"/>
              </w:rPr>
              <w:t>Código del tipo de victima</w:t>
            </w:r>
            <w:r w:rsidRPr="7C5B1E2F">
              <w:rPr>
                <w:rFonts w:eastAsia="Times New Roman" w:cs="Times New Roman"/>
              </w:rPr>
              <w:t xml:space="preserve"> </w:t>
            </w:r>
          </w:p>
        </w:tc>
        <w:tc>
          <w:tcPr>
            <w:tcW w:w="2160" w:type="dxa"/>
            <w:tcBorders>
              <w:top w:val="single" w:color="auto" w:sz="8" w:space="0"/>
              <w:left w:val="single" w:color="auto" w:sz="8" w:space="0"/>
              <w:bottom w:val="single" w:color="auto" w:sz="8" w:space="0"/>
              <w:right w:val="single" w:color="auto" w:sz="8" w:space="0"/>
            </w:tcBorders>
          </w:tcPr>
          <w:p w:rsidR="7C5B1E2F" w:rsidRDefault="7C5B1E2F" w14:paraId="74EE9322" w14:textId="073CDE52">
            <w:r w:rsidRPr="7C5B1E2F">
              <w:rPr>
                <w:rFonts w:eastAsia="Times New Roman" w:cs="Times New Roman"/>
                <w:lang w:val="es-MX"/>
              </w:rPr>
              <w:t>Si</w:t>
            </w:r>
            <w:r w:rsidRPr="7C5B1E2F">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7C5B1E2F" w:rsidRDefault="7C5B1E2F" w14:paraId="11B4C9F3" w14:textId="434CFE02">
            <w:proofErr w:type="spellStart"/>
            <w:r w:rsidRPr="7C5B1E2F">
              <w:rPr>
                <w:rFonts w:eastAsia="Times New Roman" w:cs="Times New Roman"/>
                <w:lang w:val="es-MX"/>
              </w:rPr>
              <w:t>ta_tipovictima.CI_Codigo</w:t>
            </w:r>
            <w:proofErr w:type="spellEnd"/>
            <w:r w:rsidRPr="7C5B1E2F">
              <w:rPr>
                <w:rFonts w:eastAsia="Times New Roman" w:cs="Times New Roman"/>
              </w:rPr>
              <w:t xml:space="preserve"> </w:t>
            </w:r>
          </w:p>
        </w:tc>
      </w:tr>
      <w:tr w:rsidR="7C5B1E2F" w:rsidTr="7C5B1E2F" w14:paraId="70E50812"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C5B1E2F" w:rsidRDefault="7C5B1E2F" w14:paraId="5DB95A42" w14:textId="226EBBC4">
            <w:r w:rsidRPr="7C5B1E2F">
              <w:rPr>
                <w:rFonts w:eastAsia="Times New Roman" w:cs="Times New Roman"/>
                <w:lang w:val="es-MX"/>
              </w:rPr>
              <w:t>Título</w:t>
            </w:r>
            <w:r w:rsidRPr="7C5B1E2F">
              <w:rPr>
                <w:rFonts w:eastAsia="Times New Roman" w:cs="Times New Roman"/>
              </w:rPr>
              <w:t xml:space="preserve"> </w:t>
            </w:r>
          </w:p>
        </w:tc>
        <w:tc>
          <w:tcPr>
            <w:tcW w:w="2160" w:type="dxa"/>
            <w:tcBorders>
              <w:top w:val="single" w:color="auto" w:sz="8" w:space="0"/>
              <w:left w:val="single" w:color="auto" w:sz="8" w:space="0"/>
              <w:bottom w:val="single" w:color="auto" w:sz="8" w:space="0"/>
              <w:right w:val="single" w:color="auto" w:sz="8" w:space="0"/>
            </w:tcBorders>
          </w:tcPr>
          <w:p w:rsidR="7C5B1E2F" w:rsidRDefault="7C5B1E2F" w14:paraId="1712D7F4" w14:textId="2C4F3223">
            <w:r w:rsidRPr="7C5B1E2F">
              <w:rPr>
                <w:rFonts w:eastAsia="Times New Roman" w:cs="Times New Roman"/>
                <w:lang w:val="es-MX"/>
              </w:rPr>
              <w:t>Si</w:t>
            </w:r>
            <w:r w:rsidRPr="7C5B1E2F">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7C5B1E2F" w:rsidRDefault="7C5B1E2F" w14:paraId="1A64EEF8" w14:textId="47694DBC">
            <w:proofErr w:type="spellStart"/>
            <w:r w:rsidRPr="7C5B1E2F">
              <w:rPr>
                <w:rFonts w:eastAsia="Times New Roman" w:cs="Times New Roman"/>
                <w:lang w:val="es-MX"/>
              </w:rPr>
              <w:t>ta_tipovictima.CV_Titulo</w:t>
            </w:r>
            <w:proofErr w:type="spellEnd"/>
            <w:r w:rsidRPr="7C5B1E2F">
              <w:rPr>
                <w:rFonts w:eastAsia="Times New Roman" w:cs="Times New Roman"/>
              </w:rPr>
              <w:t xml:space="preserve"> </w:t>
            </w:r>
          </w:p>
        </w:tc>
      </w:tr>
      <w:tr w:rsidR="7C5B1E2F" w:rsidTr="7C5B1E2F" w14:paraId="077A04AF"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C5B1E2F" w:rsidRDefault="7C5B1E2F" w14:paraId="42F508B8" w14:textId="591F1F42">
            <w:r w:rsidRPr="7C5B1E2F">
              <w:rPr>
                <w:rFonts w:eastAsia="Times New Roman" w:cs="Times New Roman"/>
                <w:lang w:val="es-MX"/>
              </w:rPr>
              <w:t>Descripción</w:t>
            </w:r>
            <w:r w:rsidRPr="7C5B1E2F">
              <w:rPr>
                <w:rFonts w:eastAsia="Times New Roman" w:cs="Times New Roman"/>
              </w:rPr>
              <w:t xml:space="preserve"> </w:t>
            </w:r>
          </w:p>
        </w:tc>
        <w:tc>
          <w:tcPr>
            <w:tcW w:w="2160" w:type="dxa"/>
            <w:tcBorders>
              <w:top w:val="single" w:color="auto" w:sz="8" w:space="0"/>
              <w:left w:val="single" w:color="auto" w:sz="8" w:space="0"/>
              <w:bottom w:val="single" w:color="auto" w:sz="8" w:space="0"/>
              <w:right w:val="single" w:color="auto" w:sz="8" w:space="0"/>
            </w:tcBorders>
          </w:tcPr>
          <w:p w:rsidR="7C5B1E2F" w:rsidRDefault="7C5B1E2F" w14:paraId="22D282FD" w14:textId="39F47E89">
            <w:r w:rsidRPr="7C5B1E2F">
              <w:rPr>
                <w:rFonts w:eastAsia="Times New Roman" w:cs="Times New Roman"/>
                <w:lang w:val="es-MX"/>
              </w:rPr>
              <w:t xml:space="preserve">Si </w:t>
            </w:r>
            <w:r w:rsidRPr="7C5B1E2F">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7C5B1E2F" w:rsidRDefault="7C5B1E2F" w14:paraId="1D62804E" w14:textId="1DD49930">
            <w:proofErr w:type="spellStart"/>
            <w:r w:rsidRPr="7C5B1E2F">
              <w:rPr>
                <w:rFonts w:eastAsia="Times New Roman" w:cs="Times New Roman"/>
                <w:lang w:val="es-MX"/>
              </w:rPr>
              <w:t>ta_tipovictima.CV_Descripcion</w:t>
            </w:r>
            <w:proofErr w:type="spellEnd"/>
            <w:r w:rsidRPr="7C5B1E2F">
              <w:rPr>
                <w:rFonts w:eastAsia="Times New Roman" w:cs="Times New Roman"/>
              </w:rPr>
              <w:t xml:space="preserve"> </w:t>
            </w:r>
          </w:p>
        </w:tc>
      </w:tr>
      <w:tr w:rsidR="7C5B1E2F" w:rsidTr="7C5B1E2F" w14:paraId="10F5C012"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7C5B1E2F" w:rsidRDefault="7C5B1E2F" w14:paraId="56186127" w14:textId="6EC396E0">
            <w:r w:rsidRPr="7C5B1E2F">
              <w:rPr>
                <w:rFonts w:eastAsia="Times New Roman" w:cs="Times New Roman"/>
                <w:lang w:val="es-MX"/>
              </w:rPr>
              <w:t>Acciones</w:t>
            </w:r>
            <w:r w:rsidRPr="7C5B1E2F">
              <w:rPr>
                <w:rFonts w:eastAsia="Times New Roman" w:cs="Times New Roman"/>
              </w:rPr>
              <w:t xml:space="preserve"> </w:t>
            </w:r>
          </w:p>
        </w:tc>
        <w:tc>
          <w:tcPr>
            <w:tcW w:w="2160" w:type="dxa"/>
            <w:tcBorders>
              <w:top w:val="single" w:color="auto" w:sz="8" w:space="0"/>
              <w:left w:val="single" w:color="auto" w:sz="8" w:space="0"/>
              <w:bottom w:val="single" w:color="auto" w:sz="8" w:space="0"/>
              <w:right w:val="single" w:color="auto" w:sz="8" w:space="0"/>
            </w:tcBorders>
          </w:tcPr>
          <w:p w:rsidR="7C5B1E2F" w:rsidRDefault="7C5B1E2F" w14:paraId="0657F65F" w14:textId="5ABC0662">
            <w:r w:rsidRPr="7C5B1E2F">
              <w:rPr>
                <w:rFonts w:eastAsia="Times New Roman" w:cs="Times New Roman"/>
              </w:rPr>
              <w:t xml:space="preserve"> </w:t>
            </w:r>
          </w:p>
        </w:tc>
        <w:tc>
          <w:tcPr>
            <w:tcW w:w="3810" w:type="dxa"/>
            <w:tcBorders>
              <w:top w:val="single" w:color="auto" w:sz="8" w:space="0"/>
              <w:left w:val="single" w:color="auto" w:sz="8" w:space="0"/>
              <w:bottom w:val="single" w:color="auto" w:sz="8" w:space="0"/>
              <w:right w:val="single" w:color="auto" w:sz="8" w:space="0"/>
            </w:tcBorders>
          </w:tcPr>
          <w:p w:rsidR="7C5B1E2F" w:rsidRDefault="7C5B1E2F" w14:paraId="1EAEB17C" w14:textId="63FA1A49">
            <w:r w:rsidRPr="7C5B1E2F">
              <w:rPr>
                <w:rFonts w:eastAsia="Times New Roman" w:cs="Times New Roman"/>
                <w:lang w:val="es-MX"/>
              </w:rPr>
              <w:t>Botón de actualizar va a la pantalla de actualizar</w:t>
            </w:r>
            <w:r w:rsidRPr="7C5B1E2F">
              <w:rPr>
                <w:rFonts w:eastAsia="Times New Roman" w:cs="Times New Roman"/>
              </w:rPr>
              <w:t xml:space="preserve"> </w:t>
            </w:r>
          </w:p>
          <w:p w:rsidR="7C5B1E2F" w:rsidRDefault="7C5B1E2F" w14:paraId="56818B1A" w14:textId="1C84A068">
            <w:r w:rsidRPr="7C5B1E2F">
              <w:rPr>
                <w:rFonts w:eastAsia="Times New Roman" w:cs="Times New Roman"/>
                <w:lang w:val="es-MX"/>
              </w:rPr>
              <w:t>Botón de agregar va a la pantalla de agregar</w:t>
            </w:r>
            <w:r w:rsidRPr="7C5B1E2F">
              <w:rPr>
                <w:rFonts w:eastAsia="Times New Roman" w:cs="Times New Roman"/>
              </w:rPr>
              <w:t xml:space="preserve"> </w:t>
            </w:r>
          </w:p>
          <w:p w:rsidR="7C5B1E2F" w:rsidRDefault="7C5B1E2F" w14:paraId="012A06BB" w14:textId="681BE254">
            <w:r w:rsidRPr="7C5B1E2F">
              <w:rPr>
                <w:rFonts w:eastAsia="Times New Roman" w:cs="Times New Roman"/>
                <w:lang w:val="es-MX"/>
              </w:rPr>
              <w:t>Botón de eliminar elimina el tipo de victima seleccionado</w:t>
            </w:r>
            <w:r w:rsidRPr="7C5B1E2F">
              <w:rPr>
                <w:rFonts w:eastAsia="Times New Roman" w:cs="Times New Roman"/>
              </w:rPr>
              <w:t xml:space="preserve"> </w:t>
            </w:r>
          </w:p>
        </w:tc>
      </w:tr>
    </w:tbl>
    <w:p w:rsidR="7C5B1E2F" w:rsidRDefault="7C5B1E2F" w14:paraId="2A9C0ED8" w14:textId="5C03E7A9">
      <w:r w:rsidRPr="7C5B1E2F">
        <w:rPr>
          <w:rFonts w:eastAsia="Times New Roman" w:cs="Times New Roman"/>
          <w:lang w:val="es-MX"/>
        </w:rPr>
        <w:t xml:space="preserve"> </w:t>
      </w:r>
    </w:p>
    <w:p w:rsidR="7C5B1E2F" w:rsidP="7C5B1E2F" w:rsidRDefault="7C5B1E2F" w14:paraId="3FE35BC9" w14:textId="243498C0">
      <w:pPr>
        <w:rPr>
          <w:rFonts w:eastAsia="Times New Roman" w:cs="Times New Roman"/>
          <w:b/>
          <w:bCs/>
          <w:sz w:val="28"/>
          <w:szCs w:val="28"/>
          <w:lang w:val="es-MX"/>
        </w:rPr>
      </w:pPr>
      <w:r w:rsidRPr="7C5B1E2F">
        <w:rPr>
          <w:rFonts w:eastAsia="Times New Roman" w:cs="Times New Roman"/>
          <w:b/>
          <w:bCs/>
          <w:sz w:val="28"/>
          <w:szCs w:val="28"/>
          <w:lang w:val="es-MX"/>
        </w:rPr>
        <w:t xml:space="preserve">5.20.3.1.5 Detalle de la Implementación </w:t>
      </w:r>
    </w:p>
    <w:p w:rsidR="7C5B1E2F" w:rsidP="7C5B1E2F" w:rsidRDefault="7C5B1E2F" w14:paraId="37B1DCF6" w14:textId="6887BD02">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0BC9A5F6" w14:textId="351B3097">
      <w:pPr>
        <w:rPr>
          <w:rFonts w:eastAsia="Times New Roman" w:cs="Times New Roman"/>
          <w:b/>
          <w:bCs/>
          <w:sz w:val="28"/>
          <w:szCs w:val="28"/>
          <w:lang w:val="es-MX"/>
        </w:rPr>
      </w:pPr>
      <w:r w:rsidRPr="7C5B1E2F">
        <w:rPr>
          <w:rFonts w:eastAsia="Times New Roman" w:cs="Times New Roman"/>
          <w:b/>
          <w:bCs/>
          <w:sz w:val="28"/>
          <w:szCs w:val="28"/>
          <w:lang w:val="es-MX"/>
        </w:rPr>
        <w:t xml:space="preserve">5.20.3.1.5.1 Agregar tipo de victima </w:t>
      </w:r>
    </w:p>
    <w:p w:rsidR="7C5B1E2F" w:rsidRDefault="7C5B1E2F" w14:paraId="5AB627E7" w14:textId="34BC3C48">
      <w:r w:rsidRPr="7C5B1E2F">
        <w:rPr>
          <w:rFonts w:eastAsia="Times New Roman" w:cs="Times New Roman"/>
          <w:sz w:val="28"/>
          <w:szCs w:val="28"/>
          <w:lang w:val="es-MX"/>
        </w:rPr>
        <w:t xml:space="preserve"> </w:t>
      </w:r>
    </w:p>
    <w:p w:rsidR="7C5B1E2F" w:rsidRDefault="7C5B1E2F" w14:paraId="5DDE05F7" w14:textId="7F8FED31">
      <w:r w:rsidRPr="7C5B1E2F">
        <w:rPr>
          <w:rFonts w:eastAsia="Times New Roman" w:cs="Times New Roman"/>
          <w:sz w:val="28"/>
          <w:szCs w:val="28"/>
          <w:lang w:val="es-MX"/>
        </w:rPr>
        <w:t xml:space="preserve">Ir a la pantalla de Agregar tipo de victima </w:t>
      </w:r>
    </w:p>
    <w:p w:rsidR="7C5B1E2F" w:rsidRDefault="7C5B1E2F" w14:paraId="2B6011CB" w14:textId="052A2C56">
      <w:r w:rsidRPr="7C5B1E2F">
        <w:rPr>
          <w:rFonts w:eastAsia="Times New Roman" w:cs="Times New Roman"/>
          <w:lang w:val="es-MX"/>
        </w:rPr>
        <w:t xml:space="preserve"> </w:t>
      </w:r>
    </w:p>
    <w:p w:rsidR="7C5B1E2F" w:rsidRDefault="7C5B1E2F" w14:paraId="566AC266" w14:textId="40467588">
      <w:r w:rsidRPr="7C5B1E2F">
        <w:rPr>
          <w:rFonts w:eastAsia="Times New Roman" w:cs="Times New Roman"/>
          <w:lang w:val="es-MX"/>
        </w:rPr>
        <w:t xml:space="preserve"> </w:t>
      </w:r>
    </w:p>
    <w:p w:rsidR="7C5B1E2F" w:rsidRDefault="7C5B1E2F" w14:paraId="348F0C68" w14:textId="109D6B8C">
      <w:r w:rsidRPr="7C5B1E2F">
        <w:rPr>
          <w:rFonts w:eastAsia="Times New Roman" w:cs="Times New Roman"/>
          <w:lang w:val="es-MX"/>
        </w:rPr>
        <w:t xml:space="preserve"> </w:t>
      </w:r>
    </w:p>
    <w:p w:rsidR="7C5B1E2F" w:rsidP="7C5B1E2F" w:rsidRDefault="7C5B1E2F" w14:paraId="1A7BCD4E" w14:textId="7378D9F1">
      <w:pPr>
        <w:rPr>
          <w:rFonts w:eastAsia="Times New Roman" w:cs="Times New Roman"/>
          <w:b/>
          <w:bCs/>
          <w:sz w:val="28"/>
          <w:szCs w:val="28"/>
          <w:lang w:val="es-MX"/>
        </w:rPr>
      </w:pPr>
      <w:r w:rsidRPr="7C5B1E2F">
        <w:rPr>
          <w:rFonts w:eastAsia="Times New Roman" w:cs="Times New Roman"/>
          <w:b/>
          <w:bCs/>
          <w:sz w:val="28"/>
          <w:szCs w:val="28"/>
          <w:lang w:val="es-MX"/>
        </w:rPr>
        <w:t xml:space="preserve">5.20.3.2 Agregar tipo de victima </w:t>
      </w:r>
    </w:p>
    <w:p w:rsidR="7C5B1E2F" w:rsidP="7C5B1E2F" w:rsidRDefault="7C5B1E2F" w14:paraId="4C0BAA78" w14:textId="3C061936">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03B7C633" w14:textId="7B18D264">
      <w:pPr>
        <w:rPr>
          <w:rFonts w:eastAsia="Times New Roman" w:cs="Times New Roman"/>
          <w:b/>
          <w:bCs/>
          <w:sz w:val="28"/>
          <w:szCs w:val="28"/>
          <w:lang w:val="es-MX"/>
        </w:rPr>
      </w:pPr>
      <w:r w:rsidRPr="7C5B1E2F">
        <w:rPr>
          <w:rFonts w:eastAsia="Times New Roman" w:cs="Times New Roman"/>
          <w:b/>
          <w:bCs/>
          <w:sz w:val="28"/>
          <w:szCs w:val="28"/>
          <w:lang w:val="es-MX"/>
        </w:rPr>
        <w:t xml:space="preserve">5.20.3.2.1 Origen de Datos </w:t>
      </w:r>
    </w:p>
    <w:p w:rsidR="7C5B1E2F" w:rsidRDefault="7C5B1E2F" w14:paraId="71744AA7" w14:textId="3A33F5C1">
      <w:r w:rsidRPr="7C5B1E2F">
        <w:rPr>
          <w:rFonts w:eastAsia="Times New Roman" w:cs="Times New Roman"/>
          <w:sz w:val="28"/>
          <w:szCs w:val="28"/>
          <w:lang w:val="es-MX"/>
        </w:rPr>
        <w:t xml:space="preserve"> </w:t>
      </w:r>
    </w:p>
    <w:tbl>
      <w:tblPr>
        <w:tblW w:w="0" w:type="auto"/>
        <w:tblInd w:w="1260" w:type="dxa"/>
        <w:tblLook w:val="04A0" w:firstRow="1" w:lastRow="0" w:firstColumn="1" w:lastColumn="0" w:noHBand="0" w:noVBand="1"/>
      </w:tblPr>
      <w:tblGrid>
        <w:gridCol w:w="4035"/>
        <w:gridCol w:w="4035"/>
      </w:tblGrid>
      <w:tr w:rsidR="7C5B1E2F" w:rsidTr="7C5B1E2F" w14:paraId="5041A532"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P="7C5B1E2F" w:rsidRDefault="7C5B1E2F" w14:paraId="0D71449B" w14:textId="55D6537F">
            <w:pPr>
              <w:jc w:val="center"/>
            </w:pPr>
            <w:r w:rsidRPr="7C5B1E2F">
              <w:rPr>
                <w:rFonts w:eastAsia="Times New Roman" w:cs="Times New Roman"/>
                <w:b/>
                <w:bCs/>
                <w:sz w:val="28"/>
                <w:szCs w:val="28"/>
                <w:lang w:val="es-MX"/>
              </w:rPr>
              <w:t>Campo</w:t>
            </w:r>
            <w:r w:rsidRPr="7C5B1E2F">
              <w:rPr>
                <w:rFonts w:eastAsia="Times New Roman" w:cs="Times New Roman"/>
                <w:sz w:val="28"/>
                <w:szCs w:val="28"/>
              </w:rPr>
              <w:t xml:space="preserve"> </w:t>
            </w:r>
          </w:p>
        </w:tc>
        <w:tc>
          <w:tcPr>
            <w:tcW w:w="4035" w:type="dxa"/>
            <w:tcBorders>
              <w:top w:val="single" w:color="auto" w:sz="8" w:space="0"/>
              <w:left w:val="single" w:color="auto" w:sz="8" w:space="0"/>
              <w:bottom w:val="single" w:color="auto" w:sz="8" w:space="0"/>
              <w:right w:val="single" w:color="auto" w:sz="8" w:space="0"/>
            </w:tcBorders>
          </w:tcPr>
          <w:p w:rsidR="7C5B1E2F" w:rsidP="7C5B1E2F" w:rsidRDefault="7C5B1E2F" w14:paraId="07508AB0" w14:textId="17500144">
            <w:pPr>
              <w:jc w:val="center"/>
            </w:pPr>
            <w:r w:rsidRPr="7C5B1E2F">
              <w:rPr>
                <w:rFonts w:eastAsia="Times New Roman" w:cs="Times New Roman"/>
                <w:b/>
                <w:bCs/>
                <w:sz w:val="28"/>
                <w:szCs w:val="28"/>
                <w:lang w:val="es-MX"/>
              </w:rPr>
              <w:t>Origen</w:t>
            </w:r>
            <w:r w:rsidRPr="7C5B1E2F">
              <w:rPr>
                <w:rFonts w:eastAsia="Times New Roman" w:cs="Times New Roman"/>
                <w:sz w:val="28"/>
                <w:szCs w:val="28"/>
              </w:rPr>
              <w:t xml:space="preserve"> </w:t>
            </w:r>
          </w:p>
        </w:tc>
      </w:tr>
      <w:tr w:rsidR="7C5B1E2F" w:rsidTr="7C5B1E2F" w14:paraId="584B6840"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0F85162A" w14:textId="01C3675B">
            <w:r w:rsidRPr="7C5B1E2F">
              <w:rPr>
                <w:rFonts w:eastAsia="Times New Roman" w:cs="Times New Roman"/>
                <w:lang w:val="es-MX"/>
              </w:rPr>
              <w:t>Código de tipo de victima</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2DB5AF46" w14:textId="2D511A9E">
            <w:r w:rsidRPr="7C5B1E2F">
              <w:rPr>
                <w:rFonts w:eastAsia="Times New Roman" w:cs="Times New Roman"/>
                <w:lang w:val="es-MX"/>
              </w:rPr>
              <w:t>Lo gestiona la base de datos</w:t>
            </w:r>
            <w:r w:rsidRPr="7C5B1E2F">
              <w:rPr>
                <w:rFonts w:eastAsia="Times New Roman" w:cs="Times New Roman"/>
              </w:rPr>
              <w:t xml:space="preserve"> </w:t>
            </w:r>
          </w:p>
        </w:tc>
      </w:tr>
      <w:tr w:rsidR="7C5B1E2F" w:rsidTr="7C5B1E2F" w14:paraId="78B2DD1E"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1A359AC3" w14:textId="2A2D1772">
            <w:r w:rsidRPr="7C5B1E2F">
              <w:rPr>
                <w:rFonts w:eastAsia="Times New Roman" w:cs="Times New Roman"/>
                <w:lang w:val="es-MX"/>
              </w:rPr>
              <w:t>Título del tipo de victima</w:t>
            </w:r>
            <w:r w:rsidRPr="7C5B1E2F">
              <w:rPr>
                <w:rFonts w:eastAsia="Times New Roman" w:cs="Times New Roman"/>
              </w:rPr>
              <w:t xml:space="preserve"> </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5A8097B7" w14:textId="07A275C5">
            <w:r w:rsidRPr="7C5B1E2F">
              <w:rPr>
                <w:rFonts w:eastAsia="Times New Roman" w:cs="Times New Roman"/>
                <w:lang w:val="es-MX"/>
              </w:rPr>
              <w:t>Lo digita el Usuario</w:t>
            </w:r>
            <w:r w:rsidRPr="7C5B1E2F">
              <w:rPr>
                <w:rFonts w:eastAsia="Times New Roman" w:cs="Times New Roman"/>
              </w:rPr>
              <w:t xml:space="preserve"> </w:t>
            </w:r>
          </w:p>
        </w:tc>
      </w:tr>
      <w:tr w:rsidR="7C5B1E2F" w:rsidTr="7C5B1E2F" w14:paraId="2A7D27DC"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45ABADC7" w14:textId="18F12989">
            <w:r w:rsidRPr="7C5B1E2F">
              <w:rPr>
                <w:rFonts w:eastAsia="Times New Roman" w:cs="Times New Roman"/>
                <w:lang w:val="es-MX"/>
              </w:rPr>
              <w:t>Descripción del tipo de victima</w:t>
            </w:r>
            <w:r w:rsidRPr="7C5B1E2F">
              <w:rPr>
                <w:rFonts w:eastAsia="Times New Roman" w:cs="Times New Roman"/>
              </w:rPr>
              <w:t xml:space="preserve"> </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4A1F6414" w14:textId="0CEF4D39">
            <w:r w:rsidRPr="7C5B1E2F">
              <w:rPr>
                <w:rFonts w:eastAsia="Times New Roman" w:cs="Times New Roman"/>
                <w:lang w:val="es-MX"/>
              </w:rPr>
              <w:t>Lo digita el Usuario</w:t>
            </w:r>
            <w:r w:rsidRPr="7C5B1E2F">
              <w:rPr>
                <w:rFonts w:eastAsia="Times New Roman" w:cs="Times New Roman"/>
              </w:rPr>
              <w:t xml:space="preserve"> </w:t>
            </w:r>
          </w:p>
        </w:tc>
      </w:tr>
    </w:tbl>
    <w:p w:rsidR="7C5B1E2F" w:rsidRDefault="7C5B1E2F" w14:paraId="6E756BE8" w14:textId="1EB846CD">
      <w:r w:rsidRPr="7C5B1E2F">
        <w:rPr>
          <w:rFonts w:eastAsia="Times New Roman" w:cs="Times New Roman"/>
          <w:lang w:val="es-MX"/>
        </w:rPr>
        <w:t xml:space="preserve"> </w:t>
      </w:r>
    </w:p>
    <w:p w:rsidR="7C5B1E2F" w:rsidP="7C5B1E2F" w:rsidRDefault="7C5B1E2F" w14:paraId="509B6B2B" w14:textId="5E4710F5">
      <w:pPr>
        <w:rPr>
          <w:rFonts w:eastAsia="Times New Roman" w:cs="Times New Roman"/>
          <w:b/>
          <w:bCs/>
          <w:sz w:val="28"/>
          <w:szCs w:val="28"/>
          <w:lang w:val="es-MX"/>
        </w:rPr>
      </w:pPr>
      <w:r w:rsidRPr="7C5B1E2F">
        <w:rPr>
          <w:rFonts w:eastAsia="Times New Roman" w:cs="Times New Roman"/>
          <w:b/>
          <w:bCs/>
          <w:sz w:val="28"/>
          <w:szCs w:val="28"/>
          <w:lang w:val="es-MX"/>
        </w:rPr>
        <w:lastRenderedPageBreak/>
        <w:t xml:space="preserve">5.20.3.2.2 Destino de los Datos (Información sensible) </w:t>
      </w:r>
    </w:p>
    <w:p w:rsidR="7C5B1E2F" w:rsidRDefault="7C5B1E2F" w14:paraId="200B7585" w14:textId="326A484F">
      <w:r w:rsidRPr="7C5B1E2F">
        <w:rPr>
          <w:rFonts w:eastAsia="Times New Roman" w:cs="Times New Roman"/>
          <w:sz w:val="28"/>
          <w:szCs w:val="28"/>
          <w:lang w:val="es-MX"/>
        </w:rPr>
        <w:t xml:space="preserve"> </w:t>
      </w:r>
    </w:p>
    <w:tbl>
      <w:tblPr>
        <w:tblW w:w="0" w:type="auto"/>
        <w:tblInd w:w="1260" w:type="dxa"/>
        <w:tblLook w:val="04A0" w:firstRow="1" w:lastRow="0" w:firstColumn="1" w:lastColumn="0" w:noHBand="0" w:noVBand="1"/>
      </w:tblPr>
      <w:tblGrid>
        <w:gridCol w:w="2700"/>
        <w:gridCol w:w="3276"/>
        <w:gridCol w:w="1650"/>
      </w:tblGrid>
      <w:tr w:rsidR="7C5B1E2F" w:rsidTr="7C5B1E2F" w14:paraId="6D8A4D43" w14:textId="77777777">
        <w:trPr>
          <w:trHeight w:val="300"/>
        </w:trPr>
        <w:tc>
          <w:tcPr>
            <w:tcW w:w="2700" w:type="dxa"/>
            <w:tcBorders>
              <w:top w:val="single" w:color="auto" w:sz="8" w:space="0"/>
              <w:left w:val="single" w:color="auto" w:sz="8" w:space="0"/>
              <w:bottom w:val="single" w:color="auto" w:sz="8" w:space="0"/>
              <w:right w:val="single" w:color="auto" w:sz="8" w:space="0"/>
            </w:tcBorders>
          </w:tcPr>
          <w:p w:rsidR="7C5B1E2F" w:rsidP="7C5B1E2F" w:rsidRDefault="7C5B1E2F" w14:paraId="3C4C4CD0" w14:textId="210D20A1">
            <w:pPr>
              <w:jc w:val="center"/>
            </w:pPr>
            <w:r w:rsidRPr="7C5B1E2F">
              <w:rPr>
                <w:rFonts w:eastAsia="Times New Roman" w:cs="Times New Roman"/>
                <w:b/>
                <w:bCs/>
                <w:sz w:val="28"/>
                <w:szCs w:val="28"/>
                <w:lang w:val="es-MX"/>
              </w:rPr>
              <w:t>Campo</w:t>
            </w:r>
            <w:r w:rsidRPr="7C5B1E2F">
              <w:rPr>
                <w:rFonts w:eastAsia="Times New Roman" w:cs="Times New Roman"/>
                <w:sz w:val="28"/>
                <w:szCs w:val="28"/>
              </w:rPr>
              <w:t xml:space="preserve"> </w:t>
            </w:r>
          </w:p>
        </w:tc>
        <w:tc>
          <w:tcPr>
            <w:tcW w:w="3045" w:type="dxa"/>
            <w:tcBorders>
              <w:top w:val="single" w:color="auto" w:sz="8" w:space="0"/>
              <w:left w:val="single" w:color="auto" w:sz="8" w:space="0"/>
              <w:bottom w:val="single" w:color="auto" w:sz="8" w:space="0"/>
              <w:right w:val="single" w:color="auto" w:sz="8" w:space="0"/>
            </w:tcBorders>
          </w:tcPr>
          <w:p w:rsidR="7C5B1E2F" w:rsidP="7C5B1E2F" w:rsidRDefault="7C5B1E2F" w14:paraId="611B124A" w14:textId="3C49C573">
            <w:pPr>
              <w:jc w:val="center"/>
            </w:pPr>
            <w:r w:rsidRPr="7C5B1E2F">
              <w:rPr>
                <w:rFonts w:eastAsia="Times New Roman" w:cs="Times New Roman"/>
                <w:b/>
                <w:bCs/>
                <w:sz w:val="28"/>
                <w:szCs w:val="28"/>
                <w:lang w:val="es-MX"/>
              </w:rPr>
              <w:t>Destino</w:t>
            </w:r>
            <w:r w:rsidRPr="7C5B1E2F">
              <w:rPr>
                <w:rFonts w:eastAsia="Times New Roman" w:cs="Times New Roman"/>
                <w:sz w:val="28"/>
                <w:szCs w:val="28"/>
              </w:rPr>
              <w:t xml:space="preserve"> </w:t>
            </w:r>
          </w:p>
        </w:tc>
        <w:tc>
          <w:tcPr>
            <w:tcW w:w="1650" w:type="dxa"/>
            <w:tcBorders>
              <w:top w:val="single" w:color="auto" w:sz="8" w:space="0"/>
              <w:left w:val="single" w:color="auto" w:sz="8" w:space="0"/>
              <w:bottom w:val="single" w:color="auto" w:sz="8" w:space="0"/>
              <w:right w:val="single" w:color="auto" w:sz="8" w:space="0"/>
            </w:tcBorders>
          </w:tcPr>
          <w:p w:rsidR="7C5B1E2F" w:rsidP="7C5B1E2F" w:rsidRDefault="7C5B1E2F" w14:paraId="08E24772" w14:textId="0F205A42">
            <w:pPr>
              <w:jc w:val="center"/>
            </w:pPr>
            <w:r w:rsidRPr="7C5B1E2F">
              <w:rPr>
                <w:rFonts w:eastAsia="Times New Roman" w:cs="Times New Roman"/>
                <w:b/>
                <w:bCs/>
                <w:sz w:val="28"/>
                <w:szCs w:val="28"/>
                <w:lang w:val="es-MX"/>
              </w:rPr>
              <w:t>Dato sensible</w:t>
            </w:r>
            <w:r w:rsidRPr="7C5B1E2F">
              <w:rPr>
                <w:rFonts w:eastAsia="Times New Roman" w:cs="Times New Roman"/>
                <w:sz w:val="28"/>
                <w:szCs w:val="28"/>
              </w:rPr>
              <w:t xml:space="preserve"> </w:t>
            </w:r>
          </w:p>
        </w:tc>
      </w:tr>
      <w:tr w:rsidR="7C5B1E2F" w:rsidTr="7C5B1E2F" w14:paraId="6037850C" w14:textId="77777777">
        <w:trPr>
          <w:trHeight w:val="300"/>
        </w:trPr>
        <w:tc>
          <w:tcPr>
            <w:tcW w:w="2700" w:type="dxa"/>
            <w:tcBorders>
              <w:top w:val="single" w:color="auto" w:sz="8" w:space="0"/>
              <w:left w:val="single" w:color="auto" w:sz="8" w:space="0"/>
              <w:bottom w:val="single" w:color="auto" w:sz="8" w:space="0"/>
              <w:right w:val="single" w:color="auto" w:sz="8" w:space="0"/>
            </w:tcBorders>
          </w:tcPr>
          <w:p w:rsidR="7C5B1E2F" w:rsidRDefault="7C5B1E2F" w14:paraId="7BC1E15E" w14:textId="00E5429C">
            <w:r w:rsidRPr="7C5B1E2F">
              <w:rPr>
                <w:rFonts w:eastAsia="Times New Roman" w:cs="Times New Roman"/>
                <w:lang w:val="es-MX"/>
              </w:rPr>
              <w:t>Código del tipo de victima</w:t>
            </w:r>
            <w:r w:rsidRPr="7C5B1E2F">
              <w:rPr>
                <w:rFonts w:eastAsia="Times New Roman" w:cs="Times New Roman"/>
              </w:rPr>
              <w:t xml:space="preserve"> </w:t>
            </w:r>
          </w:p>
        </w:tc>
        <w:tc>
          <w:tcPr>
            <w:tcW w:w="3045" w:type="dxa"/>
            <w:tcBorders>
              <w:top w:val="single" w:color="auto" w:sz="8" w:space="0"/>
              <w:left w:val="single" w:color="auto" w:sz="8" w:space="0"/>
              <w:bottom w:val="single" w:color="auto" w:sz="8" w:space="0"/>
              <w:right w:val="single" w:color="auto" w:sz="8" w:space="0"/>
            </w:tcBorders>
          </w:tcPr>
          <w:p w:rsidR="7C5B1E2F" w:rsidRDefault="7C5B1E2F" w14:paraId="23CBCCE7" w14:textId="41B69960">
            <w:proofErr w:type="spellStart"/>
            <w:r w:rsidRPr="7C5B1E2F">
              <w:rPr>
                <w:rFonts w:eastAsia="Times New Roman" w:cs="Times New Roman"/>
                <w:lang w:val="es-MX"/>
              </w:rPr>
              <w:t>ta_tipovictima.CI_Codigo</w:t>
            </w:r>
            <w:proofErr w:type="spellEnd"/>
            <w:r w:rsidRPr="7C5B1E2F">
              <w:rPr>
                <w:rFonts w:eastAsia="Times New Roman" w:cs="Times New Roman"/>
              </w:rPr>
              <w:t xml:space="preserve"> </w:t>
            </w:r>
          </w:p>
        </w:tc>
        <w:tc>
          <w:tcPr>
            <w:tcW w:w="1650" w:type="dxa"/>
            <w:tcBorders>
              <w:top w:val="single" w:color="auto" w:sz="8" w:space="0"/>
              <w:left w:val="single" w:color="auto" w:sz="8" w:space="0"/>
              <w:bottom w:val="single" w:color="auto" w:sz="8" w:space="0"/>
              <w:right w:val="single" w:color="auto" w:sz="8" w:space="0"/>
            </w:tcBorders>
          </w:tcPr>
          <w:p w:rsidR="7C5B1E2F" w:rsidRDefault="7C5B1E2F" w14:paraId="0121555B" w14:textId="61C24E5D">
            <w:r w:rsidRPr="7C5B1E2F">
              <w:rPr>
                <w:rFonts w:eastAsia="Times New Roman" w:cs="Times New Roman"/>
                <w:lang w:val="es-MX"/>
              </w:rPr>
              <w:t>Si</w:t>
            </w:r>
            <w:r w:rsidRPr="7C5B1E2F">
              <w:rPr>
                <w:rFonts w:eastAsia="Times New Roman" w:cs="Times New Roman"/>
              </w:rPr>
              <w:t xml:space="preserve"> </w:t>
            </w:r>
          </w:p>
        </w:tc>
      </w:tr>
      <w:tr w:rsidR="7C5B1E2F" w:rsidTr="7C5B1E2F" w14:paraId="39CD6F0B" w14:textId="77777777">
        <w:trPr>
          <w:trHeight w:val="300"/>
        </w:trPr>
        <w:tc>
          <w:tcPr>
            <w:tcW w:w="2700" w:type="dxa"/>
            <w:tcBorders>
              <w:top w:val="single" w:color="auto" w:sz="8" w:space="0"/>
              <w:left w:val="single" w:color="auto" w:sz="8" w:space="0"/>
              <w:bottom w:val="single" w:color="auto" w:sz="8" w:space="0"/>
              <w:right w:val="single" w:color="auto" w:sz="8" w:space="0"/>
            </w:tcBorders>
          </w:tcPr>
          <w:p w:rsidR="7C5B1E2F" w:rsidRDefault="7C5B1E2F" w14:paraId="28EEE60F" w14:textId="0EFB048C">
            <w:r w:rsidRPr="7C5B1E2F">
              <w:rPr>
                <w:rFonts w:eastAsia="Times New Roman" w:cs="Times New Roman"/>
                <w:lang w:val="es-MX"/>
              </w:rPr>
              <w:t>Título del tipo de victima</w:t>
            </w:r>
          </w:p>
        </w:tc>
        <w:tc>
          <w:tcPr>
            <w:tcW w:w="3045" w:type="dxa"/>
            <w:tcBorders>
              <w:top w:val="single" w:color="auto" w:sz="8" w:space="0"/>
              <w:left w:val="single" w:color="auto" w:sz="8" w:space="0"/>
              <w:bottom w:val="single" w:color="auto" w:sz="8" w:space="0"/>
              <w:right w:val="single" w:color="auto" w:sz="8" w:space="0"/>
            </w:tcBorders>
          </w:tcPr>
          <w:p w:rsidR="7C5B1E2F" w:rsidRDefault="7C5B1E2F" w14:paraId="4E52AFF4" w14:textId="3FFED69A">
            <w:proofErr w:type="spellStart"/>
            <w:r w:rsidRPr="7C5B1E2F">
              <w:rPr>
                <w:rFonts w:eastAsia="Times New Roman" w:cs="Times New Roman"/>
                <w:lang w:val="es-MX"/>
              </w:rPr>
              <w:t>ta_tipovictima.CV_Titulo</w:t>
            </w:r>
            <w:proofErr w:type="spellEnd"/>
            <w:r w:rsidRPr="7C5B1E2F">
              <w:rPr>
                <w:rFonts w:eastAsia="Times New Roman" w:cs="Times New Roman"/>
              </w:rPr>
              <w:t xml:space="preserve"> </w:t>
            </w:r>
          </w:p>
        </w:tc>
        <w:tc>
          <w:tcPr>
            <w:tcW w:w="1650" w:type="dxa"/>
            <w:tcBorders>
              <w:top w:val="single" w:color="auto" w:sz="8" w:space="0"/>
              <w:left w:val="single" w:color="auto" w:sz="8" w:space="0"/>
              <w:bottom w:val="single" w:color="auto" w:sz="8" w:space="0"/>
              <w:right w:val="single" w:color="auto" w:sz="8" w:space="0"/>
            </w:tcBorders>
          </w:tcPr>
          <w:p w:rsidR="7C5B1E2F" w:rsidRDefault="7C5B1E2F" w14:paraId="7DB053D9" w14:textId="60417F19">
            <w:r w:rsidRPr="7C5B1E2F">
              <w:rPr>
                <w:rFonts w:eastAsia="Times New Roman" w:cs="Times New Roman"/>
                <w:lang w:val="es-MX"/>
              </w:rPr>
              <w:t>Si</w:t>
            </w:r>
            <w:r w:rsidRPr="7C5B1E2F">
              <w:rPr>
                <w:rFonts w:eastAsia="Times New Roman" w:cs="Times New Roman"/>
              </w:rPr>
              <w:t xml:space="preserve"> </w:t>
            </w:r>
          </w:p>
        </w:tc>
      </w:tr>
      <w:tr w:rsidR="7C5B1E2F" w:rsidTr="7C5B1E2F" w14:paraId="574FE814" w14:textId="77777777">
        <w:trPr>
          <w:trHeight w:val="300"/>
        </w:trPr>
        <w:tc>
          <w:tcPr>
            <w:tcW w:w="2700" w:type="dxa"/>
            <w:tcBorders>
              <w:top w:val="single" w:color="auto" w:sz="8" w:space="0"/>
              <w:left w:val="single" w:color="auto" w:sz="8" w:space="0"/>
              <w:bottom w:val="single" w:color="auto" w:sz="8" w:space="0"/>
              <w:right w:val="single" w:color="auto" w:sz="8" w:space="0"/>
            </w:tcBorders>
          </w:tcPr>
          <w:p w:rsidR="7C5B1E2F" w:rsidRDefault="7C5B1E2F" w14:paraId="3195C375" w14:textId="0BA3F028">
            <w:r w:rsidRPr="7C5B1E2F">
              <w:rPr>
                <w:rFonts w:eastAsia="Times New Roman" w:cs="Times New Roman"/>
                <w:lang w:val="es-MX"/>
              </w:rPr>
              <w:t>Descripción del tipo de victima</w:t>
            </w:r>
            <w:r w:rsidRPr="7C5B1E2F">
              <w:rPr>
                <w:rFonts w:eastAsia="Times New Roman" w:cs="Times New Roman"/>
              </w:rPr>
              <w:t xml:space="preserve"> </w:t>
            </w:r>
          </w:p>
        </w:tc>
        <w:tc>
          <w:tcPr>
            <w:tcW w:w="3045" w:type="dxa"/>
            <w:tcBorders>
              <w:top w:val="single" w:color="auto" w:sz="8" w:space="0"/>
              <w:left w:val="single" w:color="auto" w:sz="8" w:space="0"/>
              <w:bottom w:val="single" w:color="auto" w:sz="8" w:space="0"/>
              <w:right w:val="single" w:color="auto" w:sz="8" w:space="0"/>
            </w:tcBorders>
          </w:tcPr>
          <w:p w:rsidR="7C5B1E2F" w:rsidRDefault="7C5B1E2F" w14:paraId="62A5CCD0" w14:textId="1881B64A">
            <w:proofErr w:type="spellStart"/>
            <w:r w:rsidRPr="7C5B1E2F">
              <w:rPr>
                <w:rFonts w:eastAsia="Times New Roman" w:cs="Times New Roman"/>
                <w:lang w:val="es-MX"/>
              </w:rPr>
              <w:t>ta_tipovictima.CV_Descripcion</w:t>
            </w:r>
            <w:proofErr w:type="spellEnd"/>
            <w:r w:rsidRPr="7C5B1E2F">
              <w:rPr>
                <w:rFonts w:eastAsia="Times New Roman" w:cs="Times New Roman"/>
              </w:rPr>
              <w:t xml:space="preserve"> </w:t>
            </w:r>
          </w:p>
        </w:tc>
        <w:tc>
          <w:tcPr>
            <w:tcW w:w="1650" w:type="dxa"/>
            <w:tcBorders>
              <w:top w:val="single" w:color="auto" w:sz="8" w:space="0"/>
              <w:left w:val="single" w:color="auto" w:sz="8" w:space="0"/>
              <w:bottom w:val="single" w:color="auto" w:sz="8" w:space="0"/>
              <w:right w:val="single" w:color="auto" w:sz="8" w:space="0"/>
            </w:tcBorders>
          </w:tcPr>
          <w:p w:rsidR="7C5B1E2F" w:rsidRDefault="7C5B1E2F" w14:paraId="1BFAFDD3" w14:textId="5CBF23EA">
            <w:r w:rsidRPr="7C5B1E2F">
              <w:rPr>
                <w:rFonts w:eastAsia="Times New Roman" w:cs="Times New Roman"/>
                <w:lang w:val="es-MX"/>
              </w:rPr>
              <w:t>Si</w:t>
            </w:r>
            <w:r w:rsidRPr="7C5B1E2F">
              <w:rPr>
                <w:rFonts w:eastAsia="Times New Roman" w:cs="Times New Roman"/>
              </w:rPr>
              <w:t xml:space="preserve"> </w:t>
            </w:r>
          </w:p>
        </w:tc>
      </w:tr>
    </w:tbl>
    <w:p w:rsidR="7C5B1E2F" w:rsidP="7C5B1E2F" w:rsidRDefault="7C5B1E2F" w14:paraId="154EE90B" w14:textId="01763425">
      <w:pPr>
        <w:rPr>
          <w:rFonts w:eastAsia="Times New Roman" w:cs="Times New Roman"/>
          <w:b/>
          <w:bCs/>
          <w:sz w:val="28"/>
          <w:szCs w:val="28"/>
          <w:lang w:val="es-MX"/>
        </w:rPr>
      </w:pPr>
      <w:r w:rsidRPr="7C5B1E2F">
        <w:rPr>
          <w:rFonts w:eastAsia="Times New Roman" w:cs="Times New Roman"/>
          <w:sz w:val="28"/>
          <w:szCs w:val="28"/>
          <w:lang w:val="es-MX"/>
        </w:rPr>
        <w:t xml:space="preserve"> </w:t>
      </w:r>
    </w:p>
    <w:p w:rsidR="7C5B1E2F" w:rsidP="7C5B1E2F" w:rsidRDefault="7C5B1E2F" w14:paraId="55A8500D" w14:textId="2E08AD51">
      <w:pPr>
        <w:rPr>
          <w:rFonts w:eastAsia="Times New Roman" w:cs="Times New Roman"/>
          <w:b/>
          <w:bCs/>
          <w:lang w:val="es-MX"/>
        </w:rPr>
      </w:pPr>
      <w:r w:rsidRPr="7C5B1E2F">
        <w:rPr>
          <w:rFonts w:eastAsia="Times New Roman" w:cs="Times New Roman"/>
          <w:b/>
          <w:bCs/>
          <w:lang w:val="es-MX"/>
        </w:rPr>
        <w:t xml:space="preserve"> </w:t>
      </w:r>
    </w:p>
    <w:p w:rsidR="7C5B1E2F" w:rsidP="7C5B1E2F" w:rsidRDefault="7C5B1E2F" w14:paraId="0E329E2F" w14:textId="2F19CA5E">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5.20.3.2.3 Otras tablas Afectadas </w:t>
      </w:r>
    </w:p>
    <w:p w:rsidR="7C5B1E2F" w:rsidRDefault="7C5B1E2F" w14:paraId="220CCF61" w14:textId="2BD06FA4">
      <w:r w:rsidRPr="7C5B1E2F">
        <w:rPr>
          <w:rFonts w:eastAsia="Times New Roman" w:cs="Times New Roman"/>
          <w:sz w:val="28"/>
          <w:szCs w:val="28"/>
          <w:lang w:val="es-MX"/>
        </w:rPr>
        <w:t xml:space="preserve"> </w:t>
      </w:r>
    </w:p>
    <w:p w:rsidR="7C5B1E2F" w:rsidP="7C5B1E2F" w:rsidRDefault="7C5B1E2F" w14:paraId="382618D7" w14:textId="5F59FD96">
      <w:pPr>
        <w:ind w:firstLine="705"/>
      </w:pPr>
      <w:r w:rsidRPr="7C5B1E2F">
        <w:rPr>
          <w:rFonts w:eastAsia="Times New Roman" w:cs="Times New Roman"/>
          <w:lang w:val="es-MX"/>
        </w:rPr>
        <w:t xml:space="preserve">No hay tablas </w:t>
      </w:r>
    </w:p>
    <w:p w:rsidR="7C5B1E2F" w:rsidRDefault="7C5B1E2F" w14:paraId="691C74D3" w14:textId="73E48706">
      <w:r w:rsidRPr="7C5B1E2F">
        <w:rPr>
          <w:rFonts w:eastAsia="Times New Roman" w:cs="Times New Roman"/>
          <w:lang w:val="es-MX"/>
        </w:rPr>
        <w:t xml:space="preserve"> </w:t>
      </w:r>
    </w:p>
    <w:p w:rsidR="7C5B1E2F" w:rsidP="7C5B1E2F" w:rsidRDefault="7C5B1E2F" w14:paraId="001E50F6" w14:textId="3E7F437D">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5.20.3.2.4 </w:t>
      </w:r>
      <w:proofErr w:type="spellStart"/>
      <w:r w:rsidRPr="7C5B1E2F">
        <w:rPr>
          <w:rFonts w:eastAsia="Times New Roman" w:cs="Times New Roman"/>
          <w:b/>
          <w:bCs/>
          <w:sz w:val="28"/>
          <w:szCs w:val="28"/>
          <w:lang w:val="es-MX"/>
        </w:rPr>
        <w:t>Grid</w:t>
      </w:r>
      <w:proofErr w:type="spellEnd"/>
      <w:r w:rsidRPr="7C5B1E2F">
        <w:rPr>
          <w:rFonts w:eastAsia="Times New Roman" w:cs="Times New Roman"/>
          <w:b/>
          <w:bCs/>
          <w:sz w:val="28"/>
          <w:szCs w:val="28"/>
          <w:lang w:val="es-MX"/>
        </w:rPr>
        <w:t xml:space="preserve"> </w:t>
      </w:r>
    </w:p>
    <w:p w:rsidR="7C5B1E2F" w:rsidRDefault="7C5B1E2F" w14:paraId="0D13DE2C" w14:textId="08AF2E7B">
      <w:r w:rsidRPr="7C5B1E2F">
        <w:rPr>
          <w:rFonts w:eastAsia="Times New Roman" w:cs="Times New Roman"/>
          <w:sz w:val="28"/>
          <w:szCs w:val="28"/>
          <w:lang w:val="es-MX"/>
        </w:rPr>
        <w:t xml:space="preserve"> </w:t>
      </w:r>
    </w:p>
    <w:p w:rsidR="7C5B1E2F" w:rsidP="7C5B1E2F" w:rsidRDefault="7C5B1E2F" w14:paraId="03416D3B" w14:textId="6A55C198">
      <w:pPr>
        <w:ind w:firstLine="705"/>
      </w:pPr>
      <w:r w:rsidRPr="7C5B1E2F">
        <w:rPr>
          <w:rFonts w:eastAsia="Times New Roman" w:cs="Times New Roman"/>
          <w:lang w:val="es-MX"/>
        </w:rPr>
        <w:t xml:space="preserve">No hay </w:t>
      </w:r>
      <w:proofErr w:type="spellStart"/>
      <w:r w:rsidRPr="7C5B1E2F">
        <w:rPr>
          <w:rFonts w:eastAsia="Times New Roman" w:cs="Times New Roman"/>
          <w:lang w:val="es-MX"/>
        </w:rPr>
        <w:t>Grid</w:t>
      </w:r>
      <w:proofErr w:type="spellEnd"/>
      <w:r w:rsidRPr="7C5B1E2F">
        <w:rPr>
          <w:rFonts w:eastAsia="Times New Roman" w:cs="Times New Roman"/>
          <w:lang w:val="es-MX"/>
        </w:rPr>
        <w:t xml:space="preserve"> </w:t>
      </w:r>
    </w:p>
    <w:p w:rsidR="7C5B1E2F" w:rsidRDefault="7C5B1E2F" w14:paraId="63ACCA72" w14:textId="391D50F1">
      <w:r w:rsidRPr="7C5B1E2F">
        <w:rPr>
          <w:rFonts w:eastAsia="Times New Roman" w:cs="Times New Roman"/>
          <w:lang w:val="es-MX"/>
        </w:rPr>
        <w:t xml:space="preserve"> </w:t>
      </w:r>
    </w:p>
    <w:p w:rsidR="7C5B1E2F" w:rsidP="7C5B1E2F" w:rsidRDefault="7C5B1E2F" w14:paraId="4F8F342E" w14:textId="179AADC2">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5.20.3.2.5 Detalle de la Implementación </w:t>
      </w:r>
    </w:p>
    <w:p w:rsidR="7C5B1E2F" w:rsidP="7C5B1E2F" w:rsidRDefault="7C5B1E2F" w14:paraId="684878BA" w14:textId="727D3BFF">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59B35ED9" w14:textId="59D1A3C5">
      <w:pPr>
        <w:ind w:firstLine="705"/>
        <w:rPr>
          <w:rFonts w:eastAsia="Times New Roman" w:cs="Times New Roman"/>
          <w:b/>
          <w:bCs/>
          <w:sz w:val="28"/>
          <w:szCs w:val="28"/>
          <w:lang w:val="es-MX"/>
        </w:rPr>
      </w:pPr>
      <w:r w:rsidRPr="7C5B1E2F">
        <w:rPr>
          <w:rFonts w:eastAsia="Times New Roman" w:cs="Times New Roman"/>
          <w:b/>
          <w:bCs/>
          <w:sz w:val="28"/>
          <w:szCs w:val="28"/>
          <w:lang w:val="es-MX"/>
        </w:rPr>
        <w:t>5.20.3.2.5.1 Nuevo tipo de victima</w:t>
      </w:r>
    </w:p>
    <w:p w:rsidR="7C5B1E2F" w:rsidRDefault="7C5B1E2F" w14:paraId="27807B63" w14:textId="322625AE">
      <w:r w:rsidRPr="7C5B1E2F">
        <w:rPr>
          <w:rFonts w:eastAsia="Times New Roman" w:cs="Times New Roman"/>
          <w:sz w:val="28"/>
          <w:szCs w:val="28"/>
          <w:lang w:val="es-MX"/>
        </w:rPr>
        <w:t xml:space="preserve"> </w:t>
      </w:r>
    </w:p>
    <w:p w:rsidR="7C5B1E2F" w:rsidP="7C5B1E2F" w:rsidRDefault="7C5B1E2F" w14:paraId="6A388322" w14:textId="41525D58">
      <w:pPr>
        <w:ind w:left="708" w:firstLine="705"/>
      </w:pPr>
      <w:r w:rsidRPr="7C5B1E2F">
        <w:rPr>
          <w:rFonts w:eastAsia="Times New Roman" w:cs="Times New Roman"/>
          <w:lang w:val="es-MX"/>
        </w:rPr>
        <w:t xml:space="preserve">El usuario completa la información solicitada por el formulario y posteriormente presiona el botón guardar, este valida la información ingresada y la envía a guardar a la base de datos. En caso de que la información no sea válida, el formulario se lo indica.  </w:t>
      </w:r>
    </w:p>
    <w:p w:rsidR="7C5B1E2F" w:rsidRDefault="7C5B1E2F" w14:paraId="7DD85001" w14:textId="1AB34BD8">
      <w:r w:rsidRPr="7C5B1E2F">
        <w:rPr>
          <w:rFonts w:eastAsia="Times New Roman" w:cs="Times New Roman"/>
          <w:lang w:val="es-MX"/>
        </w:rPr>
        <w:t xml:space="preserve"> </w:t>
      </w:r>
    </w:p>
    <w:p w:rsidR="7C5B1E2F" w:rsidRDefault="7C5B1E2F" w14:paraId="1A984B76" w14:textId="60BEA4ED">
      <w:r w:rsidRPr="7C5B1E2F">
        <w:rPr>
          <w:rFonts w:eastAsia="Times New Roman" w:cs="Times New Roman"/>
          <w:lang w:val="es-MX"/>
        </w:rPr>
        <w:t xml:space="preserve"> </w:t>
      </w:r>
    </w:p>
    <w:p w:rsidR="7C5B1E2F" w:rsidP="7C5B1E2F" w:rsidRDefault="7C5B1E2F" w14:paraId="00B73559" w14:textId="7E245710">
      <w:pPr>
        <w:rPr>
          <w:rFonts w:eastAsia="Times New Roman" w:cs="Times New Roman"/>
          <w:b/>
          <w:bCs/>
          <w:sz w:val="28"/>
          <w:szCs w:val="28"/>
          <w:lang w:val="es-MX"/>
        </w:rPr>
      </w:pPr>
      <w:r w:rsidRPr="7C5B1E2F">
        <w:rPr>
          <w:rFonts w:eastAsia="Times New Roman" w:cs="Times New Roman"/>
          <w:b/>
          <w:bCs/>
          <w:sz w:val="28"/>
          <w:szCs w:val="28"/>
          <w:lang w:val="es-MX"/>
        </w:rPr>
        <w:t xml:space="preserve">5.20.3.3 Actualizar Tipo de victima </w:t>
      </w:r>
    </w:p>
    <w:p w:rsidR="7C5B1E2F" w:rsidP="7C5B1E2F" w:rsidRDefault="7C5B1E2F" w14:paraId="19F0835D" w14:textId="791DEBE7">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59CA37BB" w14:textId="310D508C">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5.20.3.3.1 Origen de Datos </w:t>
      </w:r>
    </w:p>
    <w:p w:rsidR="7C5B1E2F" w:rsidRDefault="7C5B1E2F" w14:paraId="39CDCA7E" w14:textId="0B9ADC1E">
      <w:r w:rsidRPr="7C5B1E2F">
        <w:rPr>
          <w:rFonts w:eastAsia="Times New Roman" w:cs="Times New Roman"/>
          <w:sz w:val="28"/>
          <w:szCs w:val="28"/>
          <w:lang w:val="es-MX"/>
        </w:rPr>
        <w:t xml:space="preserve"> </w:t>
      </w:r>
    </w:p>
    <w:tbl>
      <w:tblPr>
        <w:tblW w:w="0" w:type="auto"/>
        <w:tblInd w:w="1260" w:type="dxa"/>
        <w:tblLook w:val="04A0" w:firstRow="1" w:lastRow="0" w:firstColumn="1" w:lastColumn="0" w:noHBand="0" w:noVBand="1"/>
      </w:tblPr>
      <w:tblGrid>
        <w:gridCol w:w="4035"/>
        <w:gridCol w:w="4035"/>
      </w:tblGrid>
      <w:tr w:rsidR="7C5B1E2F" w:rsidTr="7C5B1E2F" w14:paraId="551F598B"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P="7C5B1E2F" w:rsidRDefault="7C5B1E2F" w14:paraId="6DC0C0E5" w14:textId="132CBC17">
            <w:pPr>
              <w:jc w:val="center"/>
            </w:pPr>
            <w:r w:rsidRPr="7C5B1E2F">
              <w:rPr>
                <w:rFonts w:eastAsia="Times New Roman" w:cs="Times New Roman"/>
                <w:b/>
                <w:bCs/>
                <w:sz w:val="28"/>
                <w:szCs w:val="28"/>
                <w:lang w:val="es-MX"/>
              </w:rPr>
              <w:t>Campo</w:t>
            </w:r>
            <w:r w:rsidRPr="7C5B1E2F">
              <w:rPr>
                <w:rFonts w:eastAsia="Times New Roman" w:cs="Times New Roman"/>
                <w:sz w:val="28"/>
                <w:szCs w:val="28"/>
              </w:rPr>
              <w:t xml:space="preserve"> </w:t>
            </w:r>
          </w:p>
        </w:tc>
        <w:tc>
          <w:tcPr>
            <w:tcW w:w="4035" w:type="dxa"/>
            <w:tcBorders>
              <w:top w:val="single" w:color="auto" w:sz="8" w:space="0"/>
              <w:left w:val="single" w:color="auto" w:sz="8" w:space="0"/>
              <w:bottom w:val="single" w:color="auto" w:sz="8" w:space="0"/>
              <w:right w:val="single" w:color="auto" w:sz="8" w:space="0"/>
            </w:tcBorders>
          </w:tcPr>
          <w:p w:rsidR="7C5B1E2F" w:rsidP="7C5B1E2F" w:rsidRDefault="7C5B1E2F" w14:paraId="7B026F1A" w14:textId="49A36BF1">
            <w:pPr>
              <w:jc w:val="center"/>
            </w:pPr>
            <w:r w:rsidRPr="7C5B1E2F">
              <w:rPr>
                <w:rFonts w:eastAsia="Times New Roman" w:cs="Times New Roman"/>
                <w:b/>
                <w:bCs/>
                <w:sz w:val="28"/>
                <w:szCs w:val="28"/>
                <w:lang w:val="es-MX"/>
              </w:rPr>
              <w:t>Origen</w:t>
            </w:r>
            <w:r w:rsidRPr="7C5B1E2F">
              <w:rPr>
                <w:rFonts w:eastAsia="Times New Roman" w:cs="Times New Roman"/>
                <w:sz w:val="28"/>
                <w:szCs w:val="28"/>
              </w:rPr>
              <w:t xml:space="preserve"> </w:t>
            </w:r>
          </w:p>
        </w:tc>
      </w:tr>
      <w:tr w:rsidR="7C5B1E2F" w:rsidTr="7C5B1E2F" w14:paraId="3FAF6051"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376BDEF1" w14:textId="1223E4A7">
            <w:r w:rsidRPr="7C5B1E2F">
              <w:rPr>
                <w:rFonts w:eastAsia="Times New Roman" w:cs="Times New Roman"/>
                <w:lang w:val="es-MX"/>
              </w:rPr>
              <w:t>Código de tipo de victima</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2DAD31ED" w14:textId="04F0A7BF">
            <w:r w:rsidRPr="7C5B1E2F">
              <w:rPr>
                <w:rFonts w:eastAsia="Times New Roman" w:cs="Times New Roman"/>
                <w:lang w:val="es-MX"/>
              </w:rPr>
              <w:t>Lo gestiona la base de datos</w:t>
            </w:r>
            <w:r w:rsidRPr="7C5B1E2F">
              <w:rPr>
                <w:rFonts w:eastAsia="Times New Roman" w:cs="Times New Roman"/>
              </w:rPr>
              <w:t xml:space="preserve"> </w:t>
            </w:r>
          </w:p>
        </w:tc>
      </w:tr>
      <w:tr w:rsidR="7C5B1E2F" w:rsidTr="7C5B1E2F" w14:paraId="1D71A4AB"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4A650A1D" w14:textId="2DB9D8E1">
            <w:r w:rsidRPr="7C5B1E2F">
              <w:rPr>
                <w:rFonts w:eastAsia="Times New Roman" w:cs="Times New Roman"/>
                <w:lang w:val="es-MX"/>
              </w:rPr>
              <w:t>Título del tipo de victima</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44D3CC8F" w14:textId="07BC5DD0">
            <w:r w:rsidRPr="7C5B1E2F">
              <w:rPr>
                <w:rFonts w:eastAsia="Times New Roman" w:cs="Times New Roman"/>
                <w:lang w:val="es-MX"/>
              </w:rPr>
              <w:t>Lo actualiza el Usuario</w:t>
            </w:r>
            <w:r w:rsidRPr="7C5B1E2F">
              <w:rPr>
                <w:rFonts w:eastAsia="Times New Roman" w:cs="Times New Roman"/>
              </w:rPr>
              <w:t xml:space="preserve"> </w:t>
            </w:r>
          </w:p>
        </w:tc>
      </w:tr>
      <w:tr w:rsidR="7C5B1E2F" w:rsidTr="7C5B1E2F" w14:paraId="5A7BB56B"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7D921FA3" w14:textId="201C6FD0">
            <w:r w:rsidRPr="7C5B1E2F">
              <w:rPr>
                <w:rFonts w:eastAsia="Times New Roman" w:cs="Times New Roman"/>
                <w:lang w:val="es-MX"/>
              </w:rPr>
              <w:t>Descripción del tipo de victima</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38FAE999" w14:textId="6698B1BB">
            <w:r w:rsidRPr="7C5B1E2F">
              <w:rPr>
                <w:rFonts w:eastAsia="Times New Roman" w:cs="Times New Roman"/>
                <w:lang w:val="es-MX"/>
              </w:rPr>
              <w:t>Lo actualiza el Usuario</w:t>
            </w:r>
            <w:r w:rsidRPr="7C5B1E2F">
              <w:rPr>
                <w:rFonts w:eastAsia="Times New Roman" w:cs="Times New Roman"/>
              </w:rPr>
              <w:t xml:space="preserve"> </w:t>
            </w:r>
          </w:p>
        </w:tc>
      </w:tr>
    </w:tbl>
    <w:p w:rsidR="7C5B1E2F" w:rsidRDefault="7C5B1E2F" w14:paraId="06E2B87F" w14:textId="2F6C5914">
      <w:r w:rsidRPr="7C5B1E2F">
        <w:rPr>
          <w:rFonts w:eastAsia="Times New Roman" w:cs="Times New Roman"/>
          <w:lang w:val="es-MX"/>
        </w:rPr>
        <w:t xml:space="preserve"> </w:t>
      </w:r>
    </w:p>
    <w:p w:rsidR="7C5B1E2F" w:rsidP="7C5B1E2F" w:rsidRDefault="7C5B1E2F" w14:paraId="19B6AD6F" w14:textId="21A93616">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5.20.3.3.2 Destino de los Datos (Información sensible) </w:t>
      </w:r>
    </w:p>
    <w:p w:rsidR="7C5B1E2F" w:rsidRDefault="7C5B1E2F" w14:paraId="063534DF" w14:textId="5EA0759D">
      <w:r w:rsidRPr="7C5B1E2F">
        <w:rPr>
          <w:rFonts w:eastAsia="Times New Roman" w:cs="Times New Roman"/>
          <w:sz w:val="28"/>
          <w:szCs w:val="28"/>
          <w:lang w:val="es-MX"/>
        </w:rPr>
        <w:t xml:space="preserve"> </w:t>
      </w:r>
    </w:p>
    <w:tbl>
      <w:tblPr>
        <w:tblW w:w="0" w:type="auto"/>
        <w:tblInd w:w="1260" w:type="dxa"/>
        <w:tblLook w:val="04A0" w:firstRow="1" w:lastRow="0" w:firstColumn="1" w:lastColumn="0" w:noHBand="0" w:noVBand="1"/>
      </w:tblPr>
      <w:tblGrid>
        <w:gridCol w:w="2505"/>
        <w:gridCol w:w="3420"/>
        <w:gridCol w:w="1875"/>
      </w:tblGrid>
      <w:tr w:rsidR="7C5B1E2F" w:rsidTr="7C5B1E2F" w14:paraId="0127203C" w14:textId="77777777">
        <w:trPr>
          <w:trHeight w:val="300"/>
        </w:trPr>
        <w:tc>
          <w:tcPr>
            <w:tcW w:w="2505" w:type="dxa"/>
            <w:tcBorders>
              <w:top w:val="single" w:color="auto" w:sz="8" w:space="0"/>
              <w:left w:val="single" w:color="auto" w:sz="8" w:space="0"/>
              <w:bottom w:val="single" w:color="auto" w:sz="8" w:space="0"/>
              <w:right w:val="single" w:color="auto" w:sz="8" w:space="0"/>
            </w:tcBorders>
          </w:tcPr>
          <w:p w:rsidR="7C5B1E2F" w:rsidP="7C5B1E2F" w:rsidRDefault="7C5B1E2F" w14:paraId="45F2897B" w14:textId="34D64873">
            <w:pPr>
              <w:jc w:val="center"/>
            </w:pPr>
            <w:r w:rsidRPr="7C5B1E2F">
              <w:rPr>
                <w:rFonts w:eastAsia="Times New Roman" w:cs="Times New Roman"/>
                <w:b/>
                <w:bCs/>
                <w:sz w:val="28"/>
                <w:szCs w:val="28"/>
                <w:lang w:val="es-MX"/>
              </w:rPr>
              <w:t>Campo</w:t>
            </w:r>
            <w:r w:rsidRPr="7C5B1E2F">
              <w:rPr>
                <w:rFonts w:eastAsia="Times New Roman" w:cs="Times New Roman"/>
                <w:sz w:val="28"/>
                <w:szCs w:val="28"/>
              </w:rPr>
              <w:t xml:space="preserve"> </w:t>
            </w:r>
          </w:p>
        </w:tc>
        <w:tc>
          <w:tcPr>
            <w:tcW w:w="3420" w:type="dxa"/>
            <w:tcBorders>
              <w:top w:val="single" w:color="auto" w:sz="8" w:space="0"/>
              <w:left w:val="single" w:color="auto" w:sz="8" w:space="0"/>
              <w:bottom w:val="single" w:color="auto" w:sz="8" w:space="0"/>
              <w:right w:val="single" w:color="auto" w:sz="8" w:space="0"/>
            </w:tcBorders>
          </w:tcPr>
          <w:p w:rsidR="7C5B1E2F" w:rsidP="7C5B1E2F" w:rsidRDefault="7C5B1E2F" w14:paraId="1FEDA1BF" w14:textId="4ECCDFDD">
            <w:pPr>
              <w:jc w:val="center"/>
            </w:pPr>
            <w:r w:rsidRPr="7C5B1E2F">
              <w:rPr>
                <w:rFonts w:eastAsia="Times New Roman" w:cs="Times New Roman"/>
                <w:b/>
                <w:bCs/>
                <w:sz w:val="28"/>
                <w:szCs w:val="28"/>
                <w:lang w:val="es-MX"/>
              </w:rPr>
              <w:t>Destino</w:t>
            </w:r>
            <w:r w:rsidRPr="7C5B1E2F">
              <w:rPr>
                <w:rFonts w:eastAsia="Times New Roman" w:cs="Times New Roman"/>
                <w:sz w:val="28"/>
                <w:szCs w:val="28"/>
              </w:rPr>
              <w:t xml:space="preserve"> </w:t>
            </w:r>
          </w:p>
        </w:tc>
        <w:tc>
          <w:tcPr>
            <w:tcW w:w="1875" w:type="dxa"/>
            <w:tcBorders>
              <w:top w:val="single" w:color="auto" w:sz="8" w:space="0"/>
              <w:left w:val="single" w:color="auto" w:sz="8" w:space="0"/>
              <w:bottom w:val="single" w:color="auto" w:sz="8" w:space="0"/>
              <w:right w:val="single" w:color="auto" w:sz="8" w:space="0"/>
            </w:tcBorders>
          </w:tcPr>
          <w:p w:rsidR="7C5B1E2F" w:rsidP="7C5B1E2F" w:rsidRDefault="7C5B1E2F" w14:paraId="38D8F103" w14:textId="0F9650D1">
            <w:pPr>
              <w:jc w:val="center"/>
            </w:pPr>
            <w:r w:rsidRPr="7C5B1E2F">
              <w:rPr>
                <w:rFonts w:eastAsia="Times New Roman" w:cs="Times New Roman"/>
                <w:b/>
                <w:bCs/>
                <w:sz w:val="28"/>
                <w:szCs w:val="28"/>
                <w:lang w:val="es-MX"/>
              </w:rPr>
              <w:t>Dato sensible</w:t>
            </w:r>
            <w:r w:rsidRPr="7C5B1E2F">
              <w:rPr>
                <w:rFonts w:eastAsia="Times New Roman" w:cs="Times New Roman"/>
                <w:sz w:val="28"/>
                <w:szCs w:val="28"/>
              </w:rPr>
              <w:t xml:space="preserve"> </w:t>
            </w:r>
          </w:p>
        </w:tc>
      </w:tr>
      <w:tr w:rsidR="7C5B1E2F" w:rsidTr="7C5B1E2F" w14:paraId="359EE57E" w14:textId="77777777">
        <w:trPr>
          <w:trHeight w:val="300"/>
        </w:trPr>
        <w:tc>
          <w:tcPr>
            <w:tcW w:w="2505" w:type="dxa"/>
            <w:tcBorders>
              <w:top w:val="single" w:color="auto" w:sz="8" w:space="0"/>
              <w:left w:val="single" w:color="auto" w:sz="8" w:space="0"/>
              <w:bottom w:val="single" w:color="auto" w:sz="8" w:space="0"/>
              <w:right w:val="single" w:color="auto" w:sz="8" w:space="0"/>
            </w:tcBorders>
          </w:tcPr>
          <w:p w:rsidR="7C5B1E2F" w:rsidRDefault="7C5B1E2F" w14:paraId="5040AE4B" w14:textId="3F5B3D60">
            <w:r w:rsidRPr="7C5B1E2F">
              <w:rPr>
                <w:rFonts w:eastAsia="Times New Roman" w:cs="Times New Roman"/>
                <w:lang w:val="es-MX"/>
              </w:rPr>
              <w:t>Título del tipo de victima</w:t>
            </w:r>
            <w:r w:rsidRPr="7C5B1E2F">
              <w:rPr>
                <w:rFonts w:eastAsia="Times New Roman" w:cs="Times New Roman"/>
              </w:rPr>
              <w:t xml:space="preserve"> </w:t>
            </w:r>
          </w:p>
        </w:tc>
        <w:tc>
          <w:tcPr>
            <w:tcW w:w="3420" w:type="dxa"/>
            <w:tcBorders>
              <w:top w:val="single" w:color="auto" w:sz="8" w:space="0"/>
              <w:left w:val="single" w:color="auto" w:sz="8" w:space="0"/>
              <w:bottom w:val="single" w:color="auto" w:sz="8" w:space="0"/>
              <w:right w:val="single" w:color="auto" w:sz="8" w:space="0"/>
            </w:tcBorders>
          </w:tcPr>
          <w:p w:rsidR="7C5B1E2F" w:rsidRDefault="7C5B1E2F" w14:paraId="5E30D1DA" w14:textId="247D1B38">
            <w:proofErr w:type="spellStart"/>
            <w:r w:rsidRPr="7C5B1E2F">
              <w:rPr>
                <w:rFonts w:eastAsia="Times New Roman" w:cs="Times New Roman"/>
                <w:lang w:val="es-MX"/>
              </w:rPr>
              <w:t>ta_tipovictima.CV_Titulo</w:t>
            </w:r>
            <w:proofErr w:type="spellEnd"/>
            <w:r w:rsidRPr="7C5B1E2F">
              <w:rPr>
                <w:rFonts w:eastAsia="Times New Roman" w:cs="Times New Roman"/>
              </w:rPr>
              <w:t xml:space="preserve"> </w:t>
            </w:r>
          </w:p>
        </w:tc>
        <w:tc>
          <w:tcPr>
            <w:tcW w:w="1875" w:type="dxa"/>
            <w:tcBorders>
              <w:top w:val="single" w:color="auto" w:sz="8" w:space="0"/>
              <w:left w:val="single" w:color="auto" w:sz="8" w:space="0"/>
              <w:bottom w:val="single" w:color="auto" w:sz="8" w:space="0"/>
              <w:right w:val="single" w:color="auto" w:sz="8" w:space="0"/>
            </w:tcBorders>
          </w:tcPr>
          <w:p w:rsidR="7C5B1E2F" w:rsidRDefault="7C5B1E2F" w14:paraId="5B441D4D" w14:textId="3D20914E">
            <w:r w:rsidRPr="7C5B1E2F">
              <w:rPr>
                <w:rFonts w:eastAsia="Times New Roman" w:cs="Times New Roman"/>
                <w:lang w:val="es-MX"/>
              </w:rPr>
              <w:t>Si</w:t>
            </w:r>
            <w:r w:rsidRPr="7C5B1E2F">
              <w:rPr>
                <w:rFonts w:eastAsia="Times New Roman" w:cs="Times New Roman"/>
              </w:rPr>
              <w:t xml:space="preserve"> </w:t>
            </w:r>
          </w:p>
        </w:tc>
      </w:tr>
      <w:tr w:rsidR="7C5B1E2F" w:rsidTr="7C5B1E2F" w14:paraId="4C26618E" w14:textId="77777777">
        <w:trPr>
          <w:trHeight w:val="300"/>
        </w:trPr>
        <w:tc>
          <w:tcPr>
            <w:tcW w:w="2505" w:type="dxa"/>
            <w:tcBorders>
              <w:top w:val="single" w:color="auto" w:sz="8" w:space="0"/>
              <w:left w:val="single" w:color="auto" w:sz="8" w:space="0"/>
              <w:bottom w:val="single" w:color="auto" w:sz="8" w:space="0"/>
              <w:right w:val="single" w:color="auto" w:sz="8" w:space="0"/>
            </w:tcBorders>
          </w:tcPr>
          <w:p w:rsidR="7C5B1E2F" w:rsidRDefault="7C5B1E2F" w14:paraId="45910ADA" w14:textId="77D98F47">
            <w:r w:rsidRPr="7C5B1E2F">
              <w:rPr>
                <w:rFonts w:eastAsia="Times New Roman" w:cs="Times New Roman"/>
                <w:lang w:val="es-MX"/>
              </w:rPr>
              <w:lastRenderedPageBreak/>
              <w:t>Descripción del tipo de victima</w:t>
            </w:r>
            <w:r w:rsidRPr="7C5B1E2F">
              <w:rPr>
                <w:rFonts w:eastAsia="Times New Roman" w:cs="Times New Roman"/>
              </w:rPr>
              <w:t xml:space="preserve"> </w:t>
            </w:r>
          </w:p>
        </w:tc>
        <w:tc>
          <w:tcPr>
            <w:tcW w:w="3420" w:type="dxa"/>
            <w:tcBorders>
              <w:top w:val="single" w:color="auto" w:sz="8" w:space="0"/>
              <w:left w:val="single" w:color="auto" w:sz="8" w:space="0"/>
              <w:bottom w:val="single" w:color="auto" w:sz="8" w:space="0"/>
              <w:right w:val="single" w:color="auto" w:sz="8" w:space="0"/>
            </w:tcBorders>
          </w:tcPr>
          <w:p w:rsidR="7C5B1E2F" w:rsidRDefault="7C5B1E2F" w14:paraId="4BDF94E7" w14:textId="6D1812AD">
            <w:proofErr w:type="spellStart"/>
            <w:r w:rsidRPr="7C5B1E2F">
              <w:rPr>
                <w:rFonts w:eastAsia="Times New Roman" w:cs="Times New Roman"/>
                <w:lang w:val="es-MX"/>
              </w:rPr>
              <w:t>ta_tipovictima.CV_Descripcion</w:t>
            </w:r>
            <w:proofErr w:type="spellEnd"/>
            <w:r w:rsidRPr="7C5B1E2F">
              <w:rPr>
                <w:rFonts w:eastAsia="Times New Roman" w:cs="Times New Roman"/>
              </w:rPr>
              <w:t xml:space="preserve"> </w:t>
            </w:r>
          </w:p>
        </w:tc>
        <w:tc>
          <w:tcPr>
            <w:tcW w:w="1875" w:type="dxa"/>
            <w:tcBorders>
              <w:top w:val="single" w:color="auto" w:sz="8" w:space="0"/>
              <w:left w:val="single" w:color="auto" w:sz="8" w:space="0"/>
              <w:bottom w:val="single" w:color="auto" w:sz="8" w:space="0"/>
              <w:right w:val="single" w:color="auto" w:sz="8" w:space="0"/>
            </w:tcBorders>
          </w:tcPr>
          <w:p w:rsidR="7C5B1E2F" w:rsidRDefault="7C5B1E2F" w14:paraId="39018279" w14:textId="5ED07C5F">
            <w:r w:rsidRPr="7C5B1E2F">
              <w:rPr>
                <w:rFonts w:eastAsia="Times New Roman" w:cs="Times New Roman"/>
                <w:lang w:val="es-MX"/>
              </w:rPr>
              <w:t>Si</w:t>
            </w:r>
            <w:r w:rsidRPr="7C5B1E2F">
              <w:rPr>
                <w:rFonts w:eastAsia="Times New Roman" w:cs="Times New Roman"/>
              </w:rPr>
              <w:t xml:space="preserve"> </w:t>
            </w:r>
          </w:p>
        </w:tc>
      </w:tr>
    </w:tbl>
    <w:p w:rsidR="7C5B1E2F" w:rsidRDefault="7C5B1E2F" w14:paraId="6E81379C" w14:textId="27101C6F">
      <w:r w:rsidRPr="7C5B1E2F">
        <w:rPr>
          <w:rFonts w:eastAsia="Times New Roman" w:cs="Times New Roman"/>
          <w:sz w:val="28"/>
          <w:szCs w:val="28"/>
          <w:lang w:val="es-MX"/>
        </w:rPr>
        <w:t xml:space="preserve"> </w:t>
      </w:r>
    </w:p>
    <w:p w:rsidR="7C5B1E2F" w:rsidRDefault="7C5B1E2F" w14:paraId="767307E0" w14:textId="4B1C6113">
      <w:r w:rsidRPr="7C5B1E2F">
        <w:rPr>
          <w:rFonts w:eastAsia="Times New Roman" w:cs="Times New Roman"/>
          <w:lang w:val="es-MX"/>
        </w:rPr>
        <w:t xml:space="preserve"> </w:t>
      </w:r>
    </w:p>
    <w:p w:rsidR="7C5B1E2F" w:rsidP="7C5B1E2F" w:rsidRDefault="7C5B1E2F" w14:paraId="3CCD75FB" w14:textId="4283D79C">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5.20.3.3.3 Otras tablas Afectadas </w:t>
      </w:r>
    </w:p>
    <w:p w:rsidR="7C5B1E2F" w:rsidRDefault="7C5B1E2F" w14:paraId="52594450" w14:textId="6BF8D137">
      <w:r w:rsidRPr="7C5B1E2F">
        <w:rPr>
          <w:rFonts w:eastAsia="Times New Roman" w:cs="Times New Roman"/>
          <w:sz w:val="28"/>
          <w:szCs w:val="28"/>
          <w:lang w:val="es-MX"/>
        </w:rPr>
        <w:t xml:space="preserve"> </w:t>
      </w:r>
    </w:p>
    <w:p w:rsidR="7C5B1E2F" w:rsidP="7C5B1E2F" w:rsidRDefault="7C5B1E2F" w14:paraId="14791E24" w14:textId="4B876468">
      <w:pPr>
        <w:ind w:firstLine="705"/>
      </w:pPr>
      <w:r w:rsidRPr="7C5B1E2F">
        <w:rPr>
          <w:rFonts w:eastAsia="Times New Roman" w:cs="Times New Roman"/>
          <w:lang w:val="es-MX"/>
        </w:rPr>
        <w:t xml:space="preserve">No hay  </w:t>
      </w:r>
    </w:p>
    <w:p w:rsidR="7C5B1E2F" w:rsidRDefault="7C5B1E2F" w14:paraId="751F38B9" w14:textId="33373033">
      <w:r w:rsidRPr="7C5B1E2F">
        <w:rPr>
          <w:rFonts w:eastAsia="Times New Roman" w:cs="Times New Roman"/>
          <w:lang w:val="es-MX"/>
        </w:rPr>
        <w:t xml:space="preserve"> </w:t>
      </w:r>
    </w:p>
    <w:p w:rsidR="7C5B1E2F" w:rsidP="7C5B1E2F" w:rsidRDefault="7C5B1E2F" w14:paraId="596CA10C" w14:textId="2B7D5D52">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5.20.3.3.4 </w:t>
      </w:r>
      <w:proofErr w:type="spellStart"/>
      <w:r w:rsidRPr="7C5B1E2F">
        <w:rPr>
          <w:rFonts w:eastAsia="Times New Roman" w:cs="Times New Roman"/>
          <w:b/>
          <w:bCs/>
          <w:sz w:val="28"/>
          <w:szCs w:val="28"/>
          <w:lang w:val="es-MX"/>
        </w:rPr>
        <w:t>Grid</w:t>
      </w:r>
      <w:proofErr w:type="spellEnd"/>
      <w:r w:rsidRPr="7C5B1E2F">
        <w:rPr>
          <w:rFonts w:eastAsia="Times New Roman" w:cs="Times New Roman"/>
          <w:b/>
          <w:bCs/>
          <w:sz w:val="28"/>
          <w:szCs w:val="28"/>
          <w:lang w:val="es-MX"/>
        </w:rPr>
        <w:t xml:space="preserve"> </w:t>
      </w:r>
    </w:p>
    <w:p w:rsidR="7C5B1E2F" w:rsidRDefault="7C5B1E2F" w14:paraId="5D5BA8B6" w14:textId="34F3228F">
      <w:r w:rsidRPr="7C5B1E2F">
        <w:rPr>
          <w:rFonts w:eastAsia="Times New Roman" w:cs="Times New Roman"/>
          <w:sz w:val="28"/>
          <w:szCs w:val="28"/>
          <w:lang w:val="es-MX"/>
        </w:rPr>
        <w:t xml:space="preserve"> </w:t>
      </w:r>
    </w:p>
    <w:p w:rsidR="7C5B1E2F" w:rsidP="7C5B1E2F" w:rsidRDefault="7C5B1E2F" w14:paraId="28809A13" w14:textId="5C148DC8">
      <w:pPr>
        <w:ind w:firstLine="705"/>
      </w:pPr>
      <w:r w:rsidRPr="7C5B1E2F">
        <w:rPr>
          <w:rFonts w:eastAsia="Times New Roman" w:cs="Times New Roman"/>
          <w:lang w:val="es-MX"/>
        </w:rPr>
        <w:t xml:space="preserve">No hay </w:t>
      </w:r>
      <w:proofErr w:type="spellStart"/>
      <w:r w:rsidRPr="7C5B1E2F">
        <w:rPr>
          <w:rFonts w:eastAsia="Times New Roman" w:cs="Times New Roman"/>
          <w:lang w:val="es-MX"/>
        </w:rPr>
        <w:t>Grid</w:t>
      </w:r>
      <w:proofErr w:type="spellEnd"/>
      <w:r w:rsidRPr="7C5B1E2F">
        <w:rPr>
          <w:rFonts w:eastAsia="Times New Roman" w:cs="Times New Roman"/>
          <w:lang w:val="es-MX"/>
        </w:rPr>
        <w:t xml:space="preserve"> </w:t>
      </w:r>
    </w:p>
    <w:p w:rsidR="7C5B1E2F" w:rsidRDefault="7C5B1E2F" w14:paraId="4FE2A1E4" w14:textId="34523DD5">
      <w:r w:rsidRPr="7C5B1E2F">
        <w:rPr>
          <w:rFonts w:eastAsia="Times New Roman" w:cs="Times New Roman"/>
          <w:lang w:val="es-MX"/>
        </w:rPr>
        <w:t xml:space="preserve"> </w:t>
      </w:r>
    </w:p>
    <w:p w:rsidR="7C5B1E2F" w:rsidP="7C5B1E2F" w:rsidRDefault="7C5B1E2F" w14:paraId="6F3021C5" w14:textId="390C95E8">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5.20.3.3.5 Detalle de la Implementación </w:t>
      </w:r>
    </w:p>
    <w:p w:rsidR="7C5B1E2F" w:rsidP="7C5B1E2F" w:rsidRDefault="7C5B1E2F" w14:paraId="0A9C2753" w14:textId="65BEF75E">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71213CAA" w14:textId="337B8DFA">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5.20.3.3.5.1 Actualizar datos </w:t>
      </w:r>
    </w:p>
    <w:p w:rsidR="7C5B1E2F" w:rsidP="7C5B1E2F" w:rsidRDefault="7C5B1E2F" w14:paraId="045A408A" w14:textId="4A3566FB">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30F71479" w14:textId="0B582A8F">
      <w:pPr>
        <w:ind w:left="708" w:firstLine="705"/>
      </w:pPr>
      <w:r w:rsidRPr="7C5B1E2F">
        <w:rPr>
          <w:rFonts w:eastAsia="Times New Roman" w:cs="Times New Roman"/>
          <w:lang w:val="es-MX"/>
        </w:rPr>
        <w:t xml:space="preserve">El usuario completa la información solicitada por el formulario y posteriormente presiona el botón actualizar, este valida la información ingresada y la envía a guardar a la base de datos. En caso de que la información no sea válida el formulario se lo indica. </w:t>
      </w:r>
    </w:p>
    <w:p w:rsidR="7C5B1E2F" w:rsidRDefault="7C5B1E2F" w14:paraId="75125D66" w14:textId="6E7E04DA">
      <w:r w:rsidRPr="7C5B1E2F">
        <w:rPr>
          <w:rFonts w:eastAsia="Times New Roman" w:cs="Times New Roman"/>
          <w:sz w:val="28"/>
          <w:szCs w:val="28"/>
          <w:lang w:val="es-MX"/>
        </w:rPr>
        <w:t xml:space="preserve"> </w:t>
      </w:r>
    </w:p>
    <w:p w:rsidR="7C5B1E2F" w:rsidRDefault="7C5B1E2F" w14:paraId="74AD8B0F" w14:textId="16F5B136">
      <w:r w:rsidRPr="7C5B1E2F">
        <w:rPr>
          <w:rFonts w:eastAsia="Times New Roman" w:cs="Times New Roman"/>
          <w:sz w:val="28"/>
          <w:szCs w:val="28"/>
          <w:lang w:val="es-MX"/>
        </w:rPr>
        <w:t xml:space="preserve"> </w:t>
      </w:r>
    </w:p>
    <w:p w:rsidR="7C5B1E2F" w:rsidRDefault="7C5B1E2F" w14:paraId="67DD7A5F" w14:textId="53F6E62A">
      <w:r w:rsidRPr="7C5B1E2F">
        <w:rPr>
          <w:rFonts w:eastAsia="Times New Roman" w:cs="Times New Roman"/>
          <w:sz w:val="28"/>
          <w:szCs w:val="28"/>
          <w:lang w:val="es-MX"/>
        </w:rPr>
        <w:t xml:space="preserve"> </w:t>
      </w:r>
    </w:p>
    <w:p w:rsidR="7C5B1E2F" w:rsidP="7C5B1E2F" w:rsidRDefault="7C5B1E2F" w14:paraId="7919DEFD" w14:textId="63DC6542">
      <w:pPr>
        <w:rPr>
          <w:rFonts w:eastAsia="Times New Roman" w:cs="Times New Roman"/>
          <w:b/>
          <w:bCs/>
          <w:sz w:val="28"/>
          <w:szCs w:val="28"/>
          <w:lang w:val="es-MX"/>
        </w:rPr>
      </w:pPr>
      <w:r w:rsidRPr="7C5B1E2F">
        <w:rPr>
          <w:rFonts w:eastAsia="Times New Roman" w:cs="Times New Roman"/>
          <w:b/>
          <w:bCs/>
          <w:sz w:val="28"/>
          <w:szCs w:val="28"/>
          <w:lang w:val="es-MX"/>
        </w:rPr>
        <w:t>5.20.3.4 Eliminar Tipo de victima</w:t>
      </w:r>
    </w:p>
    <w:p w:rsidR="7C5B1E2F" w:rsidP="7C5B1E2F" w:rsidRDefault="7C5B1E2F" w14:paraId="0DE24AA2" w14:textId="26CDA595">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5E0451EB" w14:textId="150D2AFF">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5.20.3.4.1 Origen de Datos </w:t>
      </w:r>
    </w:p>
    <w:p w:rsidR="7C5B1E2F" w:rsidRDefault="7C5B1E2F" w14:paraId="56AEE700" w14:textId="2F49DD91">
      <w:r w:rsidRPr="7C5B1E2F">
        <w:rPr>
          <w:rFonts w:eastAsia="Times New Roman" w:cs="Times New Roman"/>
          <w:sz w:val="28"/>
          <w:szCs w:val="28"/>
          <w:lang w:val="es-MX"/>
        </w:rPr>
        <w:t xml:space="preserve"> </w:t>
      </w:r>
    </w:p>
    <w:tbl>
      <w:tblPr>
        <w:tblW w:w="0" w:type="auto"/>
        <w:tblInd w:w="1260" w:type="dxa"/>
        <w:tblLook w:val="04A0" w:firstRow="1" w:lastRow="0" w:firstColumn="1" w:lastColumn="0" w:noHBand="0" w:noVBand="1"/>
      </w:tblPr>
      <w:tblGrid>
        <w:gridCol w:w="4035"/>
        <w:gridCol w:w="4035"/>
      </w:tblGrid>
      <w:tr w:rsidR="7C5B1E2F" w:rsidTr="7C5B1E2F" w14:paraId="02C0C493"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P="7C5B1E2F" w:rsidRDefault="7C5B1E2F" w14:paraId="4AD1B8D3" w14:textId="51DD69A2">
            <w:pPr>
              <w:jc w:val="center"/>
            </w:pPr>
            <w:r w:rsidRPr="7C5B1E2F">
              <w:rPr>
                <w:rFonts w:eastAsia="Times New Roman" w:cs="Times New Roman"/>
                <w:b/>
                <w:bCs/>
                <w:sz w:val="28"/>
                <w:szCs w:val="28"/>
                <w:lang w:val="es-MX"/>
              </w:rPr>
              <w:t>Campo</w:t>
            </w:r>
            <w:r w:rsidRPr="7C5B1E2F">
              <w:rPr>
                <w:rFonts w:eastAsia="Times New Roman" w:cs="Times New Roman"/>
                <w:sz w:val="28"/>
                <w:szCs w:val="28"/>
              </w:rPr>
              <w:t xml:space="preserve"> </w:t>
            </w:r>
          </w:p>
        </w:tc>
        <w:tc>
          <w:tcPr>
            <w:tcW w:w="4035" w:type="dxa"/>
            <w:tcBorders>
              <w:top w:val="single" w:color="auto" w:sz="8" w:space="0"/>
              <w:left w:val="single" w:color="auto" w:sz="8" w:space="0"/>
              <w:bottom w:val="single" w:color="auto" w:sz="8" w:space="0"/>
              <w:right w:val="single" w:color="auto" w:sz="8" w:space="0"/>
            </w:tcBorders>
          </w:tcPr>
          <w:p w:rsidR="7C5B1E2F" w:rsidP="7C5B1E2F" w:rsidRDefault="7C5B1E2F" w14:paraId="4A98EFC2" w14:textId="5F5E9013">
            <w:pPr>
              <w:jc w:val="center"/>
            </w:pPr>
            <w:r w:rsidRPr="7C5B1E2F">
              <w:rPr>
                <w:rFonts w:eastAsia="Times New Roman" w:cs="Times New Roman"/>
                <w:b/>
                <w:bCs/>
                <w:sz w:val="28"/>
                <w:szCs w:val="28"/>
                <w:lang w:val="es-MX"/>
              </w:rPr>
              <w:t>Origen</w:t>
            </w:r>
            <w:r w:rsidRPr="7C5B1E2F">
              <w:rPr>
                <w:rFonts w:eastAsia="Times New Roman" w:cs="Times New Roman"/>
                <w:sz w:val="28"/>
                <w:szCs w:val="28"/>
              </w:rPr>
              <w:t xml:space="preserve"> </w:t>
            </w:r>
          </w:p>
        </w:tc>
      </w:tr>
      <w:tr w:rsidR="7C5B1E2F" w:rsidTr="7C5B1E2F" w14:paraId="582EB81F"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7133ECC5" w14:textId="1448FB46">
            <w:r w:rsidRPr="7C5B1E2F">
              <w:rPr>
                <w:rFonts w:eastAsia="Times New Roman" w:cs="Times New Roman"/>
                <w:lang w:val="es-MX"/>
              </w:rPr>
              <w:t>Código de tipo de victima</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017C38B2" w14:textId="22CB4C90">
            <w:r w:rsidRPr="7C5B1E2F">
              <w:rPr>
                <w:rFonts w:eastAsia="Times New Roman" w:cs="Times New Roman"/>
                <w:lang w:val="es-MX"/>
              </w:rPr>
              <w:t>Lo gestiona la base de datos</w:t>
            </w:r>
            <w:r w:rsidRPr="7C5B1E2F">
              <w:rPr>
                <w:rFonts w:eastAsia="Times New Roman" w:cs="Times New Roman"/>
              </w:rPr>
              <w:t xml:space="preserve"> </w:t>
            </w:r>
          </w:p>
        </w:tc>
      </w:tr>
      <w:tr w:rsidR="7C5B1E2F" w:rsidTr="7C5B1E2F" w14:paraId="15C4703D"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5827FB0A" w14:textId="5534EEAB">
            <w:r w:rsidRPr="7C5B1E2F">
              <w:rPr>
                <w:rFonts w:eastAsia="Times New Roman" w:cs="Times New Roman"/>
                <w:lang w:val="es-MX"/>
              </w:rPr>
              <w:t>Título del tipo de victima</w:t>
            </w:r>
            <w:r w:rsidRPr="7C5B1E2F">
              <w:rPr>
                <w:rFonts w:eastAsia="Times New Roman" w:cs="Times New Roman"/>
              </w:rPr>
              <w:t xml:space="preserve"> </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3B268515" w14:textId="6A974A60">
            <w:r w:rsidRPr="7C5B1E2F">
              <w:rPr>
                <w:rFonts w:eastAsia="Times New Roman" w:cs="Times New Roman"/>
                <w:lang w:val="es-MX"/>
              </w:rPr>
              <w:t>Lo gestiona la base de datos</w:t>
            </w:r>
            <w:r w:rsidRPr="7C5B1E2F">
              <w:rPr>
                <w:rFonts w:eastAsia="Times New Roman" w:cs="Times New Roman"/>
              </w:rPr>
              <w:t xml:space="preserve"> </w:t>
            </w:r>
          </w:p>
        </w:tc>
      </w:tr>
      <w:tr w:rsidR="7C5B1E2F" w:rsidTr="7C5B1E2F" w14:paraId="6F5EE639" w14:textId="77777777">
        <w:trPr>
          <w:trHeight w:val="300"/>
        </w:trPr>
        <w:tc>
          <w:tcPr>
            <w:tcW w:w="4035" w:type="dxa"/>
            <w:tcBorders>
              <w:top w:val="single" w:color="auto" w:sz="8" w:space="0"/>
              <w:left w:val="single" w:color="auto" w:sz="8" w:space="0"/>
              <w:bottom w:val="single" w:color="auto" w:sz="8" w:space="0"/>
              <w:right w:val="single" w:color="auto" w:sz="8" w:space="0"/>
            </w:tcBorders>
          </w:tcPr>
          <w:p w:rsidR="7C5B1E2F" w:rsidRDefault="7C5B1E2F" w14:paraId="07EA9C54" w14:textId="328569D2">
            <w:r w:rsidRPr="7C5B1E2F">
              <w:rPr>
                <w:rFonts w:eastAsia="Times New Roman" w:cs="Times New Roman"/>
                <w:lang w:val="es-MX"/>
              </w:rPr>
              <w:t>Descripción del tipo de victima</w:t>
            </w:r>
            <w:r w:rsidRPr="7C5B1E2F">
              <w:rPr>
                <w:rFonts w:eastAsia="Times New Roman" w:cs="Times New Roman"/>
              </w:rPr>
              <w:t xml:space="preserve"> </w:t>
            </w:r>
          </w:p>
        </w:tc>
        <w:tc>
          <w:tcPr>
            <w:tcW w:w="4035" w:type="dxa"/>
            <w:tcBorders>
              <w:top w:val="single" w:color="auto" w:sz="8" w:space="0"/>
              <w:left w:val="single" w:color="auto" w:sz="8" w:space="0"/>
              <w:bottom w:val="single" w:color="auto" w:sz="8" w:space="0"/>
              <w:right w:val="single" w:color="auto" w:sz="8" w:space="0"/>
            </w:tcBorders>
          </w:tcPr>
          <w:p w:rsidR="7C5B1E2F" w:rsidRDefault="7C5B1E2F" w14:paraId="3EA667E2" w14:textId="68E85A94">
            <w:r w:rsidRPr="7C5B1E2F">
              <w:rPr>
                <w:rFonts w:eastAsia="Times New Roman" w:cs="Times New Roman"/>
                <w:lang w:val="es-MX"/>
              </w:rPr>
              <w:t>Lo gestiona la base de datos</w:t>
            </w:r>
            <w:r w:rsidRPr="7C5B1E2F">
              <w:rPr>
                <w:rFonts w:eastAsia="Times New Roman" w:cs="Times New Roman"/>
              </w:rPr>
              <w:t xml:space="preserve"> </w:t>
            </w:r>
          </w:p>
        </w:tc>
      </w:tr>
    </w:tbl>
    <w:p w:rsidR="7C5B1E2F" w:rsidRDefault="7C5B1E2F" w14:paraId="63C45E49" w14:textId="6A92B5B7">
      <w:r w:rsidRPr="7C5B1E2F">
        <w:rPr>
          <w:rFonts w:eastAsia="Times New Roman" w:cs="Times New Roman"/>
          <w:lang w:val="es-MX"/>
        </w:rPr>
        <w:t xml:space="preserve"> </w:t>
      </w:r>
    </w:p>
    <w:p w:rsidR="7C5B1E2F" w:rsidP="7C5B1E2F" w:rsidRDefault="7C5B1E2F" w14:paraId="5AF5DDC9" w14:textId="79A5FDBF">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5.20.3.4.2 Destino de los Datos (Información sensible) </w:t>
      </w:r>
    </w:p>
    <w:p w:rsidR="7C5B1E2F" w:rsidRDefault="7C5B1E2F" w14:paraId="5A68EB60" w14:textId="56A87351">
      <w:r w:rsidRPr="7C5B1E2F">
        <w:rPr>
          <w:rFonts w:eastAsia="Times New Roman" w:cs="Times New Roman"/>
          <w:sz w:val="28"/>
          <w:szCs w:val="28"/>
          <w:lang w:val="es-MX"/>
        </w:rPr>
        <w:t xml:space="preserve"> </w:t>
      </w:r>
    </w:p>
    <w:p w:rsidR="7C5B1E2F" w:rsidRDefault="7C5B1E2F" w14:paraId="7007855C" w14:textId="603DA629">
      <w:r w:rsidRPr="7C5B1E2F">
        <w:rPr>
          <w:rFonts w:eastAsia="Times New Roman" w:cs="Times New Roman"/>
          <w:lang w:val="es-MX"/>
        </w:rPr>
        <w:t xml:space="preserve">No hay tablas </w:t>
      </w:r>
    </w:p>
    <w:p w:rsidR="7C5B1E2F" w:rsidRDefault="7C5B1E2F" w14:paraId="4FDA7E84" w14:textId="16FB35F2">
      <w:r w:rsidRPr="7C5B1E2F">
        <w:rPr>
          <w:rFonts w:eastAsia="Times New Roman" w:cs="Times New Roman"/>
          <w:lang w:val="es-MX"/>
        </w:rPr>
        <w:t xml:space="preserve"> </w:t>
      </w:r>
    </w:p>
    <w:p w:rsidR="7C5B1E2F" w:rsidP="7C5B1E2F" w:rsidRDefault="7C5B1E2F" w14:paraId="7265BA9F" w14:textId="78ACD551">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5.20.3.4.3 Otras tablas Afectadas </w:t>
      </w:r>
    </w:p>
    <w:p w:rsidR="7C5B1E2F" w:rsidRDefault="7C5B1E2F" w14:paraId="45DA415E" w14:textId="0946E66A">
      <w:r w:rsidRPr="7C5B1E2F">
        <w:rPr>
          <w:rFonts w:eastAsia="Times New Roman" w:cs="Times New Roman"/>
          <w:sz w:val="28"/>
          <w:szCs w:val="28"/>
          <w:lang w:val="es-MX"/>
        </w:rPr>
        <w:t xml:space="preserve"> </w:t>
      </w:r>
    </w:p>
    <w:p w:rsidR="7C5B1E2F" w:rsidP="7C5B1E2F" w:rsidRDefault="7C5B1E2F" w14:paraId="0615C7BB" w14:textId="57C2A551">
      <w:pPr>
        <w:ind w:firstLine="705"/>
      </w:pPr>
      <w:r w:rsidRPr="7C5B1E2F">
        <w:rPr>
          <w:rFonts w:eastAsia="Times New Roman" w:cs="Times New Roman"/>
          <w:lang w:val="es-MX"/>
        </w:rPr>
        <w:t xml:space="preserve">No hay  </w:t>
      </w:r>
    </w:p>
    <w:p w:rsidR="7C5B1E2F" w:rsidRDefault="7C5B1E2F" w14:paraId="5E07904E" w14:textId="02919607">
      <w:r w:rsidRPr="7C5B1E2F">
        <w:rPr>
          <w:rFonts w:eastAsia="Times New Roman" w:cs="Times New Roman"/>
          <w:lang w:val="es-MX"/>
        </w:rPr>
        <w:t xml:space="preserve"> </w:t>
      </w:r>
    </w:p>
    <w:p w:rsidR="7C5B1E2F" w:rsidP="7C5B1E2F" w:rsidRDefault="7C5B1E2F" w14:paraId="191636F0" w14:textId="269EE18E">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5.20.3.4.4 </w:t>
      </w:r>
      <w:proofErr w:type="spellStart"/>
      <w:r w:rsidRPr="7C5B1E2F">
        <w:rPr>
          <w:rFonts w:eastAsia="Times New Roman" w:cs="Times New Roman"/>
          <w:b/>
          <w:bCs/>
          <w:sz w:val="28"/>
          <w:szCs w:val="28"/>
          <w:lang w:val="es-MX"/>
        </w:rPr>
        <w:t>Grid</w:t>
      </w:r>
      <w:proofErr w:type="spellEnd"/>
      <w:r w:rsidRPr="7C5B1E2F">
        <w:rPr>
          <w:rFonts w:eastAsia="Times New Roman" w:cs="Times New Roman"/>
          <w:b/>
          <w:bCs/>
          <w:sz w:val="28"/>
          <w:szCs w:val="28"/>
          <w:lang w:val="es-MX"/>
        </w:rPr>
        <w:t xml:space="preserve"> </w:t>
      </w:r>
    </w:p>
    <w:p w:rsidR="7C5B1E2F" w:rsidRDefault="7C5B1E2F" w14:paraId="3204508A" w14:textId="159E284A">
      <w:r w:rsidRPr="7C5B1E2F">
        <w:rPr>
          <w:rFonts w:eastAsia="Times New Roman" w:cs="Times New Roman"/>
          <w:sz w:val="28"/>
          <w:szCs w:val="28"/>
          <w:lang w:val="es-MX"/>
        </w:rPr>
        <w:t xml:space="preserve"> </w:t>
      </w:r>
    </w:p>
    <w:p w:rsidR="7C5B1E2F" w:rsidP="7C5B1E2F" w:rsidRDefault="7C5B1E2F" w14:paraId="3086273B" w14:textId="6A02771A">
      <w:pPr>
        <w:ind w:firstLine="705"/>
      </w:pPr>
      <w:r w:rsidRPr="7C5B1E2F">
        <w:rPr>
          <w:rFonts w:eastAsia="Times New Roman" w:cs="Times New Roman"/>
          <w:lang w:val="es-MX"/>
        </w:rPr>
        <w:t xml:space="preserve">No hay </w:t>
      </w:r>
      <w:proofErr w:type="spellStart"/>
      <w:r w:rsidRPr="7C5B1E2F">
        <w:rPr>
          <w:rFonts w:eastAsia="Times New Roman" w:cs="Times New Roman"/>
          <w:lang w:val="es-MX"/>
        </w:rPr>
        <w:t>Grid</w:t>
      </w:r>
      <w:proofErr w:type="spellEnd"/>
      <w:r w:rsidRPr="7C5B1E2F">
        <w:rPr>
          <w:rFonts w:eastAsia="Times New Roman" w:cs="Times New Roman"/>
          <w:lang w:val="es-MX"/>
        </w:rPr>
        <w:t xml:space="preserve"> </w:t>
      </w:r>
    </w:p>
    <w:p w:rsidR="7C5B1E2F" w:rsidRDefault="7C5B1E2F" w14:paraId="6E5120E6" w14:textId="31D8052C">
      <w:r w:rsidRPr="7C5B1E2F">
        <w:rPr>
          <w:rFonts w:eastAsia="Times New Roman" w:cs="Times New Roman"/>
          <w:lang w:val="es-MX"/>
        </w:rPr>
        <w:t xml:space="preserve"> </w:t>
      </w:r>
    </w:p>
    <w:p w:rsidR="7C5B1E2F" w:rsidP="7C5B1E2F" w:rsidRDefault="7C5B1E2F" w14:paraId="40F51985" w14:textId="27E2DEFB">
      <w:pPr>
        <w:ind w:firstLine="705"/>
        <w:rPr>
          <w:rFonts w:eastAsia="Times New Roman" w:cs="Times New Roman"/>
          <w:b/>
          <w:bCs/>
          <w:sz w:val="28"/>
          <w:szCs w:val="28"/>
          <w:lang w:val="es-MX"/>
        </w:rPr>
      </w:pPr>
      <w:r w:rsidRPr="7C5B1E2F">
        <w:rPr>
          <w:rFonts w:eastAsia="Times New Roman" w:cs="Times New Roman"/>
          <w:b/>
          <w:bCs/>
          <w:sz w:val="28"/>
          <w:szCs w:val="28"/>
          <w:lang w:val="es-MX"/>
        </w:rPr>
        <w:lastRenderedPageBreak/>
        <w:t xml:space="preserve">5.20.3.4.5 Detalle de la Implementación </w:t>
      </w:r>
    </w:p>
    <w:p w:rsidR="7C5B1E2F" w:rsidP="7C5B1E2F" w:rsidRDefault="7C5B1E2F" w14:paraId="5482541C" w14:textId="54F78344">
      <w:pPr>
        <w:rPr>
          <w:rFonts w:eastAsia="Times New Roman" w:cs="Times New Roman"/>
          <w:b/>
          <w:bCs/>
          <w:sz w:val="28"/>
          <w:szCs w:val="28"/>
          <w:lang w:val="es-MX"/>
        </w:rPr>
      </w:pPr>
      <w:r w:rsidRPr="7C5B1E2F">
        <w:rPr>
          <w:rFonts w:eastAsia="Times New Roman" w:cs="Times New Roman"/>
          <w:b/>
          <w:bCs/>
          <w:sz w:val="28"/>
          <w:szCs w:val="28"/>
          <w:lang w:val="es-MX"/>
        </w:rPr>
        <w:t xml:space="preserve"> </w:t>
      </w:r>
    </w:p>
    <w:p w:rsidR="7C5B1E2F" w:rsidP="7C5B1E2F" w:rsidRDefault="7C5B1E2F" w14:paraId="5975F0E3" w14:textId="7DBBBF9B">
      <w:pPr>
        <w:ind w:firstLine="705"/>
        <w:rPr>
          <w:rFonts w:eastAsia="Times New Roman" w:cs="Times New Roman"/>
          <w:b/>
          <w:bCs/>
          <w:sz w:val="28"/>
          <w:szCs w:val="28"/>
          <w:lang w:val="es-MX"/>
        </w:rPr>
      </w:pPr>
      <w:r w:rsidRPr="7C5B1E2F">
        <w:rPr>
          <w:rFonts w:eastAsia="Times New Roman" w:cs="Times New Roman"/>
          <w:b/>
          <w:bCs/>
          <w:sz w:val="28"/>
          <w:szCs w:val="28"/>
          <w:lang w:val="es-MX"/>
        </w:rPr>
        <w:t xml:space="preserve">5.20.3.4.5.1 Eliminar datos </w:t>
      </w:r>
    </w:p>
    <w:p w:rsidR="7C5B1E2F" w:rsidRDefault="7C5B1E2F" w14:paraId="484B5847" w14:textId="14B45F26">
      <w:r w:rsidRPr="7C5B1E2F">
        <w:rPr>
          <w:rFonts w:eastAsia="Times New Roman" w:cs="Times New Roman"/>
          <w:sz w:val="28"/>
          <w:szCs w:val="28"/>
          <w:lang w:val="es-MX"/>
        </w:rPr>
        <w:t xml:space="preserve"> </w:t>
      </w:r>
    </w:p>
    <w:p w:rsidR="7C5B1E2F" w:rsidP="7C5B1E2F" w:rsidRDefault="7C5B1E2F" w14:paraId="292BF214" w14:textId="6A653518">
      <w:pPr>
        <w:ind w:left="708" w:firstLine="705"/>
      </w:pPr>
      <w:r w:rsidRPr="7C5B1E2F">
        <w:rPr>
          <w:rFonts w:eastAsia="Times New Roman" w:cs="Times New Roman"/>
          <w:lang w:val="es-MX"/>
        </w:rPr>
        <w:t>El usuario verifica la información mostrada en la interfaz y posteriormente presiona el botón eliminar, este elimina la información seleccionada y la envía a eliminar de la base de datos. En este caso se muestra un mensaje de confirmación el cual es una alerta para evitar errores.</w:t>
      </w:r>
    </w:p>
    <w:p w:rsidR="7C5B1E2F" w:rsidP="7C5B1E2F" w:rsidRDefault="7C5B1E2F" w14:paraId="530021AD" w14:textId="334E75FF">
      <w:pPr>
        <w:rPr>
          <w:rFonts w:eastAsia="Calibri" w:cs="Arial"/>
          <w:color w:val="000000" w:themeColor="text1"/>
          <w:lang w:val="es-MX"/>
        </w:rPr>
      </w:pPr>
    </w:p>
    <w:p w:rsidR="7C5B1E2F" w:rsidP="7C5B1E2F" w:rsidRDefault="7C5B1E2F" w14:paraId="36532AEB" w14:textId="3108F273">
      <w:pPr>
        <w:pStyle w:val="Prrafodelista"/>
        <w:ind w:left="1080"/>
      </w:pPr>
    </w:p>
    <w:p w:rsidR="7C5B1E2F" w:rsidP="7C5B1E2F" w:rsidRDefault="7C5B1E2F" w14:paraId="451C4725" w14:textId="62AC098C">
      <w:pPr>
        <w:rPr>
          <w:rFonts w:eastAsia="Calibri" w:cs="Arial"/>
          <w:color w:val="000000" w:themeColor="text1"/>
          <w:lang w:val="es-MX"/>
        </w:rPr>
      </w:pPr>
    </w:p>
    <w:p w:rsidR="7C5B1E2F" w:rsidP="7C5B1E2F" w:rsidRDefault="7C5B1E2F" w14:paraId="5EB8C7AC" w14:textId="676F1732">
      <w:pPr>
        <w:rPr>
          <w:rFonts w:eastAsia="Calibri" w:cs="Arial"/>
          <w:color w:val="000000" w:themeColor="text1"/>
          <w:lang w:val="es-MX"/>
        </w:rPr>
      </w:pPr>
    </w:p>
    <w:p w:rsidR="7C5B1E2F" w:rsidP="7C5B1E2F" w:rsidRDefault="7C5B1E2F" w14:paraId="208A597E" w14:textId="4164E1CE">
      <w:pPr>
        <w:rPr>
          <w:rFonts w:eastAsia="Calibri" w:cs="Arial"/>
          <w:color w:val="000000" w:themeColor="text1"/>
          <w:lang w:val="es-MX"/>
        </w:rPr>
      </w:pPr>
    </w:p>
    <w:p w:rsidR="7C5B1E2F" w:rsidP="7C5B1E2F" w:rsidRDefault="7C5B1E2F" w14:paraId="2E282080" w14:textId="54E19375">
      <w:pPr>
        <w:rPr>
          <w:rFonts w:eastAsia="Calibri" w:cs="Arial"/>
          <w:color w:val="000000" w:themeColor="text1"/>
          <w:lang w:val="es-MX"/>
        </w:rPr>
      </w:pPr>
    </w:p>
    <w:p w:rsidR="7C5B1E2F" w:rsidP="7C5B1E2F" w:rsidRDefault="7C5B1E2F" w14:paraId="6D4EACED" w14:textId="262F3804">
      <w:pPr>
        <w:rPr>
          <w:rFonts w:eastAsia="Calibri" w:cs="Arial"/>
          <w:color w:val="000000" w:themeColor="text1"/>
          <w:lang w:val="es-MX"/>
        </w:rPr>
      </w:pPr>
    </w:p>
    <w:p w:rsidR="7C5B1E2F" w:rsidP="7C5B1E2F" w:rsidRDefault="7C5B1E2F" w14:paraId="3FC91590" w14:textId="331963EF">
      <w:pPr>
        <w:rPr>
          <w:rFonts w:eastAsia="Calibri" w:cs="Arial"/>
          <w:color w:val="000000" w:themeColor="text1"/>
          <w:lang w:val="es-MX"/>
        </w:rPr>
      </w:pPr>
    </w:p>
    <w:p w:rsidR="7C5B1E2F" w:rsidP="7C5B1E2F" w:rsidRDefault="7C5B1E2F" w14:paraId="445B5289" w14:textId="71AC3FA4"/>
    <w:p w:rsidR="5F279352" w:rsidP="5F279352" w:rsidRDefault="5F279352" w14:paraId="437B18D9" w14:textId="3A97C572"/>
    <w:p w:rsidR="5F279352" w:rsidP="5F279352" w:rsidRDefault="5F279352" w14:paraId="58FE403D" w14:textId="7983C5F4"/>
    <w:p w:rsidR="5F279352" w:rsidP="5F279352" w:rsidRDefault="5F279352" w14:paraId="37E26FFE" w14:textId="7261C8CF"/>
    <w:p w:rsidR="5F279352" w:rsidP="5F279352" w:rsidRDefault="5F279352" w14:paraId="3BD26411" w14:textId="2B361071"/>
    <w:p w:rsidR="5F279352" w:rsidP="5F279352" w:rsidRDefault="5F279352" w14:paraId="36B3FA83" w14:textId="56A14D32"/>
    <w:p w:rsidR="58DC71F1" w:rsidP="48661098" w:rsidRDefault="5F279352" w14:paraId="13D5977A" w14:textId="3519BBDB">
      <w:pPr>
        <w:pStyle w:val="Ttulo2"/>
        <w:rPr>
          <w:b/>
          <w:bCs/>
          <w:color w:val="000000" w:themeColor="text1"/>
          <w:lang w:val="es-MX"/>
        </w:rPr>
      </w:pPr>
      <w:bookmarkStart w:name="_Toc135464742" w:id="82"/>
      <w:r w:rsidRPr="5F279352">
        <w:rPr>
          <w:b/>
          <w:bCs/>
          <w:color w:val="000000" w:themeColor="text1"/>
        </w:rPr>
        <w:t xml:space="preserve">5.21 Funcionalidad de Pantalla de </w:t>
      </w:r>
      <w:proofErr w:type="spellStart"/>
      <w:r w:rsidRPr="5F279352">
        <w:rPr>
          <w:b/>
          <w:bCs/>
          <w:color w:val="000000" w:themeColor="text1"/>
        </w:rPr>
        <w:t>Logueo</w:t>
      </w:r>
      <w:proofErr w:type="spellEnd"/>
      <w:r w:rsidRPr="5F279352">
        <w:rPr>
          <w:b/>
          <w:bCs/>
          <w:color w:val="000000" w:themeColor="text1"/>
        </w:rPr>
        <w:t xml:space="preserve"> </w:t>
      </w:r>
      <w:r w:rsidRPr="5F279352">
        <w:rPr>
          <w:b/>
          <w:bCs/>
          <w:color w:val="000000" w:themeColor="text1"/>
          <w:lang w:val="es-MX"/>
        </w:rPr>
        <w:t>(RF-21)</w:t>
      </w:r>
      <w:bookmarkEnd w:id="82"/>
    </w:p>
    <w:p w:rsidR="5F279352" w:rsidP="5F279352" w:rsidRDefault="5F279352" w14:paraId="0D16CC8B" w14:textId="75BA9A1B">
      <w:pPr>
        <w:rPr>
          <w:lang w:val="es-MX"/>
        </w:rPr>
      </w:pPr>
    </w:p>
    <w:p w:rsidR="5F279352" w:rsidP="5F279352" w:rsidRDefault="5F279352" w14:paraId="4708FA46" w14:textId="556118EF">
      <w:pPr>
        <w:ind w:firstLine="705"/>
      </w:pPr>
      <w:r w:rsidRPr="5F279352">
        <w:rPr>
          <w:rFonts w:eastAsia="Times New Roman" w:cs="Times New Roman"/>
          <w:color w:val="000000" w:themeColor="text1"/>
          <w:szCs w:val="24"/>
          <w:lang w:val="es-MX"/>
        </w:rPr>
        <w:t>La funcionalidad debe ser administrada mediante un formulario, donde se solicitará el usuario y la contraseña y posteriormente se debe validar los datos ingresados y este mostrar alertas en caso de no coincidir las credenciales.</w:t>
      </w:r>
    </w:p>
    <w:p w:rsidR="5F279352" w:rsidP="5F279352" w:rsidRDefault="5F279352" w14:paraId="6994F0D7" w14:textId="350DB7E0">
      <w:r w:rsidRPr="5F279352">
        <w:rPr>
          <w:rFonts w:eastAsia="Times New Roman" w:cs="Times New Roman"/>
          <w:szCs w:val="24"/>
          <w:lang w:val="es-MX"/>
        </w:rPr>
        <w:t xml:space="preserve"> </w:t>
      </w:r>
    </w:p>
    <w:p w:rsidR="5F279352" w:rsidP="5F279352" w:rsidRDefault="5F279352" w14:paraId="08464A4E" w14:textId="16AA2064">
      <w:r w:rsidRPr="5F279352">
        <w:rPr>
          <w:rFonts w:eastAsia="Times New Roman" w:cs="Times New Roman"/>
          <w:szCs w:val="24"/>
          <w:lang w:val="es-MX"/>
        </w:rPr>
        <w:t xml:space="preserve"> </w:t>
      </w:r>
    </w:p>
    <w:p w:rsidR="5F279352" w:rsidP="5F279352" w:rsidRDefault="5F279352" w14:paraId="592A02D4" w14:textId="23CA77BB">
      <w:pPr>
        <w:ind w:firstLine="705"/>
      </w:pPr>
      <w:r w:rsidRPr="5F279352">
        <w:rPr>
          <w:rFonts w:eastAsia="Times New Roman" w:cs="Times New Roman"/>
          <w:color w:val="002060"/>
          <w:sz w:val="28"/>
          <w:szCs w:val="28"/>
          <w:highlight w:val="yellow"/>
          <w:lang w:val="es-MX"/>
        </w:rPr>
        <w:t>5.4.1 Diseño de procesos (Herramienta CASE)</w:t>
      </w:r>
      <w:r w:rsidRPr="5F279352">
        <w:rPr>
          <w:rFonts w:eastAsia="Times New Roman" w:cs="Times New Roman"/>
          <w:color w:val="002060"/>
          <w:sz w:val="28"/>
          <w:szCs w:val="28"/>
          <w:lang w:val="es-MX"/>
        </w:rPr>
        <w:t xml:space="preserve"> </w:t>
      </w:r>
    </w:p>
    <w:p w:rsidR="5F279352" w:rsidP="5F279352" w:rsidRDefault="5F279352" w14:paraId="265E8570" w14:textId="261764E7">
      <w:pPr>
        <w:rPr>
          <w:rFonts w:eastAsia="Times New Roman" w:cs="Times New Roman"/>
          <w:color w:val="002060"/>
          <w:sz w:val="28"/>
          <w:szCs w:val="28"/>
          <w:lang w:val="es-MX"/>
        </w:rPr>
      </w:pPr>
      <w:r w:rsidRPr="5F279352">
        <w:rPr>
          <w:rFonts w:eastAsia="Times New Roman" w:cs="Times New Roman"/>
          <w:color w:val="002060"/>
          <w:sz w:val="28"/>
          <w:szCs w:val="28"/>
          <w:lang w:val="es-MX"/>
        </w:rPr>
        <w:lastRenderedPageBreak/>
        <w:t xml:space="preserve"> </w:t>
      </w:r>
      <w:r>
        <w:rPr>
          <w:noProof/>
        </w:rPr>
        <w:drawing>
          <wp:inline distT="0" distB="0" distL="0" distR="0" wp14:anchorId="6627ECE3" wp14:editId="2D1302F6">
            <wp:extent cx="5761118" cy="5538788"/>
            <wp:effectExtent l="0" t="0" r="0" b="0"/>
            <wp:docPr id="287546055" name="Imagen 28754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rcRect l="7269" r="15616"/>
                    <a:stretch>
                      <a:fillRect/>
                    </a:stretch>
                  </pic:blipFill>
                  <pic:spPr>
                    <a:xfrm>
                      <a:off x="0" y="0"/>
                      <a:ext cx="5761118" cy="5538788"/>
                    </a:xfrm>
                    <a:prstGeom prst="rect">
                      <a:avLst/>
                    </a:prstGeom>
                  </pic:spPr>
                </pic:pic>
              </a:graphicData>
            </a:graphic>
          </wp:inline>
        </w:drawing>
      </w:r>
    </w:p>
    <w:p w:rsidR="5F279352" w:rsidP="5F279352" w:rsidRDefault="5F279352" w14:paraId="63B37379" w14:textId="516D7374">
      <w:r w:rsidRPr="5F279352">
        <w:rPr>
          <w:rFonts w:eastAsia="Times New Roman" w:cs="Times New Roman"/>
          <w:color w:val="002060"/>
          <w:sz w:val="28"/>
          <w:szCs w:val="28"/>
          <w:lang w:val="es-MX"/>
        </w:rPr>
        <w:t xml:space="preserve"> </w:t>
      </w:r>
    </w:p>
    <w:p w:rsidR="5F279352" w:rsidP="5F279352" w:rsidRDefault="5F279352" w14:paraId="4C892DC6" w14:textId="5B62E5F1">
      <w:r w:rsidRPr="5F279352">
        <w:rPr>
          <w:rFonts w:ascii="Segoe UI" w:hAnsi="Segoe UI" w:eastAsia="Segoe UI" w:cs="Segoe UI"/>
          <w:sz w:val="18"/>
          <w:szCs w:val="18"/>
          <w:lang w:val="es-MX"/>
        </w:rPr>
        <w:t xml:space="preserve"> </w:t>
      </w:r>
    </w:p>
    <w:p w:rsidR="5F279352" w:rsidP="5F279352" w:rsidRDefault="5F279352" w14:paraId="0E9D3EB8" w14:textId="5E49560F">
      <w:pPr>
        <w:ind w:firstLine="708"/>
      </w:pPr>
      <w:r w:rsidRPr="5F279352">
        <w:rPr>
          <w:rFonts w:eastAsia="Times New Roman" w:cs="Times New Roman"/>
          <w:sz w:val="28"/>
          <w:szCs w:val="28"/>
          <w:lang w:val="es-MX"/>
        </w:rPr>
        <w:t xml:space="preserve">5.4.2 Referencia  </w:t>
      </w:r>
    </w:p>
    <w:p w:rsidR="5F279352" w:rsidP="5F279352" w:rsidRDefault="5F279352" w14:paraId="3F9B3B77" w14:textId="5878E97A">
      <w:r w:rsidRPr="5F279352">
        <w:rPr>
          <w:rFonts w:eastAsia="Times New Roman" w:cs="Times New Roman"/>
          <w:sz w:val="28"/>
          <w:szCs w:val="28"/>
          <w:lang w:val="es-MX"/>
        </w:rPr>
        <w:t xml:space="preserve"> </w:t>
      </w:r>
    </w:p>
    <w:p w:rsidR="5F279352" w:rsidP="5F279352" w:rsidRDefault="5F279352" w14:paraId="7FE1196C" w14:textId="2B9D140D">
      <w:pPr>
        <w:ind w:firstLine="708"/>
      </w:pPr>
      <w:r w:rsidRPr="5F279352">
        <w:rPr>
          <w:rFonts w:eastAsia="Times New Roman" w:cs="Times New Roman"/>
          <w:szCs w:val="24"/>
          <w:lang w:val="es-MX"/>
        </w:rPr>
        <w:t xml:space="preserve">Pantalla número 21: Esta pantalla en la del </w:t>
      </w:r>
      <w:proofErr w:type="spellStart"/>
      <w:r w:rsidRPr="5F279352">
        <w:rPr>
          <w:rFonts w:eastAsia="Times New Roman" w:cs="Times New Roman"/>
          <w:szCs w:val="24"/>
          <w:lang w:val="es-MX"/>
        </w:rPr>
        <w:t>logueo</w:t>
      </w:r>
      <w:proofErr w:type="spellEnd"/>
      <w:r w:rsidRPr="5F279352">
        <w:rPr>
          <w:rFonts w:eastAsia="Times New Roman" w:cs="Times New Roman"/>
          <w:szCs w:val="24"/>
          <w:lang w:val="es-MX"/>
        </w:rPr>
        <w:t xml:space="preserve">, donde se validan los datos ingresados por el usuario. </w:t>
      </w:r>
    </w:p>
    <w:p w:rsidR="5F279352" w:rsidP="5F279352" w:rsidRDefault="5F279352" w14:paraId="646ECE26" w14:textId="590F37AC">
      <w:pPr>
        <w:rPr>
          <w:rFonts w:eastAsia="Times New Roman" w:cs="Times New Roman"/>
          <w:szCs w:val="24"/>
          <w:lang w:val="es-MX"/>
        </w:rPr>
      </w:pPr>
      <w:r w:rsidRPr="5F279352">
        <w:rPr>
          <w:rFonts w:eastAsia="Times New Roman" w:cs="Times New Roman"/>
          <w:szCs w:val="24"/>
          <w:lang w:val="es-MX"/>
        </w:rPr>
        <w:lastRenderedPageBreak/>
        <w:t xml:space="preserve"> </w:t>
      </w:r>
      <w:r>
        <w:rPr>
          <w:noProof/>
        </w:rPr>
        <w:drawing>
          <wp:inline distT="0" distB="0" distL="0" distR="0" wp14:anchorId="7B33E880" wp14:editId="5DC5DA6E">
            <wp:extent cx="5848350" cy="3093085"/>
            <wp:effectExtent l="0" t="0" r="0" b="0"/>
            <wp:docPr id="953239085" name="Imagen 95323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848350" cy="3093085"/>
                    </a:xfrm>
                    <a:prstGeom prst="rect">
                      <a:avLst/>
                    </a:prstGeom>
                  </pic:spPr>
                </pic:pic>
              </a:graphicData>
            </a:graphic>
          </wp:inline>
        </w:drawing>
      </w:r>
      <w:r>
        <w:br/>
      </w:r>
      <w:r w:rsidRPr="5F279352">
        <w:rPr>
          <w:rFonts w:eastAsia="Times New Roman" w:cs="Times New Roman"/>
          <w:szCs w:val="24"/>
          <w:lang w:val="es-MX"/>
        </w:rPr>
        <w:t xml:space="preserve"> </w:t>
      </w:r>
      <w:r>
        <w:br/>
      </w:r>
    </w:p>
    <w:p w:rsidR="5F279352" w:rsidP="5F279352" w:rsidRDefault="5F279352" w14:paraId="2B89B19B" w14:textId="027C27B3">
      <w:r w:rsidRPr="5F279352">
        <w:rPr>
          <w:rFonts w:ascii="Segoe UI" w:hAnsi="Segoe UI" w:eastAsia="Segoe UI" w:cs="Segoe UI"/>
          <w:sz w:val="18"/>
          <w:szCs w:val="18"/>
          <w:lang w:val="es-MX"/>
        </w:rPr>
        <w:t xml:space="preserve"> </w:t>
      </w:r>
    </w:p>
    <w:p w:rsidR="5F279352" w:rsidP="5F279352" w:rsidRDefault="5F279352" w14:paraId="3B3A8139" w14:textId="03F5ACC8">
      <w:r w:rsidRPr="5F279352">
        <w:rPr>
          <w:rFonts w:eastAsia="Times New Roman" w:cs="Times New Roman"/>
          <w:sz w:val="28"/>
          <w:szCs w:val="28"/>
          <w:lang w:val="es-MX"/>
        </w:rPr>
        <w:t xml:space="preserve">5.4.3.1 Mantenimiento de </w:t>
      </w:r>
      <w:proofErr w:type="spellStart"/>
      <w:r w:rsidRPr="5F279352">
        <w:rPr>
          <w:rFonts w:eastAsia="Times New Roman" w:cs="Times New Roman"/>
          <w:sz w:val="28"/>
          <w:szCs w:val="28"/>
          <w:lang w:val="es-MX"/>
        </w:rPr>
        <w:t>logueo</w:t>
      </w:r>
      <w:proofErr w:type="spellEnd"/>
      <w:r w:rsidRPr="5F279352">
        <w:rPr>
          <w:rFonts w:eastAsia="Times New Roman" w:cs="Times New Roman"/>
          <w:sz w:val="28"/>
          <w:szCs w:val="28"/>
          <w:lang w:val="es-MX"/>
        </w:rPr>
        <w:t xml:space="preserve"> </w:t>
      </w:r>
    </w:p>
    <w:p w:rsidR="5F279352" w:rsidP="5F279352" w:rsidRDefault="5F279352" w14:paraId="2BC7C508" w14:textId="70A20AB4">
      <w:r w:rsidRPr="5F279352">
        <w:rPr>
          <w:rFonts w:eastAsia="Times New Roman" w:cs="Times New Roman"/>
          <w:sz w:val="28"/>
          <w:szCs w:val="28"/>
          <w:lang w:val="es-MX"/>
        </w:rPr>
        <w:t xml:space="preserve"> </w:t>
      </w:r>
    </w:p>
    <w:p w:rsidR="5F279352" w:rsidP="5F279352" w:rsidRDefault="5F279352" w14:paraId="16448BA5" w14:textId="7DB2E5CE">
      <w:r w:rsidRPr="5F279352">
        <w:rPr>
          <w:rFonts w:eastAsia="Times New Roman" w:cs="Times New Roman"/>
          <w:sz w:val="28"/>
          <w:szCs w:val="28"/>
          <w:lang w:val="es-MX"/>
        </w:rPr>
        <w:t xml:space="preserve">5.4.3.1.1 Origen de Datos </w:t>
      </w:r>
    </w:p>
    <w:p w:rsidR="5F279352" w:rsidP="5F279352" w:rsidRDefault="5F279352" w14:paraId="6F76BBE2" w14:textId="08898487">
      <w:r w:rsidRPr="5F279352">
        <w:rPr>
          <w:rFonts w:eastAsia="Times New Roman" w:cs="Times New Roman"/>
          <w:sz w:val="28"/>
          <w:szCs w:val="28"/>
          <w:lang w:val="es-MX"/>
        </w:rPr>
        <w:t xml:space="preserve"> </w:t>
      </w:r>
    </w:p>
    <w:p w:rsidR="5F279352" w:rsidP="5F279352" w:rsidRDefault="5F279352" w14:paraId="45CD6F45" w14:textId="34E1E7C7">
      <w:pPr>
        <w:ind w:firstLine="705"/>
      </w:pPr>
      <w:r w:rsidRPr="5F279352">
        <w:rPr>
          <w:rFonts w:eastAsia="Times New Roman" w:cs="Times New Roman"/>
          <w:szCs w:val="24"/>
          <w:lang w:val="es-MX"/>
        </w:rPr>
        <w:t xml:space="preserve">No hay campos </w:t>
      </w:r>
    </w:p>
    <w:p w:rsidR="5F279352" w:rsidP="5F279352" w:rsidRDefault="5F279352" w14:paraId="2C02D084" w14:textId="0D0CA7AC">
      <w:r w:rsidRPr="5F279352">
        <w:rPr>
          <w:rFonts w:eastAsia="Times New Roman" w:cs="Times New Roman"/>
          <w:sz w:val="28"/>
          <w:szCs w:val="28"/>
          <w:lang w:val="es-MX"/>
        </w:rPr>
        <w:t xml:space="preserve"> </w:t>
      </w:r>
    </w:p>
    <w:p w:rsidR="5F279352" w:rsidP="5F279352" w:rsidRDefault="5F279352" w14:paraId="2DE4C764" w14:textId="01BD11D8">
      <w:r w:rsidRPr="5F279352">
        <w:rPr>
          <w:rFonts w:eastAsia="Times New Roman" w:cs="Times New Roman"/>
          <w:sz w:val="28"/>
          <w:szCs w:val="28"/>
          <w:lang w:val="es-MX"/>
        </w:rPr>
        <w:t xml:space="preserve">5.4.3.1.2 Destino de los Datos (Información sensible) </w:t>
      </w:r>
    </w:p>
    <w:p w:rsidR="5F279352" w:rsidP="5F279352" w:rsidRDefault="5F279352" w14:paraId="5D445C52" w14:textId="546F253D">
      <w:r w:rsidRPr="5F279352">
        <w:rPr>
          <w:rFonts w:eastAsia="Times New Roman" w:cs="Times New Roman"/>
          <w:sz w:val="28"/>
          <w:szCs w:val="28"/>
          <w:lang w:val="es-MX"/>
        </w:rPr>
        <w:t xml:space="preserve"> </w:t>
      </w:r>
    </w:p>
    <w:p w:rsidR="5F279352" w:rsidP="5F279352" w:rsidRDefault="5F279352" w14:paraId="78E3965B" w14:textId="3D8E3AD6">
      <w:pPr>
        <w:ind w:firstLine="705"/>
      </w:pPr>
      <w:r w:rsidRPr="5F279352">
        <w:rPr>
          <w:rFonts w:eastAsia="Times New Roman" w:cs="Times New Roman"/>
          <w:szCs w:val="24"/>
          <w:lang w:val="es-MX"/>
        </w:rPr>
        <w:t xml:space="preserve">No hay campos </w:t>
      </w:r>
    </w:p>
    <w:p w:rsidR="5F279352" w:rsidP="5F279352" w:rsidRDefault="5F279352" w14:paraId="084C5B75" w14:textId="208A5466">
      <w:r w:rsidRPr="5F279352">
        <w:rPr>
          <w:rFonts w:eastAsia="Times New Roman" w:cs="Times New Roman"/>
          <w:szCs w:val="24"/>
          <w:lang w:val="es-MX"/>
        </w:rPr>
        <w:t xml:space="preserve"> </w:t>
      </w:r>
    </w:p>
    <w:p w:rsidR="5F279352" w:rsidP="5F279352" w:rsidRDefault="5F279352" w14:paraId="7A3A2F51" w14:textId="4F2F7E7D">
      <w:r w:rsidRPr="5F279352">
        <w:rPr>
          <w:rFonts w:eastAsia="Times New Roman" w:cs="Times New Roman"/>
          <w:sz w:val="28"/>
          <w:szCs w:val="28"/>
          <w:lang w:val="es-MX"/>
        </w:rPr>
        <w:t xml:space="preserve">5.4.3.1.3 Otras tablas Afectadas </w:t>
      </w:r>
    </w:p>
    <w:p w:rsidR="5F279352" w:rsidP="5F279352" w:rsidRDefault="5F279352" w14:paraId="278F17FA" w14:textId="27F5A49E">
      <w:r w:rsidRPr="5F279352">
        <w:rPr>
          <w:rFonts w:eastAsia="Times New Roman" w:cs="Times New Roman"/>
          <w:sz w:val="28"/>
          <w:szCs w:val="28"/>
          <w:lang w:val="es-MX"/>
        </w:rPr>
        <w:t xml:space="preserve"> </w:t>
      </w:r>
    </w:p>
    <w:p w:rsidR="5F279352" w:rsidP="5F279352" w:rsidRDefault="5F279352" w14:paraId="63346369" w14:textId="43966ADF">
      <w:pPr>
        <w:ind w:firstLine="705"/>
      </w:pPr>
      <w:r w:rsidRPr="5F279352">
        <w:rPr>
          <w:rFonts w:eastAsia="Times New Roman" w:cs="Times New Roman"/>
          <w:szCs w:val="24"/>
          <w:lang w:val="es-MX"/>
        </w:rPr>
        <w:t xml:space="preserve">No hay tablas </w:t>
      </w:r>
    </w:p>
    <w:p w:rsidR="5F279352" w:rsidP="5F279352" w:rsidRDefault="5F279352" w14:paraId="1F27FB0F" w14:textId="137FC95F">
      <w:r w:rsidRPr="5F279352">
        <w:rPr>
          <w:rFonts w:eastAsia="Times New Roman" w:cs="Times New Roman"/>
          <w:szCs w:val="24"/>
          <w:lang w:val="es-MX"/>
        </w:rPr>
        <w:t xml:space="preserve"> </w:t>
      </w:r>
    </w:p>
    <w:p w:rsidR="5F279352" w:rsidP="5F279352" w:rsidRDefault="5F279352" w14:paraId="7BB4E8DB" w14:textId="5574D142">
      <w:r w:rsidRPr="5F279352">
        <w:rPr>
          <w:rFonts w:eastAsia="Times New Roman" w:cs="Times New Roman"/>
          <w:sz w:val="28"/>
          <w:szCs w:val="28"/>
          <w:lang w:val="es-MX"/>
        </w:rPr>
        <w:t xml:space="preserve">5.4.3.1.4 </w:t>
      </w:r>
      <w:proofErr w:type="spellStart"/>
      <w:r w:rsidRPr="5F279352">
        <w:rPr>
          <w:rFonts w:eastAsia="Times New Roman" w:cs="Times New Roman"/>
          <w:sz w:val="28"/>
          <w:szCs w:val="28"/>
          <w:lang w:val="es-MX"/>
        </w:rPr>
        <w:t>Grid</w:t>
      </w:r>
      <w:proofErr w:type="spellEnd"/>
      <w:r w:rsidRPr="5F279352">
        <w:rPr>
          <w:rFonts w:eastAsia="Times New Roman" w:cs="Times New Roman"/>
          <w:sz w:val="28"/>
          <w:szCs w:val="28"/>
          <w:lang w:val="es-MX"/>
        </w:rPr>
        <w:t xml:space="preserve">  </w:t>
      </w:r>
    </w:p>
    <w:p w:rsidR="5F279352" w:rsidP="5F279352" w:rsidRDefault="5F279352" w14:paraId="2E0E287F" w14:textId="689CFAD1">
      <w:r w:rsidRPr="5F279352">
        <w:rPr>
          <w:rFonts w:eastAsia="Times New Roman" w:cs="Times New Roman"/>
          <w:sz w:val="28"/>
          <w:szCs w:val="28"/>
          <w:lang w:val="es-MX"/>
        </w:rPr>
        <w:t>Tabla Usuarios donde se consultarán las credenciales:</w:t>
      </w:r>
    </w:p>
    <w:p w:rsidR="5F279352" w:rsidP="5F279352" w:rsidRDefault="5F279352" w14:paraId="3A5948A4" w14:textId="7FF9DAB7">
      <w:r w:rsidRPr="5F279352">
        <w:rPr>
          <w:rFonts w:eastAsia="Times New Roman" w:cs="Times New Roman"/>
          <w:sz w:val="28"/>
          <w:szCs w:val="28"/>
          <w:lang w:val="es-MX"/>
        </w:rPr>
        <w:t xml:space="preserve"> </w:t>
      </w: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2685"/>
        <w:gridCol w:w="2160"/>
        <w:gridCol w:w="3810"/>
      </w:tblGrid>
      <w:tr w:rsidR="5F279352" w:rsidTr="5F279352" w14:paraId="421452A2"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5F279352" w:rsidP="5F279352" w:rsidRDefault="5F279352" w14:paraId="30BEFBD6" w14:textId="5472A17D">
            <w:pPr>
              <w:jc w:val="center"/>
            </w:pPr>
            <w:r w:rsidRPr="5F279352">
              <w:rPr>
                <w:rFonts w:eastAsia="Times New Roman" w:cs="Times New Roman"/>
                <w:b/>
                <w:bCs/>
                <w:szCs w:val="24"/>
                <w:lang w:val="es-MX"/>
              </w:rPr>
              <w:t>Campos</w:t>
            </w:r>
            <w:r w:rsidRPr="5F279352">
              <w:rPr>
                <w:rFonts w:eastAsia="Times New Roman" w:cs="Times New Roman"/>
                <w:szCs w:val="24"/>
              </w:rPr>
              <w:t xml:space="preserve"> </w:t>
            </w:r>
          </w:p>
        </w:tc>
        <w:tc>
          <w:tcPr>
            <w:tcW w:w="2160" w:type="dxa"/>
            <w:tcBorders>
              <w:top w:val="single" w:color="auto" w:sz="8" w:space="0"/>
              <w:left w:val="single" w:color="auto" w:sz="8" w:space="0"/>
              <w:bottom w:val="single" w:color="auto" w:sz="8" w:space="0"/>
              <w:right w:val="single" w:color="auto" w:sz="8" w:space="0"/>
            </w:tcBorders>
          </w:tcPr>
          <w:p w:rsidR="5F279352" w:rsidP="5F279352" w:rsidRDefault="5F279352" w14:paraId="066A7C80" w14:textId="392C555A">
            <w:pPr>
              <w:jc w:val="center"/>
            </w:pPr>
            <w:r w:rsidRPr="5F279352">
              <w:rPr>
                <w:rFonts w:eastAsia="Times New Roman" w:cs="Times New Roman"/>
                <w:b/>
                <w:bCs/>
                <w:szCs w:val="24"/>
                <w:lang w:val="es-MX"/>
              </w:rPr>
              <w:t>Visible</w:t>
            </w:r>
            <w:r w:rsidRPr="5F279352">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5F279352" w:rsidP="5F279352" w:rsidRDefault="5F279352" w14:paraId="743BD0F3" w14:textId="7F79B770">
            <w:pPr>
              <w:jc w:val="center"/>
            </w:pPr>
            <w:r w:rsidRPr="5F279352">
              <w:rPr>
                <w:rFonts w:eastAsia="Times New Roman" w:cs="Times New Roman"/>
                <w:b/>
                <w:bCs/>
                <w:szCs w:val="24"/>
                <w:lang w:val="es-MX"/>
              </w:rPr>
              <w:t>Descripción</w:t>
            </w:r>
            <w:r w:rsidRPr="5F279352">
              <w:rPr>
                <w:rFonts w:eastAsia="Times New Roman" w:cs="Times New Roman"/>
                <w:szCs w:val="24"/>
              </w:rPr>
              <w:t xml:space="preserve"> </w:t>
            </w:r>
          </w:p>
        </w:tc>
      </w:tr>
      <w:tr w:rsidR="5F279352" w:rsidTr="5F279352" w14:paraId="143E3E54"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5F279352" w:rsidRDefault="5F279352" w14:paraId="0D191151" w14:textId="4373FCA1">
            <w:r w:rsidRPr="5F279352">
              <w:rPr>
                <w:rFonts w:eastAsia="Times New Roman" w:cs="Times New Roman"/>
                <w:szCs w:val="24"/>
                <w:lang w:val="es-MX"/>
              </w:rPr>
              <w:t>Id</w:t>
            </w:r>
          </w:p>
        </w:tc>
        <w:tc>
          <w:tcPr>
            <w:tcW w:w="2160" w:type="dxa"/>
            <w:tcBorders>
              <w:top w:val="single" w:color="auto" w:sz="8" w:space="0"/>
              <w:left w:val="single" w:color="auto" w:sz="8" w:space="0"/>
              <w:bottom w:val="single" w:color="auto" w:sz="8" w:space="0"/>
              <w:right w:val="single" w:color="auto" w:sz="8" w:space="0"/>
            </w:tcBorders>
          </w:tcPr>
          <w:p w:rsidR="5F279352" w:rsidRDefault="5F279352" w14:paraId="63DEFBB2" w14:textId="0A3C2185">
            <w:r w:rsidRPr="5F279352">
              <w:rPr>
                <w:rFonts w:eastAsia="Times New Roman" w:cs="Times New Roman"/>
                <w:b/>
                <w:bCs/>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5F279352" w:rsidRDefault="5F279352" w14:paraId="7429DC42" w14:textId="2AAF420E">
            <w:proofErr w:type="spellStart"/>
            <w:r w:rsidRPr="5F279352">
              <w:rPr>
                <w:rFonts w:eastAsia="Times New Roman" w:cs="Times New Roman"/>
                <w:szCs w:val="24"/>
                <w:lang w:val="es-MX"/>
              </w:rPr>
              <w:t>ta_usuarios.CI_Id</w:t>
            </w:r>
            <w:proofErr w:type="spellEnd"/>
            <w:r w:rsidRPr="5F279352">
              <w:rPr>
                <w:rFonts w:eastAsia="Times New Roman" w:cs="Times New Roman"/>
                <w:szCs w:val="24"/>
              </w:rPr>
              <w:t xml:space="preserve"> </w:t>
            </w:r>
          </w:p>
        </w:tc>
      </w:tr>
      <w:tr w:rsidR="5F279352" w:rsidTr="5F279352" w14:paraId="7D6F6C56"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5F279352" w:rsidP="5F279352" w:rsidRDefault="5F279352" w14:paraId="1FE252CB" w14:textId="303DB9AA">
            <w:r w:rsidRPr="5F279352">
              <w:rPr>
                <w:rFonts w:eastAsia="Times New Roman" w:cs="Times New Roman"/>
                <w:szCs w:val="24"/>
                <w:lang w:val="es-MX"/>
              </w:rPr>
              <w:t>Cedula</w:t>
            </w:r>
            <w:r w:rsidRPr="5F279352">
              <w:rPr>
                <w:rFonts w:eastAsia="Times New Roman" w:cs="Times New Roman"/>
                <w:szCs w:val="24"/>
              </w:rPr>
              <w:t xml:space="preserve"> </w:t>
            </w:r>
          </w:p>
        </w:tc>
        <w:tc>
          <w:tcPr>
            <w:tcW w:w="2160" w:type="dxa"/>
            <w:tcBorders>
              <w:top w:val="single" w:color="auto" w:sz="8" w:space="0"/>
              <w:left w:val="single" w:color="auto" w:sz="8" w:space="0"/>
              <w:bottom w:val="single" w:color="auto" w:sz="8" w:space="0"/>
              <w:right w:val="single" w:color="auto" w:sz="8" w:space="0"/>
            </w:tcBorders>
          </w:tcPr>
          <w:p w:rsidR="5F279352" w:rsidP="5F279352" w:rsidRDefault="5F279352" w14:paraId="542DAB6B" w14:textId="5B93DE6B">
            <w:r w:rsidRPr="5F279352">
              <w:rPr>
                <w:rFonts w:eastAsia="Times New Roman" w:cs="Times New Roman"/>
                <w:szCs w:val="24"/>
                <w:lang w:val="es-MX"/>
              </w:rPr>
              <w:t>Si</w:t>
            </w:r>
            <w:r w:rsidRPr="5F279352">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5F279352" w:rsidP="5F279352" w:rsidRDefault="5F279352" w14:paraId="2AD04A41" w14:textId="7B9C1687">
            <w:proofErr w:type="spellStart"/>
            <w:r w:rsidRPr="5F279352">
              <w:rPr>
                <w:rFonts w:eastAsia="Times New Roman" w:cs="Times New Roman"/>
                <w:szCs w:val="24"/>
                <w:lang w:val="es-MX"/>
              </w:rPr>
              <w:t>ta_usuarios.CV_Cedula</w:t>
            </w:r>
            <w:proofErr w:type="spellEnd"/>
          </w:p>
        </w:tc>
      </w:tr>
      <w:tr w:rsidR="5F279352" w:rsidTr="5F279352" w14:paraId="2637649F"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5F279352" w:rsidP="5F279352" w:rsidRDefault="5F279352" w14:paraId="68669687" w14:textId="1B98C93C">
            <w:r w:rsidRPr="5F279352">
              <w:rPr>
                <w:rFonts w:eastAsia="Times New Roman" w:cs="Times New Roman"/>
                <w:szCs w:val="24"/>
              </w:rPr>
              <w:t>Nombre</w:t>
            </w:r>
          </w:p>
        </w:tc>
        <w:tc>
          <w:tcPr>
            <w:tcW w:w="2160" w:type="dxa"/>
            <w:tcBorders>
              <w:top w:val="single" w:color="auto" w:sz="8" w:space="0"/>
              <w:left w:val="single" w:color="auto" w:sz="8" w:space="0"/>
              <w:bottom w:val="single" w:color="auto" w:sz="8" w:space="0"/>
              <w:right w:val="single" w:color="auto" w:sz="8" w:space="0"/>
            </w:tcBorders>
          </w:tcPr>
          <w:p w:rsidR="5F279352" w:rsidP="5F279352" w:rsidRDefault="5F279352" w14:paraId="04EAA3B2" w14:textId="458AD327">
            <w:r w:rsidRPr="5F279352">
              <w:rPr>
                <w:rFonts w:eastAsia="Times New Roman" w:cs="Times New Roman"/>
                <w:szCs w:val="24"/>
                <w:lang w:val="es-MX"/>
              </w:rPr>
              <w:t>Si</w:t>
            </w:r>
            <w:r w:rsidRPr="5F279352">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5F279352" w:rsidP="5F279352" w:rsidRDefault="5F279352" w14:paraId="69357885" w14:textId="798EBE5B">
            <w:proofErr w:type="spellStart"/>
            <w:r w:rsidRPr="5F279352">
              <w:rPr>
                <w:rFonts w:eastAsia="Times New Roman" w:cs="Times New Roman"/>
                <w:szCs w:val="24"/>
                <w:lang w:val="es-MX"/>
              </w:rPr>
              <w:t>ta_usuarios.CV_Nombre</w:t>
            </w:r>
            <w:proofErr w:type="spellEnd"/>
          </w:p>
        </w:tc>
      </w:tr>
      <w:tr w:rsidR="5F279352" w:rsidTr="5F279352" w14:paraId="5333DB11"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5F279352" w:rsidP="5F279352" w:rsidRDefault="5F279352" w14:paraId="08D70FEC" w14:textId="5C32B0AE">
            <w:r w:rsidRPr="5F279352">
              <w:rPr>
                <w:rFonts w:eastAsia="Times New Roman" w:cs="Times New Roman"/>
                <w:szCs w:val="24"/>
              </w:rPr>
              <w:t>Apellidos</w:t>
            </w:r>
          </w:p>
        </w:tc>
        <w:tc>
          <w:tcPr>
            <w:tcW w:w="2160" w:type="dxa"/>
            <w:tcBorders>
              <w:top w:val="single" w:color="auto" w:sz="8" w:space="0"/>
              <w:left w:val="single" w:color="auto" w:sz="8" w:space="0"/>
              <w:bottom w:val="single" w:color="auto" w:sz="8" w:space="0"/>
              <w:right w:val="single" w:color="auto" w:sz="8" w:space="0"/>
            </w:tcBorders>
          </w:tcPr>
          <w:p w:rsidR="5F279352" w:rsidP="5F279352" w:rsidRDefault="5F279352" w14:paraId="10CBFC93" w14:textId="727166CD">
            <w:r w:rsidRPr="5F279352">
              <w:rPr>
                <w:rFonts w:eastAsia="Times New Roman" w:cs="Times New Roman"/>
                <w:szCs w:val="24"/>
                <w:lang w:val="es-MX"/>
              </w:rPr>
              <w:t xml:space="preserve">Si </w:t>
            </w:r>
            <w:r w:rsidRPr="5F279352">
              <w:rPr>
                <w:rFonts w:eastAsia="Times New Roman" w:cs="Times New Roman"/>
                <w:szCs w:val="24"/>
              </w:rPr>
              <w:t xml:space="preserve"> </w:t>
            </w:r>
          </w:p>
        </w:tc>
        <w:tc>
          <w:tcPr>
            <w:tcW w:w="3810" w:type="dxa"/>
            <w:tcBorders>
              <w:top w:val="single" w:color="auto" w:sz="8" w:space="0"/>
              <w:left w:val="single" w:color="auto" w:sz="8" w:space="0"/>
              <w:bottom w:val="single" w:color="auto" w:sz="8" w:space="0"/>
              <w:right w:val="single" w:color="auto" w:sz="8" w:space="0"/>
            </w:tcBorders>
          </w:tcPr>
          <w:p w:rsidR="5F279352" w:rsidP="5F279352" w:rsidRDefault="5F279352" w14:paraId="3B3C8977" w14:textId="76FA9D5D">
            <w:proofErr w:type="spellStart"/>
            <w:r w:rsidRPr="5F279352">
              <w:rPr>
                <w:rFonts w:eastAsia="Times New Roman" w:cs="Times New Roman"/>
                <w:szCs w:val="24"/>
                <w:lang w:val="es-MX"/>
              </w:rPr>
              <w:t>ta_usuarios.CV_Apellidos</w:t>
            </w:r>
            <w:proofErr w:type="spellEnd"/>
          </w:p>
        </w:tc>
      </w:tr>
      <w:tr w:rsidR="5F279352" w:rsidTr="5F279352" w14:paraId="7270C40F"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5F279352" w:rsidP="5F279352" w:rsidRDefault="5F279352" w14:paraId="3F37D0D4" w14:textId="451353CA">
            <w:r w:rsidRPr="5F279352">
              <w:rPr>
                <w:rFonts w:eastAsia="Times New Roman" w:cs="Times New Roman"/>
                <w:szCs w:val="24"/>
              </w:rPr>
              <w:t>Perfil</w:t>
            </w:r>
          </w:p>
        </w:tc>
        <w:tc>
          <w:tcPr>
            <w:tcW w:w="2160" w:type="dxa"/>
            <w:tcBorders>
              <w:top w:val="single" w:color="auto" w:sz="8" w:space="0"/>
              <w:left w:val="single" w:color="auto" w:sz="8" w:space="0"/>
              <w:bottom w:val="single" w:color="auto" w:sz="8" w:space="0"/>
              <w:right w:val="single" w:color="auto" w:sz="8" w:space="0"/>
            </w:tcBorders>
          </w:tcPr>
          <w:p w:rsidR="5F279352" w:rsidP="5F279352" w:rsidRDefault="5F279352" w14:paraId="2968806A" w14:textId="0751FEB8">
            <w:r w:rsidRPr="5F279352">
              <w:rPr>
                <w:rFonts w:eastAsia="Times New Roman" w:cs="Times New Roman"/>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5F279352" w:rsidP="5F279352" w:rsidRDefault="5F279352" w14:paraId="0F98DA33" w14:textId="5D933B95">
            <w:proofErr w:type="spellStart"/>
            <w:r w:rsidRPr="5F279352">
              <w:rPr>
                <w:rFonts w:eastAsia="Times New Roman" w:cs="Times New Roman"/>
                <w:szCs w:val="24"/>
                <w:lang w:val="es-MX"/>
              </w:rPr>
              <w:t>ta_usuarios.CV_Perfil</w:t>
            </w:r>
            <w:proofErr w:type="spellEnd"/>
          </w:p>
        </w:tc>
      </w:tr>
      <w:tr w:rsidR="5F279352" w:rsidTr="5F279352" w14:paraId="6115E080" w14:textId="77777777">
        <w:trPr>
          <w:trHeight w:val="300"/>
        </w:trPr>
        <w:tc>
          <w:tcPr>
            <w:tcW w:w="2685" w:type="dxa"/>
            <w:tcBorders>
              <w:top w:val="single" w:color="auto" w:sz="8" w:space="0"/>
              <w:left w:val="single" w:color="auto" w:sz="8" w:space="0"/>
              <w:bottom w:val="single" w:color="auto" w:sz="8" w:space="0"/>
              <w:right w:val="single" w:color="auto" w:sz="8" w:space="0"/>
            </w:tcBorders>
          </w:tcPr>
          <w:p w:rsidR="5F279352" w:rsidP="5F279352" w:rsidRDefault="5F279352" w14:paraId="4E082F58" w14:textId="72853254">
            <w:r w:rsidRPr="5F279352">
              <w:rPr>
                <w:rFonts w:eastAsia="Times New Roman" w:cs="Times New Roman"/>
                <w:szCs w:val="24"/>
              </w:rPr>
              <w:t>Contraseña</w:t>
            </w:r>
          </w:p>
        </w:tc>
        <w:tc>
          <w:tcPr>
            <w:tcW w:w="2160" w:type="dxa"/>
            <w:tcBorders>
              <w:top w:val="single" w:color="auto" w:sz="8" w:space="0"/>
              <w:left w:val="single" w:color="auto" w:sz="8" w:space="0"/>
              <w:bottom w:val="single" w:color="auto" w:sz="8" w:space="0"/>
              <w:right w:val="single" w:color="auto" w:sz="8" w:space="0"/>
            </w:tcBorders>
          </w:tcPr>
          <w:p w:rsidR="5F279352" w:rsidP="5F279352" w:rsidRDefault="5F279352" w14:paraId="6C727321" w14:textId="4DBEDCFC">
            <w:r w:rsidRPr="5F279352">
              <w:rPr>
                <w:rFonts w:eastAsia="Times New Roman" w:cs="Times New Roman"/>
                <w:szCs w:val="24"/>
                <w:lang w:val="es-MX"/>
              </w:rPr>
              <w:t>Si</w:t>
            </w:r>
          </w:p>
        </w:tc>
        <w:tc>
          <w:tcPr>
            <w:tcW w:w="3810" w:type="dxa"/>
            <w:tcBorders>
              <w:top w:val="single" w:color="auto" w:sz="8" w:space="0"/>
              <w:left w:val="single" w:color="auto" w:sz="8" w:space="0"/>
              <w:bottom w:val="single" w:color="auto" w:sz="8" w:space="0"/>
              <w:right w:val="single" w:color="auto" w:sz="8" w:space="0"/>
            </w:tcBorders>
          </w:tcPr>
          <w:p w:rsidR="5F279352" w:rsidP="5F279352" w:rsidRDefault="5F279352" w14:paraId="79F06AA2" w14:textId="5017CCFE">
            <w:proofErr w:type="spellStart"/>
            <w:r w:rsidRPr="5F279352">
              <w:rPr>
                <w:rFonts w:eastAsia="Times New Roman" w:cs="Times New Roman"/>
                <w:szCs w:val="24"/>
                <w:lang w:val="es-MX"/>
              </w:rPr>
              <w:t>ta_usuarios.TC_Clave</w:t>
            </w:r>
            <w:proofErr w:type="spellEnd"/>
          </w:p>
        </w:tc>
      </w:tr>
    </w:tbl>
    <w:p w:rsidR="5F279352" w:rsidP="5F279352" w:rsidRDefault="5F279352" w14:paraId="067A9CFD" w14:textId="50BC3C34">
      <w:pPr>
        <w:rPr>
          <w:rFonts w:eastAsia="Times New Roman" w:cs="Times New Roman"/>
          <w:szCs w:val="24"/>
          <w:lang w:val="es-MX"/>
        </w:rPr>
      </w:pPr>
    </w:p>
    <w:p w:rsidR="5F279352" w:rsidP="5F279352" w:rsidRDefault="5F279352" w14:paraId="76C9220B" w14:textId="054F7A15">
      <w:pPr>
        <w:rPr>
          <w:lang w:val="es-MX"/>
        </w:rPr>
      </w:pPr>
    </w:p>
    <w:p w:rsidR="456384D6" w:rsidP="456384D6" w:rsidRDefault="456384D6" w14:paraId="3550FF92" w14:textId="086756C8">
      <w:r w:rsidRPr="456384D6">
        <w:rPr>
          <w:rFonts w:eastAsia="Times New Roman" w:cs="Times New Roman"/>
          <w:sz w:val="28"/>
          <w:szCs w:val="28"/>
          <w:lang w:val="es-MX"/>
        </w:rPr>
        <w:t xml:space="preserve">5.4.3.1.4. </w:t>
      </w:r>
      <w:proofErr w:type="spellStart"/>
      <w:r w:rsidRPr="456384D6">
        <w:rPr>
          <w:rFonts w:eastAsia="Times New Roman" w:cs="Times New Roman"/>
          <w:sz w:val="28"/>
          <w:szCs w:val="28"/>
          <w:lang w:val="es-MX"/>
        </w:rPr>
        <w:t>Explicacion</w:t>
      </w:r>
      <w:proofErr w:type="spellEnd"/>
      <w:r w:rsidRPr="456384D6">
        <w:rPr>
          <w:rFonts w:eastAsia="Times New Roman" w:cs="Times New Roman"/>
          <w:sz w:val="28"/>
          <w:szCs w:val="28"/>
          <w:lang w:val="es-MX"/>
        </w:rPr>
        <w:t xml:space="preserve"> del </w:t>
      </w:r>
      <w:proofErr w:type="spellStart"/>
      <w:r w:rsidRPr="456384D6">
        <w:rPr>
          <w:rFonts w:eastAsia="Times New Roman" w:cs="Times New Roman"/>
          <w:sz w:val="28"/>
          <w:szCs w:val="28"/>
          <w:lang w:val="es-MX"/>
        </w:rPr>
        <w:t>Codigo</w:t>
      </w:r>
      <w:proofErr w:type="spellEnd"/>
      <w:r w:rsidRPr="456384D6">
        <w:rPr>
          <w:rFonts w:eastAsia="Times New Roman" w:cs="Times New Roman"/>
          <w:sz w:val="28"/>
          <w:szCs w:val="28"/>
          <w:lang w:val="es-MX"/>
        </w:rPr>
        <w:t xml:space="preserve"> y dependencia.</w:t>
      </w:r>
    </w:p>
    <w:p w:rsidR="456384D6" w:rsidP="456384D6" w:rsidRDefault="456384D6" w14:paraId="750C4FBB" w14:textId="7B955842">
      <w:pPr>
        <w:rPr>
          <w:rFonts w:eastAsia="Times New Roman" w:cs="Times New Roman"/>
          <w:sz w:val="28"/>
          <w:szCs w:val="28"/>
          <w:lang w:val="es-MX"/>
        </w:rPr>
      </w:pPr>
    </w:p>
    <w:p w:rsidR="456384D6" w:rsidP="456384D6" w:rsidRDefault="456384D6" w14:paraId="7D5E1211" w14:textId="65681B88">
      <w:pPr>
        <w:rPr>
          <w:rFonts w:eastAsia="Times New Roman" w:cs="Times New Roman"/>
          <w:sz w:val="28"/>
          <w:szCs w:val="28"/>
          <w:lang w:val="es-MX"/>
        </w:rPr>
      </w:pPr>
      <w:r w:rsidRPr="456384D6">
        <w:rPr>
          <w:rFonts w:eastAsia="Times New Roman" w:cs="Times New Roman"/>
          <w:sz w:val="28"/>
          <w:szCs w:val="28"/>
          <w:lang w:val="es-MX"/>
        </w:rPr>
        <w:t>Dependencias necesarias:</w:t>
      </w:r>
    </w:p>
    <w:p w:rsidR="456384D6" w:rsidP="456384D6" w:rsidRDefault="456384D6" w14:paraId="2EA75061" w14:textId="15247493">
      <w:pPr>
        <w:pStyle w:val="Prrafodelista"/>
        <w:numPr>
          <w:ilvl w:val="0"/>
          <w:numId w:val="8"/>
        </w:numPr>
        <w:rPr>
          <w:rFonts w:eastAsia="Calibri" w:cs="Arial"/>
          <w:b/>
          <w:bCs/>
          <w:sz w:val="32"/>
          <w:szCs w:val="32"/>
          <w:lang w:val="es-MX"/>
        </w:rPr>
      </w:pPr>
      <w:r w:rsidRPr="456384D6">
        <w:rPr>
          <w:rFonts w:eastAsia="Times New Roman" w:cs="Times New Roman"/>
          <w:b/>
          <w:bCs/>
          <w:sz w:val="32"/>
          <w:szCs w:val="32"/>
          <w:lang w:val="es-MX"/>
        </w:rPr>
        <w:t xml:space="preserve">Dependencia de Spring </w:t>
      </w:r>
      <w:proofErr w:type="spellStart"/>
      <w:r w:rsidRPr="456384D6">
        <w:rPr>
          <w:rFonts w:eastAsia="Times New Roman" w:cs="Times New Roman"/>
          <w:b/>
          <w:bCs/>
          <w:sz w:val="32"/>
          <w:szCs w:val="32"/>
          <w:lang w:val="es-MX"/>
        </w:rPr>
        <w:t>Segurity</w:t>
      </w:r>
      <w:proofErr w:type="spellEnd"/>
      <w:r w:rsidRPr="456384D6">
        <w:rPr>
          <w:rFonts w:eastAsia="Times New Roman" w:cs="Times New Roman"/>
          <w:b/>
          <w:bCs/>
          <w:sz w:val="32"/>
          <w:szCs w:val="32"/>
          <w:lang w:val="es-MX"/>
        </w:rPr>
        <w:t xml:space="preserve">: </w:t>
      </w:r>
    </w:p>
    <w:p w:rsidR="456384D6" w:rsidP="456384D6" w:rsidRDefault="456384D6" w14:paraId="2616768B" w14:textId="04902AA5">
      <w:pPr>
        <w:ind w:left="708"/>
        <w:rPr>
          <w:lang w:val="es-MX"/>
        </w:rPr>
      </w:pPr>
      <w:r w:rsidRPr="456384D6">
        <w:rPr>
          <w:rFonts w:eastAsia="Calibri" w:cs="Arial"/>
          <w:b/>
          <w:bCs/>
          <w:szCs w:val="24"/>
          <w:lang w:val="es-MX"/>
        </w:rPr>
        <w:t xml:space="preserve">            </w:t>
      </w:r>
      <w:r w:rsidRPr="456384D6">
        <w:rPr>
          <w:sz w:val="28"/>
          <w:szCs w:val="28"/>
          <w:lang w:val="es-MX"/>
        </w:rPr>
        <w:t xml:space="preserve">Esta dependencia proporciona funcionalidades de seguridad, como autenticación y autorización y por defecto se instala la última versión de </w:t>
      </w:r>
      <w:proofErr w:type="spellStart"/>
      <w:r w:rsidRPr="456384D6">
        <w:rPr>
          <w:sz w:val="28"/>
          <w:szCs w:val="28"/>
          <w:lang w:val="es-MX"/>
        </w:rPr>
        <w:t>spring</w:t>
      </w:r>
      <w:proofErr w:type="spellEnd"/>
      <w:r w:rsidRPr="456384D6">
        <w:rPr>
          <w:sz w:val="28"/>
          <w:szCs w:val="28"/>
          <w:lang w:val="es-MX"/>
        </w:rPr>
        <w:t xml:space="preserve"> </w:t>
      </w:r>
      <w:proofErr w:type="spellStart"/>
      <w:r w:rsidRPr="456384D6">
        <w:rPr>
          <w:sz w:val="28"/>
          <w:szCs w:val="28"/>
          <w:lang w:val="es-MX"/>
        </w:rPr>
        <w:t>segurity</w:t>
      </w:r>
      <w:proofErr w:type="spellEnd"/>
      <w:r w:rsidRPr="456384D6">
        <w:rPr>
          <w:sz w:val="28"/>
          <w:szCs w:val="28"/>
          <w:lang w:val="es-MX"/>
        </w:rPr>
        <w:t xml:space="preserve">, en nuestro proyecto se utilizó la versión: 6.0.2 </w:t>
      </w:r>
    </w:p>
    <w:p w:rsidR="456384D6" w:rsidP="456384D6" w:rsidRDefault="456384D6" w14:paraId="6A8F7AA4" w14:textId="02A96EA5">
      <w:pPr>
        <w:ind w:left="708"/>
      </w:pPr>
      <w:r w:rsidRPr="456384D6">
        <w:rPr>
          <w:rFonts w:ascii="Consolas" w:hAnsi="Consolas" w:eastAsia="Consolas" w:cs="Consolas"/>
          <w:color w:val="000000" w:themeColor="text1"/>
          <w:sz w:val="20"/>
          <w:szCs w:val="20"/>
          <w:lang w:val="es-MX"/>
        </w:rPr>
        <w:t>&lt;</w:t>
      </w:r>
      <w:proofErr w:type="spellStart"/>
      <w:r w:rsidRPr="456384D6">
        <w:rPr>
          <w:rFonts w:ascii="Consolas" w:hAnsi="Consolas" w:eastAsia="Consolas" w:cs="Consolas"/>
          <w:color w:val="268BD2"/>
          <w:sz w:val="20"/>
          <w:szCs w:val="20"/>
          <w:lang w:val="es-MX"/>
        </w:rPr>
        <w:t>dependency</w:t>
      </w:r>
      <w:proofErr w:type="spellEnd"/>
      <w:r w:rsidRPr="456384D6">
        <w:rPr>
          <w:rFonts w:ascii="Consolas" w:hAnsi="Consolas" w:eastAsia="Consolas" w:cs="Consolas"/>
          <w:color w:val="000000" w:themeColor="text1"/>
          <w:sz w:val="20"/>
          <w:szCs w:val="20"/>
          <w:lang w:val="es-MX"/>
        </w:rPr>
        <w:t>&gt;</w:t>
      </w:r>
    </w:p>
    <w:p w:rsidR="456384D6" w:rsidP="456384D6" w:rsidRDefault="456384D6" w14:paraId="4AC5E124" w14:textId="0FE287B2">
      <w:pPr>
        <w:ind w:left="708"/>
      </w:pPr>
      <w:proofErr w:type="gramStart"/>
      <w:r w:rsidRPr="456384D6">
        <w:rPr>
          <w:rFonts w:ascii="Consolas" w:hAnsi="Consolas" w:eastAsia="Consolas" w:cs="Consolas"/>
          <w:color w:val="000000" w:themeColor="text1"/>
          <w:sz w:val="20"/>
          <w:szCs w:val="20"/>
          <w:lang w:val="es-MX"/>
        </w:rPr>
        <w:t>&lt;</w:t>
      </w:r>
      <w:proofErr w:type="spellStart"/>
      <w:r w:rsidRPr="456384D6">
        <w:rPr>
          <w:rFonts w:ascii="Consolas" w:hAnsi="Consolas" w:eastAsia="Consolas" w:cs="Consolas"/>
          <w:color w:val="268BD2"/>
          <w:sz w:val="20"/>
          <w:szCs w:val="20"/>
          <w:lang w:val="es-MX"/>
        </w:rPr>
        <w:t>groupId</w:t>
      </w:r>
      <w:proofErr w:type="spellEnd"/>
      <w:r w:rsidRPr="456384D6">
        <w:rPr>
          <w:rFonts w:ascii="Consolas" w:hAnsi="Consolas" w:eastAsia="Consolas" w:cs="Consolas"/>
          <w:color w:val="000000" w:themeColor="text1"/>
          <w:sz w:val="20"/>
          <w:szCs w:val="20"/>
          <w:lang w:val="es-MX"/>
        </w:rPr>
        <w:t>&gt;</w:t>
      </w:r>
      <w:proofErr w:type="spellStart"/>
      <w:r w:rsidRPr="456384D6">
        <w:rPr>
          <w:rFonts w:ascii="Consolas" w:hAnsi="Consolas" w:eastAsia="Consolas" w:cs="Consolas"/>
          <w:color w:val="000000" w:themeColor="text1"/>
          <w:sz w:val="20"/>
          <w:szCs w:val="20"/>
          <w:lang w:val="es-MX"/>
        </w:rPr>
        <w:t>org.springframework.boot</w:t>
      </w:r>
      <w:proofErr w:type="spellEnd"/>
      <w:proofErr w:type="gramEnd"/>
      <w:r w:rsidRPr="456384D6">
        <w:rPr>
          <w:rFonts w:ascii="Consolas" w:hAnsi="Consolas" w:eastAsia="Consolas" w:cs="Consolas"/>
          <w:color w:val="000000" w:themeColor="text1"/>
          <w:sz w:val="20"/>
          <w:szCs w:val="20"/>
          <w:lang w:val="es-MX"/>
        </w:rPr>
        <w:t>&lt;/</w:t>
      </w:r>
      <w:proofErr w:type="spellStart"/>
      <w:r w:rsidRPr="456384D6">
        <w:rPr>
          <w:rFonts w:ascii="Consolas" w:hAnsi="Consolas" w:eastAsia="Consolas" w:cs="Consolas"/>
          <w:color w:val="268BD2"/>
          <w:sz w:val="20"/>
          <w:szCs w:val="20"/>
          <w:lang w:val="es-MX"/>
        </w:rPr>
        <w:t>groupId</w:t>
      </w:r>
      <w:proofErr w:type="spellEnd"/>
      <w:r w:rsidRPr="456384D6">
        <w:rPr>
          <w:rFonts w:ascii="Consolas" w:hAnsi="Consolas" w:eastAsia="Consolas" w:cs="Consolas"/>
          <w:color w:val="000000" w:themeColor="text1"/>
          <w:sz w:val="20"/>
          <w:szCs w:val="20"/>
          <w:lang w:val="es-MX"/>
        </w:rPr>
        <w:t>&gt;</w:t>
      </w:r>
    </w:p>
    <w:p w:rsidR="456384D6" w:rsidP="456384D6" w:rsidRDefault="456384D6" w14:paraId="71BE3960" w14:textId="430DD8AE">
      <w:pPr>
        <w:ind w:left="708"/>
      </w:pPr>
      <w:r w:rsidRPr="456384D6">
        <w:rPr>
          <w:rFonts w:ascii="Consolas" w:hAnsi="Consolas" w:eastAsia="Consolas" w:cs="Consolas"/>
          <w:color w:val="000000" w:themeColor="text1"/>
          <w:sz w:val="20"/>
          <w:szCs w:val="20"/>
          <w:lang w:val="es-MX"/>
        </w:rPr>
        <w:t>&lt;</w:t>
      </w:r>
      <w:proofErr w:type="spellStart"/>
      <w:r w:rsidRPr="456384D6">
        <w:rPr>
          <w:rFonts w:ascii="Consolas" w:hAnsi="Consolas" w:eastAsia="Consolas" w:cs="Consolas"/>
          <w:color w:val="268BD2"/>
          <w:sz w:val="20"/>
          <w:szCs w:val="20"/>
          <w:lang w:val="es-MX"/>
        </w:rPr>
        <w:t>artifactId</w:t>
      </w:r>
      <w:proofErr w:type="spellEnd"/>
      <w:r w:rsidRPr="456384D6">
        <w:rPr>
          <w:rFonts w:ascii="Consolas" w:hAnsi="Consolas" w:eastAsia="Consolas" w:cs="Consolas"/>
          <w:color w:val="000000" w:themeColor="text1"/>
          <w:sz w:val="20"/>
          <w:szCs w:val="20"/>
          <w:lang w:val="es-MX"/>
        </w:rPr>
        <w:t>&gt;</w:t>
      </w:r>
      <w:proofErr w:type="spellStart"/>
      <w:r w:rsidRPr="456384D6">
        <w:rPr>
          <w:rFonts w:ascii="Consolas" w:hAnsi="Consolas" w:eastAsia="Consolas" w:cs="Consolas"/>
          <w:color w:val="000000" w:themeColor="text1"/>
          <w:sz w:val="20"/>
          <w:szCs w:val="20"/>
          <w:lang w:val="es-MX"/>
        </w:rPr>
        <w:t>spring</w:t>
      </w:r>
      <w:proofErr w:type="spellEnd"/>
      <w:r w:rsidRPr="456384D6">
        <w:rPr>
          <w:rFonts w:ascii="Consolas" w:hAnsi="Consolas" w:eastAsia="Consolas" w:cs="Consolas"/>
          <w:color w:val="000000" w:themeColor="text1"/>
          <w:sz w:val="20"/>
          <w:szCs w:val="20"/>
          <w:lang w:val="es-MX"/>
        </w:rPr>
        <w:t>-</w:t>
      </w:r>
      <w:proofErr w:type="spellStart"/>
      <w:r w:rsidRPr="456384D6">
        <w:rPr>
          <w:rFonts w:ascii="Consolas" w:hAnsi="Consolas" w:eastAsia="Consolas" w:cs="Consolas"/>
          <w:color w:val="000000" w:themeColor="text1"/>
          <w:sz w:val="20"/>
          <w:szCs w:val="20"/>
          <w:lang w:val="es-MX"/>
        </w:rPr>
        <w:t>boot</w:t>
      </w:r>
      <w:proofErr w:type="spellEnd"/>
      <w:r w:rsidRPr="456384D6">
        <w:rPr>
          <w:rFonts w:ascii="Consolas" w:hAnsi="Consolas" w:eastAsia="Consolas" w:cs="Consolas"/>
          <w:color w:val="000000" w:themeColor="text1"/>
          <w:sz w:val="20"/>
          <w:szCs w:val="20"/>
          <w:lang w:val="es-MX"/>
        </w:rPr>
        <w:t>-starter-</w:t>
      </w:r>
      <w:proofErr w:type="spellStart"/>
      <w:r w:rsidRPr="456384D6">
        <w:rPr>
          <w:rFonts w:ascii="Consolas" w:hAnsi="Consolas" w:eastAsia="Consolas" w:cs="Consolas"/>
          <w:color w:val="000000" w:themeColor="text1"/>
          <w:sz w:val="20"/>
          <w:szCs w:val="20"/>
          <w:lang w:val="es-MX"/>
        </w:rPr>
        <w:t>security</w:t>
      </w:r>
      <w:proofErr w:type="spellEnd"/>
      <w:r w:rsidRPr="456384D6">
        <w:rPr>
          <w:rFonts w:ascii="Consolas" w:hAnsi="Consolas" w:eastAsia="Consolas" w:cs="Consolas"/>
          <w:color w:val="000000" w:themeColor="text1"/>
          <w:sz w:val="20"/>
          <w:szCs w:val="20"/>
          <w:lang w:val="es-MX"/>
        </w:rPr>
        <w:t>&lt;/</w:t>
      </w:r>
      <w:proofErr w:type="spellStart"/>
      <w:r w:rsidRPr="456384D6">
        <w:rPr>
          <w:rFonts w:ascii="Consolas" w:hAnsi="Consolas" w:eastAsia="Consolas" w:cs="Consolas"/>
          <w:color w:val="268BD2"/>
          <w:sz w:val="20"/>
          <w:szCs w:val="20"/>
          <w:lang w:val="es-MX"/>
        </w:rPr>
        <w:t>artifactId</w:t>
      </w:r>
      <w:proofErr w:type="spellEnd"/>
      <w:r w:rsidRPr="456384D6">
        <w:rPr>
          <w:rFonts w:ascii="Consolas" w:hAnsi="Consolas" w:eastAsia="Consolas" w:cs="Consolas"/>
          <w:color w:val="000000" w:themeColor="text1"/>
          <w:sz w:val="20"/>
          <w:szCs w:val="20"/>
          <w:lang w:val="es-MX"/>
        </w:rPr>
        <w:t>&gt;</w:t>
      </w:r>
    </w:p>
    <w:p w:rsidR="456384D6" w:rsidP="456384D6" w:rsidRDefault="456384D6" w14:paraId="5C8DD114" w14:textId="5AF9D2A7">
      <w:pPr>
        <w:ind w:left="708"/>
      </w:pPr>
      <w:r w:rsidRPr="456384D6">
        <w:rPr>
          <w:rFonts w:ascii="Consolas" w:hAnsi="Consolas" w:eastAsia="Consolas" w:cs="Consolas"/>
          <w:color w:val="000000" w:themeColor="text1"/>
          <w:sz w:val="20"/>
          <w:szCs w:val="20"/>
          <w:lang w:val="es-MX"/>
        </w:rPr>
        <w:t>&lt;/</w:t>
      </w:r>
      <w:proofErr w:type="spellStart"/>
      <w:r w:rsidRPr="456384D6">
        <w:rPr>
          <w:rFonts w:ascii="Consolas" w:hAnsi="Consolas" w:eastAsia="Consolas" w:cs="Consolas"/>
          <w:color w:val="268BD2"/>
          <w:sz w:val="20"/>
          <w:szCs w:val="20"/>
          <w:lang w:val="es-MX"/>
        </w:rPr>
        <w:t>dependency</w:t>
      </w:r>
      <w:proofErr w:type="spellEnd"/>
      <w:r w:rsidRPr="456384D6">
        <w:rPr>
          <w:rFonts w:ascii="Consolas" w:hAnsi="Consolas" w:eastAsia="Consolas" w:cs="Consolas"/>
          <w:color w:val="000000" w:themeColor="text1"/>
          <w:sz w:val="20"/>
          <w:szCs w:val="20"/>
          <w:lang w:val="es-MX"/>
        </w:rPr>
        <w:t>&gt;</w:t>
      </w:r>
    </w:p>
    <w:p w:rsidR="456384D6" w:rsidP="456384D6" w:rsidRDefault="456384D6" w14:paraId="28544223" w14:textId="3EF60605">
      <w:pPr>
        <w:ind w:left="708"/>
        <w:rPr>
          <w:rFonts w:ascii="Consolas" w:hAnsi="Consolas" w:eastAsia="Consolas" w:cs="Consolas"/>
          <w:color w:val="000000" w:themeColor="text1"/>
          <w:sz w:val="20"/>
          <w:szCs w:val="20"/>
          <w:lang w:val="es-MX"/>
        </w:rPr>
      </w:pPr>
    </w:p>
    <w:p w:rsidR="456384D6" w:rsidP="456384D6" w:rsidRDefault="456384D6" w14:paraId="44AD9684" w14:textId="3886CBA4">
      <w:pPr>
        <w:pStyle w:val="Prrafodelista"/>
        <w:numPr>
          <w:ilvl w:val="0"/>
          <w:numId w:val="8"/>
        </w:numPr>
        <w:rPr>
          <w:rFonts w:eastAsia="Calibri" w:cs="Arial"/>
          <w:b/>
          <w:bCs/>
          <w:sz w:val="32"/>
          <w:szCs w:val="32"/>
          <w:lang w:val="es-MX"/>
        </w:rPr>
      </w:pPr>
      <w:r w:rsidRPr="456384D6">
        <w:rPr>
          <w:b/>
          <w:bCs/>
          <w:sz w:val="32"/>
          <w:szCs w:val="32"/>
          <w:lang w:val="es-MX"/>
        </w:rPr>
        <w:t>Clases</w:t>
      </w:r>
    </w:p>
    <w:p w:rsidR="456384D6" w:rsidP="456384D6" w:rsidRDefault="456384D6" w14:paraId="1DDC1FA2" w14:textId="7214489B">
      <w:pPr>
        <w:pStyle w:val="Prrafodelista"/>
        <w:numPr>
          <w:ilvl w:val="0"/>
          <w:numId w:val="6"/>
        </w:numPr>
        <w:rPr>
          <w:rFonts w:eastAsia="Calibri" w:cs="Arial"/>
          <w:b/>
          <w:bCs/>
          <w:sz w:val="36"/>
          <w:szCs w:val="36"/>
          <w:lang w:val="es-MX"/>
        </w:rPr>
      </w:pPr>
      <w:proofErr w:type="spellStart"/>
      <w:r w:rsidRPr="456384D6">
        <w:rPr>
          <w:rFonts w:eastAsia="Calibri" w:cs="Arial"/>
          <w:b/>
          <w:bCs/>
          <w:sz w:val="36"/>
          <w:szCs w:val="36"/>
          <w:lang w:val="es-MX"/>
        </w:rPr>
        <w:t>SecurityController</w:t>
      </w:r>
      <w:proofErr w:type="spellEnd"/>
    </w:p>
    <w:p w:rsidR="456384D6" w:rsidP="456384D6" w:rsidRDefault="2402959A" w14:paraId="6252C072" w14:textId="17DF4067">
      <w:pPr>
        <w:ind w:left="720"/>
        <w:rPr>
          <w:rFonts w:eastAsia="Calibri" w:cs="Arial"/>
          <w:szCs w:val="24"/>
          <w:lang w:val="es-MX"/>
        </w:rPr>
      </w:pPr>
      <w:r w:rsidRPr="2402959A">
        <w:rPr>
          <w:rFonts w:eastAsia="Calibri" w:cs="Arial"/>
          <w:szCs w:val="24"/>
          <w:lang w:val="es-MX"/>
        </w:rPr>
        <w:t xml:space="preserve">        Esta clase se encarga de configurar la seguridad en la aplicación con los métodos </w:t>
      </w:r>
      <w:proofErr w:type="gramStart"/>
      <w:r w:rsidRPr="2402959A">
        <w:rPr>
          <w:rFonts w:eastAsia="Calibri" w:cs="Arial"/>
          <w:szCs w:val="24"/>
          <w:lang w:val="es-MX"/>
        </w:rPr>
        <w:t>o  anotaciones</w:t>
      </w:r>
      <w:proofErr w:type="gramEnd"/>
      <w:r w:rsidRPr="2402959A">
        <w:rPr>
          <w:rFonts w:eastAsia="Calibri" w:cs="Arial"/>
          <w:szCs w:val="24"/>
          <w:lang w:val="es-MX"/>
        </w:rPr>
        <w:t xml:space="preserve"> siguientes:</w:t>
      </w:r>
    </w:p>
    <w:p w:rsidR="456384D6" w:rsidP="456384D6" w:rsidRDefault="456384D6" w14:paraId="18C7FEEF" w14:textId="65FE876B">
      <w:pPr>
        <w:rPr>
          <w:rFonts w:eastAsia="Calibri" w:cs="Arial"/>
          <w:szCs w:val="24"/>
          <w:lang w:val="es-MX"/>
        </w:rPr>
      </w:pPr>
    </w:p>
    <w:p w:rsidR="456384D6" w:rsidP="456384D6" w:rsidRDefault="456384D6" w14:paraId="70B164BE" w14:textId="36E86818">
      <w:pPr>
        <w:ind w:left="708"/>
        <w:rPr>
          <w:rFonts w:eastAsia="Calibri" w:cs="Arial"/>
          <w:sz w:val="28"/>
          <w:szCs w:val="28"/>
          <w:lang w:val="es-MX"/>
        </w:rPr>
      </w:pPr>
      <w:r w:rsidRPr="456384D6">
        <w:rPr>
          <w:rFonts w:eastAsia="Calibri" w:cs="Arial"/>
          <w:b/>
          <w:bCs/>
          <w:sz w:val="28"/>
          <w:szCs w:val="28"/>
          <w:lang w:val="es-MX"/>
        </w:rPr>
        <w:t>Anotaciones</w:t>
      </w:r>
      <w:r w:rsidRPr="456384D6">
        <w:rPr>
          <w:rFonts w:eastAsia="Calibri" w:cs="Arial"/>
          <w:sz w:val="28"/>
          <w:szCs w:val="28"/>
          <w:lang w:val="es-MX"/>
        </w:rPr>
        <w:t>:</w:t>
      </w:r>
    </w:p>
    <w:p w:rsidR="456384D6" w:rsidP="456384D6" w:rsidRDefault="456384D6" w14:paraId="7EA3C592" w14:textId="30A34CA4">
      <w:pPr>
        <w:pStyle w:val="Prrafodelista"/>
        <w:numPr>
          <w:ilvl w:val="0"/>
          <w:numId w:val="2"/>
        </w:numPr>
        <w:rPr>
          <w:rFonts w:eastAsia="Calibri" w:cs="Arial"/>
          <w:szCs w:val="24"/>
          <w:lang w:val="es-MX"/>
        </w:rPr>
      </w:pPr>
      <w:r w:rsidRPr="456384D6">
        <w:rPr>
          <w:rFonts w:eastAsia="Calibri" w:cs="Arial"/>
          <w:szCs w:val="24"/>
          <w:lang w:val="es-MX"/>
        </w:rPr>
        <w:t>La anotación @</w:t>
      </w:r>
      <w:r w:rsidRPr="456384D6">
        <w:rPr>
          <w:rFonts w:eastAsia="Calibri" w:cs="Arial"/>
          <w:b/>
          <w:bCs/>
          <w:szCs w:val="24"/>
          <w:lang w:val="es-MX"/>
        </w:rPr>
        <w:t xml:space="preserve">Configuration </w:t>
      </w:r>
      <w:r w:rsidRPr="456384D6">
        <w:rPr>
          <w:rFonts w:eastAsia="Calibri" w:cs="Arial"/>
          <w:szCs w:val="24"/>
          <w:lang w:val="es-MX"/>
        </w:rPr>
        <w:t>indica que esta clase es una clase de configuración para Spring.</w:t>
      </w:r>
    </w:p>
    <w:p w:rsidR="456384D6" w:rsidP="456384D6" w:rsidRDefault="456384D6" w14:paraId="1ECF542E" w14:textId="1A0824CC">
      <w:pPr>
        <w:pStyle w:val="Prrafodelista"/>
        <w:numPr>
          <w:ilvl w:val="0"/>
          <w:numId w:val="2"/>
        </w:numPr>
        <w:rPr>
          <w:rFonts w:eastAsia="Calibri" w:cs="Arial"/>
          <w:szCs w:val="24"/>
          <w:lang w:val="es-MX"/>
        </w:rPr>
      </w:pPr>
      <w:r w:rsidRPr="456384D6">
        <w:rPr>
          <w:rFonts w:eastAsia="Calibri" w:cs="Arial"/>
          <w:szCs w:val="24"/>
          <w:lang w:val="es-MX"/>
        </w:rPr>
        <w:t>La anotación @</w:t>
      </w:r>
      <w:r w:rsidRPr="456384D6">
        <w:rPr>
          <w:rFonts w:eastAsia="Calibri" w:cs="Arial"/>
          <w:b/>
          <w:bCs/>
          <w:szCs w:val="24"/>
          <w:lang w:val="es-MX"/>
        </w:rPr>
        <w:t xml:space="preserve">EnableMethodSecurity </w:t>
      </w:r>
      <w:r w:rsidRPr="456384D6">
        <w:rPr>
          <w:rFonts w:eastAsia="Calibri" w:cs="Arial"/>
          <w:szCs w:val="24"/>
          <w:lang w:val="es-MX"/>
        </w:rPr>
        <w:t>habilita la seguridad basada en métodos en la aplicación.</w:t>
      </w:r>
    </w:p>
    <w:p w:rsidR="456384D6" w:rsidP="456384D6" w:rsidRDefault="456384D6" w14:paraId="20295344" w14:textId="63770613">
      <w:pPr>
        <w:pStyle w:val="Prrafodelista"/>
        <w:numPr>
          <w:ilvl w:val="0"/>
          <w:numId w:val="2"/>
        </w:numPr>
        <w:rPr>
          <w:rFonts w:eastAsia="Calibri" w:cs="Arial"/>
          <w:szCs w:val="24"/>
          <w:lang w:val="es-MX"/>
        </w:rPr>
      </w:pPr>
      <w:r w:rsidRPr="456384D6">
        <w:rPr>
          <w:rFonts w:eastAsia="Calibri" w:cs="Arial"/>
          <w:szCs w:val="24"/>
          <w:lang w:val="es-MX"/>
        </w:rPr>
        <w:t>La anotación @</w:t>
      </w:r>
      <w:r w:rsidRPr="456384D6">
        <w:rPr>
          <w:rFonts w:eastAsia="Calibri" w:cs="Arial"/>
          <w:b/>
          <w:bCs/>
          <w:szCs w:val="24"/>
          <w:lang w:val="es-MX"/>
        </w:rPr>
        <w:t xml:space="preserve">Bean </w:t>
      </w:r>
      <w:r w:rsidRPr="456384D6">
        <w:rPr>
          <w:rFonts w:eastAsia="Calibri" w:cs="Arial"/>
          <w:szCs w:val="24"/>
          <w:lang w:val="es-MX"/>
        </w:rPr>
        <w:t>se utiliza en métodos de configuración de una clase anotada con @</w:t>
      </w:r>
      <w:r w:rsidRPr="456384D6">
        <w:rPr>
          <w:rFonts w:eastAsia="Calibri" w:cs="Arial"/>
          <w:b/>
          <w:bCs/>
          <w:szCs w:val="24"/>
          <w:lang w:val="es-MX"/>
        </w:rPr>
        <w:t xml:space="preserve">Configuration </w:t>
      </w:r>
      <w:r w:rsidRPr="456384D6">
        <w:rPr>
          <w:rFonts w:eastAsia="Calibri" w:cs="Arial"/>
          <w:szCs w:val="24"/>
          <w:lang w:val="es-MX"/>
        </w:rPr>
        <w:t>para indicar que el método produce un objeto que debe ser administrado y gestionado por el contenedor de Spring</w:t>
      </w:r>
    </w:p>
    <w:p w:rsidR="456384D6" w:rsidP="456384D6" w:rsidRDefault="456384D6" w14:paraId="4B8C16ED" w14:textId="1728B0C8">
      <w:pPr>
        <w:rPr>
          <w:rFonts w:eastAsia="Calibri" w:cs="Arial"/>
          <w:szCs w:val="24"/>
          <w:lang w:val="es-MX"/>
        </w:rPr>
      </w:pPr>
    </w:p>
    <w:p w:rsidR="456384D6" w:rsidP="456384D6" w:rsidRDefault="456384D6" w14:paraId="5854A9DD" w14:textId="0EBB13A8">
      <w:pPr>
        <w:ind w:left="708"/>
        <w:rPr>
          <w:rFonts w:eastAsia="Calibri" w:cs="Arial"/>
          <w:sz w:val="28"/>
          <w:szCs w:val="28"/>
          <w:lang w:val="es-MX"/>
        </w:rPr>
      </w:pPr>
      <w:r w:rsidRPr="456384D6">
        <w:rPr>
          <w:rFonts w:eastAsia="Calibri" w:cs="Arial"/>
          <w:b/>
          <w:bCs/>
          <w:sz w:val="28"/>
          <w:szCs w:val="28"/>
          <w:lang w:val="es-MX"/>
        </w:rPr>
        <w:t>Métodos</w:t>
      </w:r>
      <w:r w:rsidRPr="456384D6">
        <w:rPr>
          <w:rFonts w:eastAsia="Calibri" w:cs="Arial"/>
          <w:sz w:val="28"/>
          <w:szCs w:val="28"/>
          <w:lang w:val="es-MX"/>
        </w:rPr>
        <w:t>:</w:t>
      </w:r>
    </w:p>
    <w:p w:rsidR="456384D6" w:rsidP="456384D6" w:rsidRDefault="456384D6" w14:paraId="64B11D35" w14:textId="13E73967">
      <w:pPr>
        <w:pStyle w:val="Prrafodelista"/>
        <w:numPr>
          <w:ilvl w:val="0"/>
          <w:numId w:val="1"/>
        </w:numPr>
        <w:rPr>
          <w:szCs w:val="24"/>
          <w:lang w:val="es-MX"/>
        </w:rPr>
      </w:pPr>
      <w:r w:rsidRPr="456384D6">
        <w:rPr>
          <w:rFonts w:eastAsia="Calibri" w:cs="Arial"/>
          <w:szCs w:val="24"/>
          <w:lang w:val="es-MX"/>
        </w:rPr>
        <w:t xml:space="preserve">El método </w:t>
      </w:r>
      <w:proofErr w:type="spellStart"/>
      <w:proofErr w:type="gramStart"/>
      <w:r w:rsidRPr="456384D6">
        <w:rPr>
          <w:b/>
          <w:bCs/>
          <w:szCs w:val="24"/>
          <w:lang w:val="es-MX"/>
        </w:rPr>
        <w:t>SecurityFilterChain</w:t>
      </w:r>
      <w:proofErr w:type="spellEnd"/>
      <w:r w:rsidRPr="456384D6">
        <w:rPr>
          <w:b/>
          <w:bCs/>
          <w:szCs w:val="24"/>
          <w:lang w:val="es-MX"/>
        </w:rPr>
        <w:t xml:space="preserve">  </w:t>
      </w:r>
      <w:r w:rsidRPr="456384D6">
        <w:rPr>
          <w:rFonts w:ascii="Times New Roman,Arial,Calibri" w:hAnsi="Times New Roman,Arial,Calibri" w:eastAsia="Times New Roman,Arial,Calibri" w:cs="Times New Roman,Arial,Calibri"/>
          <w:szCs w:val="24"/>
          <w:lang w:val="es-MX"/>
        </w:rPr>
        <w:t>es</w:t>
      </w:r>
      <w:proofErr w:type="gramEnd"/>
      <w:r w:rsidRPr="456384D6">
        <w:rPr>
          <w:rFonts w:ascii="Times New Roman,Arial,Calibri" w:hAnsi="Times New Roman,Arial,Calibri" w:eastAsia="Times New Roman,Arial,Calibri" w:cs="Times New Roman,Arial,Calibri"/>
          <w:szCs w:val="24"/>
          <w:lang w:val="es-MX"/>
        </w:rPr>
        <w:t xml:space="preserve"> el encargado de contener</w:t>
      </w:r>
      <w:r w:rsidRPr="456384D6">
        <w:rPr>
          <w:rFonts w:ascii="Times New Roman,Arial,Calibri" w:hAnsi="Times New Roman,Arial,Calibri" w:eastAsia="Times New Roman,Arial,Calibri" w:cs="Times New Roman,Arial,Calibri"/>
          <w:b/>
          <w:bCs/>
          <w:szCs w:val="24"/>
          <w:lang w:val="es-MX"/>
        </w:rPr>
        <w:t xml:space="preserve"> </w:t>
      </w:r>
      <w:r w:rsidRPr="456384D6">
        <w:rPr>
          <w:rFonts w:ascii="Times New Roman,Arial,Calibri" w:hAnsi="Times New Roman,Arial,Calibri" w:eastAsia="Times New Roman,Arial,Calibri" w:cs="Times New Roman,Arial,Calibri"/>
          <w:color w:val="000000" w:themeColor="text1"/>
          <w:szCs w:val="24"/>
          <w:lang w:val="es-MX"/>
        </w:rPr>
        <w:t>las configuraciones necesarias para AUTORIZAR solicitudes.</w:t>
      </w:r>
    </w:p>
    <w:p w:rsidR="456384D6" w:rsidP="456384D6" w:rsidRDefault="456384D6" w14:paraId="14CC35FB" w14:textId="09E10F5A">
      <w:pPr>
        <w:pStyle w:val="Prrafodelista"/>
        <w:numPr>
          <w:ilvl w:val="0"/>
          <w:numId w:val="1"/>
        </w:numPr>
        <w:rPr>
          <w:rFonts w:eastAsia="Calibri" w:cs="Arial"/>
          <w:szCs w:val="24"/>
          <w:lang w:val="es-MX"/>
        </w:rPr>
      </w:pPr>
      <w:r w:rsidRPr="456384D6">
        <w:rPr>
          <w:rFonts w:eastAsia="Calibri" w:cs="Arial"/>
          <w:szCs w:val="24"/>
          <w:lang w:val="es-MX"/>
        </w:rPr>
        <w:t xml:space="preserve">El método </w:t>
      </w:r>
      <w:proofErr w:type="spellStart"/>
      <w:proofErr w:type="gramStart"/>
      <w:r w:rsidRPr="456384D6">
        <w:rPr>
          <w:rFonts w:ascii="Consolas" w:hAnsi="Consolas" w:eastAsia="Consolas" w:cs="Consolas"/>
          <w:color w:val="000000" w:themeColor="text1"/>
          <w:sz w:val="20"/>
          <w:szCs w:val="20"/>
          <w:lang w:val="es-MX"/>
        </w:rPr>
        <w:t>passwordEncoder</w:t>
      </w:r>
      <w:proofErr w:type="spellEnd"/>
      <w:r w:rsidRPr="456384D6">
        <w:rPr>
          <w:rFonts w:ascii="Consolas" w:hAnsi="Consolas" w:eastAsia="Consolas" w:cs="Consolas"/>
          <w:color w:val="000000" w:themeColor="text1"/>
          <w:sz w:val="20"/>
          <w:szCs w:val="20"/>
          <w:lang w:val="es-MX"/>
        </w:rPr>
        <w:t>(</w:t>
      </w:r>
      <w:proofErr w:type="gramEnd"/>
      <w:r w:rsidRPr="456384D6">
        <w:rPr>
          <w:rFonts w:ascii="Consolas" w:hAnsi="Consolas" w:eastAsia="Consolas" w:cs="Consolas"/>
          <w:color w:val="000000" w:themeColor="text1"/>
          <w:sz w:val="20"/>
          <w:szCs w:val="20"/>
          <w:lang w:val="es-MX"/>
        </w:rPr>
        <w:t>)</w:t>
      </w:r>
      <w:r w:rsidRPr="456384D6">
        <w:rPr>
          <w:rFonts w:eastAsia="Calibri" w:cs="Arial"/>
          <w:szCs w:val="24"/>
          <w:lang w:val="es-MX"/>
        </w:rPr>
        <w:t xml:space="preserve"> se debe definir para indicar un codificador de contraseña y de esta forma </w:t>
      </w:r>
      <w:proofErr w:type="spellStart"/>
      <w:r w:rsidRPr="456384D6">
        <w:rPr>
          <w:rFonts w:eastAsia="Calibri" w:cs="Arial"/>
          <w:szCs w:val="24"/>
          <w:lang w:val="es-MX"/>
        </w:rPr>
        <w:t>spring</w:t>
      </w:r>
      <w:proofErr w:type="spellEnd"/>
      <w:r w:rsidRPr="456384D6">
        <w:rPr>
          <w:rFonts w:eastAsia="Calibri" w:cs="Arial"/>
          <w:szCs w:val="24"/>
          <w:lang w:val="es-MX"/>
        </w:rPr>
        <w:t xml:space="preserve"> </w:t>
      </w:r>
      <w:proofErr w:type="spellStart"/>
      <w:r w:rsidRPr="456384D6">
        <w:rPr>
          <w:rFonts w:eastAsia="Calibri" w:cs="Arial"/>
          <w:szCs w:val="24"/>
          <w:lang w:val="es-MX"/>
        </w:rPr>
        <w:t>segurity</w:t>
      </w:r>
      <w:proofErr w:type="spellEnd"/>
      <w:r w:rsidRPr="456384D6">
        <w:rPr>
          <w:rFonts w:eastAsia="Calibri" w:cs="Arial"/>
          <w:szCs w:val="24"/>
          <w:lang w:val="es-MX"/>
        </w:rPr>
        <w:t xml:space="preserve"> detecta el codificador que se está utilizando, para definir las reglas de acceso y las opciones de inicio de sesión, en este caso se indicó </w:t>
      </w:r>
      <w:proofErr w:type="spellStart"/>
      <w:r w:rsidRPr="456384D6">
        <w:rPr>
          <w:rFonts w:ascii="Consolas" w:hAnsi="Consolas" w:eastAsia="Consolas" w:cs="Consolas"/>
          <w:b/>
          <w:bCs/>
          <w:color w:val="000000" w:themeColor="text1"/>
          <w:sz w:val="20"/>
          <w:szCs w:val="20"/>
          <w:lang w:val="es-MX"/>
        </w:rPr>
        <w:t>BCryptPasswordEncoder</w:t>
      </w:r>
      <w:proofErr w:type="spellEnd"/>
      <w:r w:rsidRPr="456384D6">
        <w:rPr>
          <w:rFonts w:ascii="Consolas" w:hAnsi="Consolas" w:eastAsia="Consolas" w:cs="Consolas"/>
          <w:b/>
          <w:bCs/>
          <w:color w:val="000000" w:themeColor="text1"/>
          <w:sz w:val="20"/>
          <w:szCs w:val="20"/>
          <w:lang w:val="es-MX"/>
        </w:rPr>
        <w:t xml:space="preserve"> </w:t>
      </w:r>
      <w:r w:rsidRPr="456384D6">
        <w:rPr>
          <w:rFonts w:eastAsiaTheme="minorEastAsia"/>
          <w:szCs w:val="24"/>
          <w:lang w:val="es-MX"/>
        </w:rPr>
        <w:t xml:space="preserve">dentro del método, el cual indica que utiliza el algoritmo de hash </w:t>
      </w:r>
      <w:proofErr w:type="spellStart"/>
      <w:r w:rsidRPr="456384D6">
        <w:rPr>
          <w:rFonts w:eastAsiaTheme="minorEastAsia"/>
          <w:szCs w:val="24"/>
          <w:lang w:val="es-MX"/>
        </w:rPr>
        <w:t>bcrypt</w:t>
      </w:r>
      <w:proofErr w:type="spellEnd"/>
      <w:r w:rsidRPr="456384D6">
        <w:rPr>
          <w:rFonts w:eastAsiaTheme="minorEastAsia"/>
          <w:szCs w:val="24"/>
          <w:lang w:val="es-MX"/>
        </w:rPr>
        <w:t xml:space="preserve"> para encriptar y verificar contraseñas, porque estas están encriptadas en la base de datos Usuario. </w:t>
      </w:r>
    </w:p>
    <w:p w:rsidR="456384D6" w:rsidP="456384D6" w:rsidRDefault="456384D6" w14:paraId="5DFC8B79" w14:textId="0B27E61A">
      <w:pPr>
        <w:ind w:left="708"/>
        <w:rPr>
          <w:rFonts w:eastAsiaTheme="minorEastAsia"/>
          <w:szCs w:val="24"/>
          <w:lang w:val="es-MX"/>
        </w:rPr>
      </w:pPr>
      <w:r w:rsidRPr="456384D6">
        <w:rPr>
          <w:rFonts w:eastAsia="Calibri" w:cs="Arial"/>
          <w:szCs w:val="24"/>
          <w:lang w:val="es-MX"/>
        </w:rPr>
        <w:t xml:space="preserve">En caso de que la contraseña </w:t>
      </w:r>
      <w:r w:rsidRPr="456384D6">
        <w:rPr>
          <w:rFonts w:eastAsia="Calibri" w:cs="Arial"/>
          <w:b/>
          <w:bCs/>
          <w:szCs w:val="24"/>
          <w:lang w:val="es-MX"/>
        </w:rPr>
        <w:t xml:space="preserve">no </w:t>
      </w:r>
      <w:r w:rsidRPr="456384D6">
        <w:rPr>
          <w:rFonts w:eastAsia="Calibri" w:cs="Arial"/>
          <w:szCs w:val="24"/>
          <w:lang w:val="es-MX"/>
        </w:rPr>
        <w:t xml:space="preserve">este encriptada en la base de datos, esto ocasionaría errores, en caso de que se desee comparar con una contraseña no encriptada, se debe colocar en el método </w:t>
      </w:r>
      <w:proofErr w:type="spellStart"/>
      <w:r w:rsidRPr="456384D6">
        <w:rPr>
          <w:rFonts w:ascii="Consolas" w:hAnsi="Consolas" w:eastAsia="Consolas" w:cs="Consolas"/>
          <w:b/>
          <w:bCs/>
          <w:szCs w:val="24"/>
          <w:lang w:val="es-MX"/>
        </w:rPr>
        <w:t>NoOpPasswordEncoder</w:t>
      </w:r>
      <w:proofErr w:type="spellEnd"/>
      <w:r w:rsidRPr="456384D6">
        <w:rPr>
          <w:rFonts w:eastAsia="Calibri" w:cs="Arial"/>
          <w:szCs w:val="24"/>
          <w:lang w:val="es-MX"/>
        </w:rPr>
        <w:t xml:space="preserve"> en vez de </w:t>
      </w:r>
      <w:proofErr w:type="spellStart"/>
      <w:r w:rsidRPr="456384D6">
        <w:rPr>
          <w:rFonts w:ascii="Consolas" w:hAnsi="Consolas" w:eastAsia="Consolas" w:cs="Consolas"/>
          <w:b/>
          <w:bCs/>
          <w:color w:val="000000" w:themeColor="text1"/>
          <w:sz w:val="20"/>
          <w:szCs w:val="20"/>
          <w:lang w:val="es-MX"/>
        </w:rPr>
        <w:t>BCryptPasswordEncoder</w:t>
      </w:r>
      <w:proofErr w:type="spellEnd"/>
    </w:p>
    <w:p w:rsidR="456384D6" w:rsidP="456384D6" w:rsidRDefault="456384D6" w14:paraId="29E2FF3A" w14:textId="6E696ACB">
      <w:pPr>
        <w:rPr>
          <w:rFonts w:eastAsia="Calibri" w:cs="Arial"/>
          <w:szCs w:val="24"/>
          <w:lang w:val="es-MX"/>
        </w:rPr>
      </w:pPr>
    </w:p>
    <w:p w:rsidR="456384D6" w:rsidP="456384D6" w:rsidRDefault="456384D6" w14:paraId="7C1C1B0D" w14:textId="3FE2B283">
      <w:pPr>
        <w:rPr>
          <w:rFonts w:eastAsia="Calibri" w:cs="Arial"/>
          <w:szCs w:val="24"/>
          <w:lang w:val="es-MX"/>
        </w:rPr>
      </w:pPr>
    </w:p>
    <w:p w:rsidR="456384D6" w:rsidP="456384D6" w:rsidRDefault="456384D6" w14:paraId="21D50D86" w14:textId="2B7BFAAD">
      <w:pPr>
        <w:rPr>
          <w:rFonts w:eastAsia="Calibri" w:cs="Arial"/>
          <w:szCs w:val="24"/>
          <w:lang w:val="es-MX"/>
        </w:rPr>
      </w:pPr>
    </w:p>
    <w:p w:rsidR="456384D6" w:rsidP="456384D6" w:rsidRDefault="456384D6" w14:paraId="79037D01" w14:textId="7CDF5B8D">
      <w:pPr>
        <w:pStyle w:val="Prrafodelista"/>
        <w:numPr>
          <w:ilvl w:val="0"/>
          <w:numId w:val="6"/>
        </w:numPr>
        <w:rPr>
          <w:rFonts w:eastAsia="Calibri" w:cs="Arial"/>
          <w:b/>
          <w:bCs/>
          <w:sz w:val="36"/>
          <w:szCs w:val="36"/>
          <w:lang w:val="es-MX"/>
        </w:rPr>
      </w:pPr>
      <w:proofErr w:type="spellStart"/>
      <w:r w:rsidRPr="456384D6">
        <w:rPr>
          <w:rFonts w:eastAsia="Calibri" w:cs="Arial"/>
          <w:b/>
          <w:bCs/>
          <w:sz w:val="36"/>
          <w:szCs w:val="36"/>
          <w:lang w:val="es-MX"/>
        </w:rPr>
        <w:t>SecurityUserDetailsService</w:t>
      </w:r>
      <w:proofErr w:type="spellEnd"/>
    </w:p>
    <w:p w:rsidR="456384D6" w:rsidP="2402959A" w:rsidRDefault="2402959A" w14:paraId="181AA79B" w14:textId="741CE9D1">
      <w:pPr>
        <w:ind w:left="708" w:firstLine="708"/>
        <w:rPr>
          <w:rFonts w:eastAsia="Calibri" w:cs="Arial"/>
          <w:szCs w:val="24"/>
          <w:lang w:val="es-MX"/>
        </w:rPr>
      </w:pPr>
      <w:r w:rsidRPr="2402959A">
        <w:rPr>
          <w:rFonts w:eastAsia="Calibri" w:cs="Arial"/>
          <w:szCs w:val="24"/>
          <w:lang w:val="es-MX"/>
        </w:rPr>
        <w:lastRenderedPageBreak/>
        <w:t>Esta clase se encarga de cargar los detalles de un usuario a partir de un nombre de usuario y proporcionar los detalles necesarios para la autenticación y autorización en Spring Security con los métodos o anotaciones siguientes:</w:t>
      </w:r>
    </w:p>
    <w:p w:rsidR="456384D6" w:rsidP="456384D6" w:rsidRDefault="456384D6" w14:paraId="54AEECF2" w14:textId="65FE876B">
      <w:pPr>
        <w:rPr>
          <w:rFonts w:eastAsia="Calibri" w:cs="Arial"/>
          <w:szCs w:val="24"/>
          <w:lang w:val="es-MX"/>
        </w:rPr>
      </w:pPr>
    </w:p>
    <w:p w:rsidR="456384D6" w:rsidP="456384D6" w:rsidRDefault="456384D6" w14:paraId="0E2121CE" w14:textId="7118CF1C">
      <w:pPr>
        <w:ind w:left="708"/>
        <w:rPr>
          <w:rFonts w:eastAsia="Calibri" w:cs="Arial"/>
          <w:sz w:val="28"/>
          <w:szCs w:val="28"/>
          <w:lang w:val="es-MX"/>
        </w:rPr>
      </w:pPr>
      <w:r w:rsidRPr="456384D6">
        <w:rPr>
          <w:rFonts w:eastAsia="Calibri" w:cs="Arial"/>
          <w:b/>
          <w:bCs/>
          <w:sz w:val="28"/>
          <w:szCs w:val="28"/>
          <w:lang w:val="es-MX"/>
        </w:rPr>
        <w:t xml:space="preserve">Anotaciones y </w:t>
      </w:r>
      <w:proofErr w:type="spellStart"/>
      <w:r w:rsidRPr="456384D6">
        <w:rPr>
          <w:rFonts w:eastAsia="Calibri" w:cs="Arial"/>
          <w:b/>
          <w:bCs/>
          <w:sz w:val="28"/>
          <w:szCs w:val="28"/>
          <w:lang w:val="es-MX"/>
        </w:rPr>
        <w:t>Metodos</w:t>
      </w:r>
      <w:proofErr w:type="spellEnd"/>
      <w:r w:rsidRPr="456384D6">
        <w:rPr>
          <w:rFonts w:eastAsia="Calibri" w:cs="Arial"/>
          <w:sz w:val="28"/>
          <w:szCs w:val="28"/>
          <w:lang w:val="es-MX"/>
        </w:rPr>
        <w:t>:</w:t>
      </w:r>
    </w:p>
    <w:p w:rsidR="456384D6" w:rsidP="456384D6" w:rsidRDefault="456384D6" w14:paraId="2089EFF0" w14:textId="31C8DAD6">
      <w:pPr>
        <w:pStyle w:val="Prrafodelista"/>
        <w:numPr>
          <w:ilvl w:val="0"/>
          <w:numId w:val="2"/>
        </w:numPr>
        <w:rPr>
          <w:rFonts w:eastAsia="Calibri" w:cs="Arial"/>
          <w:szCs w:val="24"/>
          <w:lang w:val="es-MX"/>
        </w:rPr>
      </w:pPr>
      <w:r w:rsidRPr="456384D6">
        <w:rPr>
          <w:rFonts w:eastAsia="Calibri" w:cs="Arial"/>
          <w:szCs w:val="24"/>
          <w:lang w:val="es-MX"/>
        </w:rPr>
        <w:t>La anotación @</w:t>
      </w:r>
      <w:r w:rsidRPr="456384D6">
        <w:rPr>
          <w:rFonts w:eastAsia="Calibri" w:cs="Arial"/>
          <w:b/>
          <w:bCs/>
          <w:szCs w:val="24"/>
          <w:lang w:val="es-MX"/>
        </w:rPr>
        <w:t xml:space="preserve">Service </w:t>
      </w:r>
      <w:r w:rsidRPr="456384D6">
        <w:rPr>
          <w:rFonts w:eastAsia="Calibri" w:cs="Arial"/>
          <w:szCs w:val="24"/>
          <w:lang w:val="es-MX"/>
        </w:rPr>
        <w:t>indica que esta clase es un componente de servicio de Spring.</w:t>
      </w:r>
    </w:p>
    <w:p w:rsidR="456384D6" w:rsidP="456384D6" w:rsidRDefault="456384D6" w14:paraId="5EB05061" w14:textId="54E7AF9D">
      <w:pPr>
        <w:pStyle w:val="Prrafodelista"/>
        <w:numPr>
          <w:ilvl w:val="0"/>
          <w:numId w:val="2"/>
        </w:numPr>
        <w:rPr>
          <w:rFonts w:eastAsia="Calibri" w:cs="Arial"/>
          <w:szCs w:val="24"/>
          <w:lang w:val="es-MX"/>
        </w:rPr>
      </w:pPr>
      <w:r w:rsidRPr="456384D6">
        <w:rPr>
          <w:rFonts w:eastAsia="Calibri" w:cs="Arial"/>
          <w:szCs w:val="24"/>
          <w:lang w:val="es-MX"/>
        </w:rPr>
        <w:t xml:space="preserve">La clase se inyecta con un objeto </w:t>
      </w:r>
      <w:proofErr w:type="spellStart"/>
      <w:r w:rsidRPr="456384D6">
        <w:rPr>
          <w:rFonts w:eastAsia="Calibri" w:cs="Arial"/>
          <w:szCs w:val="24"/>
          <w:lang w:val="es-MX"/>
        </w:rPr>
        <w:t>UsuarioRepository</w:t>
      </w:r>
      <w:proofErr w:type="spellEnd"/>
      <w:r w:rsidRPr="456384D6">
        <w:rPr>
          <w:rFonts w:eastAsia="Calibri" w:cs="Arial"/>
          <w:szCs w:val="24"/>
          <w:lang w:val="es-MX"/>
        </w:rPr>
        <w:t xml:space="preserve"> a través de la anotación @</w:t>
      </w:r>
      <w:r w:rsidRPr="456384D6">
        <w:rPr>
          <w:rFonts w:eastAsia="Calibri" w:cs="Arial"/>
          <w:b/>
          <w:bCs/>
          <w:szCs w:val="24"/>
          <w:lang w:val="es-MX"/>
        </w:rPr>
        <w:t>Autowired</w:t>
      </w:r>
      <w:r w:rsidRPr="456384D6">
        <w:rPr>
          <w:rFonts w:eastAsia="Calibri" w:cs="Arial"/>
          <w:szCs w:val="24"/>
          <w:lang w:val="es-MX"/>
        </w:rPr>
        <w:t xml:space="preserve">. </w:t>
      </w:r>
    </w:p>
    <w:p w:rsidR="456384D6" w:rsidP="456384D6" w:rsidRDefault="456384D6" w14:paraId="056C4129" w14:textId="44E259EE">
      <w:pPr>
        <w:ind w:left="708"/>
        <w:rPr>
          <w:rFonts w:eastAsia="Calibri" w:cs="Arial"/>
          <w:szCs w:val="24"/>
          <w:lang w:val="es-MX"/>
        </w:rPr>
      </w:pPr>
      <w:r w:rsidRPr="456384D6">
        <w:rPr>
          <w:rFonts w:eastAsia="Calibri" w:cs="Arial"/>
          <w:szCs w:val="24"/>
          <w:lang w:val="es-MX"/>
        </w:rPr>
        <w:t>Esta dependencia se utiliza para acceder y buscar la información del usuario en la base de datos.</w:t>
      </w:r>
    </w:p>
    <w:p w:rsidR="456384D6" w:rsidP="456384D6" w:rsidRDefault="456384D6" w14:paraId="3FD693BC" w14:textId="6372978D">
      <w:pPr>
        <w:pStyle w:val="Prrafodelista"/>
        <w:numPr>
          <w:ilvl w:val="0"/>
          <w:numId w:val="2"/>
        </w:numPr>
        <w:rPr>
          <w:rFonts w:eastAsia="Calibri" w:cs="Arial"/>
          <w:szCs w:val="24"/>
          <w:lang w:val="es-MX"/>
        </w:rPr>
      </w:pPr>
      <w:r w:rsidRPr="456384D6">
        <w:rPr>
          <w:rFonts w:eastAsia="Calibri" w:cs="Arial"/>
          <w:szCs w:val="24"/>
          <w:lang w:val="es-MX"/>
        </w:rPr>
        <w:t xml:space="preserve">La implementación de </w:t>
      </w:r>
      <w:proofErr w:type="spellStart"/>
      <w:proofErr w:type="gramStart"/>
      <w:r w:rsidRPr="456384D6">
        <w:rPr>
          <w:rFonts w:eastAsia="Calibri" w:cs="Arial"/>
          <w:b/>
          <w:bCs/>
          <w:szCs w:val="24"/>
          <w:lang w:val="es-MX"/>
        </w:rPr>
        <w:t>loadUserByUsername</w:t>
      </w:r>
      <w:proofErr w:type="spellEnd"/>
      <w:r w:rsidRPr="456384D6">
        <w:rPr>
          <w:rFonts w:eastAsia="Calibri" w:cs="Arial"/>
          <w:szCs w:val="24"/>
          <w:lang w:val="es-MX"/>
        </w:rPr>
        <w:t>(</w:t>
      </w:r>
      <w:proofErr w:type="gramEnd"/>
      <w:r w:rsidRPr="456384D6">
        <w:rPr>
          <w:rFonts w:eastAsia="Calibri" w:cs="Arial"/>
          <w:szCs w:val="24"/>
          <w:lang w:val="es-MX"/>
        </w:rPr>
        <w:t xml:space="preserve">) es el método principal que carga los detalles del usuario. Recibe el nombre de usuario como parámetro y devuelve un objeto </w:t>
      </w:r>
      <w:proofErr w:type="spellStart"/>
      <w:r w:rsidRPr="456384D6">
        <w:rPr>
          <w:rFonts w:eastAsia="Calibri" w:cs="Arial"/>
          <w:b/>
          <w:bCs/>
          <w:szCs w:val="24"/>
          <w:lang w:val="es-MX"/>
        </w:rPr>
        <w:t>UserDetails</w:t>
      </w:r>
      <w:proofErr w:type="spellEnd"/>
      <w:r w:rsidRPr="456384D6">
        <w:rPr>
          <w:rFonts w:eastAsia="Calibri" w:cs="Arial"/>
          <w:szCs w:val="24"/>
          <w:lang w:val="es-MX"/>
        </w:rPr>
        <w:t>, que representa los detalles del usuario requeridos por Spring Security, este objeto es la clase que está en el punto C, donde se utilizan los siguientes métodos para proporcionar los detalles específicos del usuario en la aplicación:</w:t>
      </w:r>
    </w:p>
    <w:p w:rsidR="456384D6" w:rsidP="2402959A" w:rsidRDefault="2402959A" w14:paraId="25E661B5" w14:textId="4A6604A2">
      <w:pPr>
        <w:ind w:left="708"/>
      </w:pPr>
      <w:r w:rsidRPr="2402959A">
        <w:rPr>
          <w:rFonts w:ascii="Consolas" w:hAnsi="Consolas" w:eastAsia="Consolas" w:cs="Consolas"/>
          <w:color w:val="646464"/>
          <w:sz w:val="20"/>
          <w:szCs w:val="20"/>
          <w:lang w:val="es-MX"/>
        </w:rPr>
        <w:t>@Override</w:t>
      </w:r>
    </w:p>
    <w:p w:rsidR="456384D6" w:rsidP="2402959A" w:rsidRDefault="2402959A" w14:paraId="7011DE00" w14:textId="61B085BC">
      <w:pPr>
        <w:ind w:left="708"/>
      </w:pPr>
      <w:proofErr w:type="spellStart"/>
      <w:r w:rsidRPr="2402959A">
        <w:rPr>
          <w:rFonts w:ascii="Consolas" w:hAnsi="Consolas" w:eastAsia="Consolas" w:cs="Consolas"/>
          <w:b/>
          <w:bCs/>
          <w:color w:val="7F0055"/>
          <w:sz w:val="20"/>
          <w:szCs w:val="20"/>
          <w:lang w:val="es-MX"/>
        </w:rPr>
        <w:t>public</w:t>
      </w:r>
      <w:proofErr w:type="spellEnd"/>
      <w:r w:rsidRPr="2402959A">
        <w:rPr>
          <w:rFonts w:ascii="Consolas" w:hAnsi="Consolas" w:eastAsia="Consolas" w:cs="Consolas"/>
          <w:color w:val="000000" w:themeColor="text1"/>
          <w:sz w:val="20"/>
          <w:szCs w:val="20"/>
          <w:lang w:val="es-MX"/>
        </w:rPr>
        <w:t xml:space="preserve"> </w:t>
      </w:r>
      <w:proofErr w:type="spellStart"/>
      <w:r w:rsidRPr="2402959A">
        <w:rPr>
          <w:rFonts w:ascii="Consolas" w:hAnsi="Consolas" w:eastAsia="Consolas" w:cs="Consolas"/>
          <w:color w:val="000000" w:themeColor="text1"/>
          <w:sz w:val="20"/>
          <w:szCs w:val="20"/>
          <w:lang w:val="es-MX"/>
        </w:rPr>
        <w:t>String</w:t>
      </w:r>
      <w:proofErr w:type="spellEnd"/>
      <w:r w:rsidRPr="2402959A">
        <w:rPr>
          <w:rFonts w:ascii="Consolas" w:hAnsi="Consolas" w:eastAsia="Consolas" w:cs="Consolas"/>
          <w:color w:val="000000" w:themeColor="text1"/>
          <w:sz w:val="20"/>
          <w:szCs w:val="20"/>
          <w:lang w:val="es-MX"/>
        </w:rPr>
        <w:t xml:space="preserve"> </w:t>
      </w:r>
      <w:proofErr w:type="spellStart"/>
      <w:proofErr w:type="gramStart"/>
      <w:r w:rsidRPr="2402959A">
        <w:rPr>
          <w:rFonts w:ascii="Consolas" w:hAnsi="Consolas" w:eastAsia="Consolas" w:cs="Consolas"/>
          <w:color w:val="000000" w:themeColor="text1"/>
          <w:sz w:val="20"/>
          <w:szCs w:val="20"/>
          <w:lang w:val="es-MX"/>
        </w:rPr>
        <w:t>getUsername</w:t>
      </w:r>
      <w:proofErr w:type="spellEnd"/>
      <w:r w:rsidRPr="2402959A">
        <w:rPr>
          <w:rFonts w:ascii="Consolas" w:hAnsi="Consolas" w:eastAsia="Consolas" w:cs="Consolas"/>
          <w:color w:val="000000" w:themeColor="text1"/>
          <w:sz w:val="20"/>
          <w:szCs w:val="20"/>
          <w:lang w:val="es-MX"/>
        </w:rPr>
        <w:t>(</w:t>
      </w:r>
      <w:proofErr w:type="gramEnd"/>
      <w:r w:rsidRPr="2402959A">
        <w:rPr>
          <w:rFonts w:ascii="Consolas" w:hAnsi="Consolas" w:eastAsia="Consolas" w:cs="Consolas"/>
          <w:color w:val="000000" w:themeColor="text1"/>
          <w:sz w:val="20"/>
          <w:szCs w:val="20"/>
          <w:lang w:val="es-MX"/>
        </w:rPr>
        <w:t>) {</w:t>
      </w:r>
    </w:p>
    <w:p w:rsidR="456384D6" w:rsidP="2402959A" w:rsidRDefault="2402959A" w14:paraId="66296E62" w14:textId="5DFF313E">
      <w:pPr>
        <w:ind w:left="708"/>
      </w:pPr>
      <w:proofErr w:type="spellStart"/>
      <w:r w:rsidRPr="2402959A">
        <w:rPr>
          <w:rFonts w:ascii="Consolas" w:hAnsi="Consolas" w:eastAsia="Consolas" w:cs="Consolas"/>
          <w:b/>
          <w:bCs/>
          <w:color w:val="7F0055"/>
          <w:sz w:val="20"/>
          <w:szCs w:val="20"/>
          <w:lang w:val="es-MX"/>
        </w:rPr>
        <w:t>return</w:t>
      </w:r>
      <w:proofErr w:type="spellEnd"/>
      <w:r w:rsidRPr="2402959A">
        <w:rPr>
          <w:rFonts w:ascii="Consolas" w:hAnsi="Consolas" w:eastAsia="Consolas" w:cs="Consolas"/>
          <w:color w:val="000000" w:themeColor="text1"/>
          <w:sz w:val="20"/>
          <w:szCs w:val="20"/>
          <w:lang w:val="es-MX"/>
        </w:rPr>
        <w:t xml:space="preserve"> </w:t>
      </w:r>
      <w:proofErr w:type="spellStart"/>
      <w:proofErr w:type="gramStart"/>
      <w:r w:rsidRPr="2402959A">
        <w:rPr>
          <w:rFonts w:ascii="Consolas" w:hAnsi="Consolas" w:eastAsia="Consolas" w:cs="Consolas"/>
          <w:color w:val="0000C0"/>
          <w:sz w:val="20"/>
          <w:szCs w:val="20"/>
          <w:lang w:val="es-MX"/>
        </w:rPr>
        <w:t>user</w:t>
      </w:r>
      <w:r w:rsidRPr="2402959A">
        <w:rPr>
          <w:rFonts w:ascii="Consolas" w:hAnsi="Consolas" w:eastAsia="Consolas" w:cs="Consolas"/>
          <w:color w:val="000000" w:themeColor="text1"/>
          <w:sz w:val="20"/>
          <w:szCs w:val="20"/>
          <w:lang w:val="es-MX"/>
        </w:rPr>
        <w:t>.getCVCedula</w:t>
      </w:r>
      <w:proofErr w:type="spellEnd"/>
      <w:proofErr w:type="gramEnd"/>
      <w:r w:rsidRPr="2402959A">
        <w:rPr>
          <w:rFonts w:ascii="Consolas" w:hAnsi="Consolas" w:eastAsia="Consolas" w:cs="Consolas"/>
          <w:color w:val="000000" w:themeColor="text1"/>
          <w:sz w:val="20"/>
          <w:szCs w:val="20"/>
          <w:lang w:val="es-MX"/>
        </w:rPr>
        <w:t>();</w:t>
      </w:r>
    </w:p>
    <w:p w:rsidR="456384D6" w:rsidP="2402959A" w:rsidRDefault="2402959A" w14:paraId="7C8AF753" w14:textId="06F030CA">
      <w:pPr>
        <w:ind w:left="708"/>
      </w:pPr>
      <w:r w:rsidRPr="2402959A">
        <w:rPr>
          <w:rFonts w:ascii="Consolas" w:hAnsi="Consolas" w:eastAsia="Consolas" w:cs="Consolas"/>
          <w:color w:val="000000" w:themeColor="text1"/>
          <w:sz w:val="20"/>
          <w:szCs w:val="20"/>
          <w:lang w:val="es-MX"/>
        </w:rPr>
        <w:t>}</w:t>
      </w:r>
    </w:p>
    <w:p w:rsidR="456384D6" w:rsidP="2402959A" w:rsidRDefault="2402959A" w14:paraId="395211A7" w14:textId="2A5F2AC9">
      <w:pPr>
        <w:ind w:left="708"/>
      </w:pPr>
      <w:r w:rsidRPr="2402959A">
        <w:rPr>
          <w:rFonts w:ascii="Consolas" w:hAnsi="Consolas" w:eastAsia="Consolas" w:cs="Consolas"/>
          <w:color w:val="646464"/>
          <w:sz w:val="20"/>
          <w:szCs w:val="20"/>
          <w:lang w:val="es-MX"/>
        </w:rPr>
        <w:t>@Override</w:t>
      </w:r>
    </w:p>
    <w:p w:rsidR="456384D6" w:rsidP="2402959A" w:rsidRDefault="2402959A" w14:paraId="67B9F65E" w14:textId="2BF63215">
      <w:pPr>
        <w:ind w:left="708"/>
      </w:pPr>
      <w:proofErr w:type="spellStart"/>
      <w:r w:rsidRPr="2402959A">
        <w:rPr>
          <w:rFonts w:ascii="Consolas" w:hAnsi="Consolas" w:eastAsia="Consolas" w:cs="Consolas"/>
          <w:b/>
          <w:bCs/>
          <w:color w:val="7F0055"/>
          <w:sz w:val="20"/>
          <w:szCs w:val="20"/>
          <w:lang w:val="es-MX"/>
        </w:rPr>
        <w:t>public</w:t>
      </w:r>
      <w:proofErr w:type="spellEnd"/>
      <w:r w:rsidRPr="2402959A">
        <w:rPr>
          <w:rFonts w:ascii="Consolas" w:hAnsi="Consolas" w:eastAsia="Consolas" w:cs="Consolas"/>
          <w:color w:val="000000" w:themeColor="text1"/>
          <w:sz w:val="20"/>
          <w:szCs w:val="20"/>
          <w:lang w:val="es-MX"/>
        </w:rPr>
        <w:t xml:space="preserve"> </w:t>
      </w:r>
      <w:proofErr w:type="spellStart"/>
      <w:r w:rsidRPr="2402959A">
        <w:rPr>
          <w:rFonts w:ascii="Consolas" w:hAnsi="Consolas" w:eastAsia="Consolas" w:cs="Consolas"/>
          <w:color w:val="000000" w:themeColor="text1"/>
          <w:sz w:val="20"/>
          <w:szCs w:val="20"/>
          <w:lang w:val="es-MX"/>
        </w:rPr>
        <w:t>String</w:t>
      </w:r>
      <w:proofErr w:type="spellEnd"/>
      <w:r w:rsidRPr="2402959A">
        <w:rPr>
          <w:rFonts w:ascii="Consolas" w:hAnsi="Consolas" w:eastAsia="Consolas" w:cs="Consolas"/>
          <w:color w:val="000000" w:themeColor="text1"/>
          <w:sz w:val="20"/>
          <w:szCs w:val="20"/>
          <w:lang w:val="es-MX"/>
        </w:rPr>
        <w:t xml:space="preserve"> </w:t>
      </w:r>
      <w:proofErr w:type="spellStart"/>
      <w:proofErr w:type="gramStart"/>
      <w:r w:rsidRPr="2402959A">
        <w:rPr>
          <w:rFonts w:ascii="Consolas" w:hAnsi="Consolas" w:eastAsia="Consolas" w:cs="Consolas"/>
          <w:color w:val="000000" w:themeColor="text1"/>
          <w:sz w:val="20"/>
          <w:szCs w:val="20"/>
          <w:lang w:val="es-MX"/>
        </w:rPr>
        <w:t>getPassword</w:t>
      </w:r>
      <w:proofErr w:type="spellEnd"/>
      <w:r w:rsidRPr="2402959A">
        <w:rPr>
          <w:rFonts w:ascii="Consolas" w:hAnsi="Consolas" w:eastAsia="Consolas" w:cs="Consolas"/>
          <w:color w:val="000000" w:themeColor="text1"/>
          <w:sz w:val="20"/>
          <w:szCs w:val="20"/>
          <w:lang w:val="es-MX"/>
        </w:rPr>
        <w:t>(</w:t>
      </w:r>
      <w:proofErr w:type="gramEnd"/>
      <w:r w:rsidRPr="2402959A">
        <w:rPr>
          <w:rFonts w:ascii="Consolas" w:hAnsi="Consolas" w:eastAsia="Consolas" w:cs="Consolas"/>
          <w:color w:val="000000" w:themeColor="text1"/>
          <w:sz w:val="20"/>
          <w:szCs w:val="20"/>
          <w:lang w:val="es-MX"/>
        </w:rPr>
        <w:t>) {</w:t>
      </w:r>
    </w:p>
    <w:p w:rsidR="456384D6" w:rsidP="2402959A" w:rsidRDefault="2402959A" w14:paraId="675EDCBD" w14:textId="1650F211">
      <w:pPr>
        <w:ind w:left="708"/>
      </w:pPr>
      <w:proofErr w:type="spellStart"/>
      <w:r w:rsidRPr="2402959A">
        <w:rPr>
          <w:rFonts w:ascii="Consolas" w:hAnsi="Consolas" w:eastAsia="Consolas" w:cs="Consolas"/>
          <w:b/>
          <w:bCs/>
          <w:color w:val="7F0055"/>
          <w:sz w:val="20"/>
          <w:szCs w:val="20"/>
          <w:lang w:val="es-MX"/>
        </w:rPr>
        <w:t>return</w:t>
      </w:r>
      <w:proofErr w:type="spellEnd"/>
      <w:r w:rsidRPr="2402959A">
        <w:rPr>
          <w:rFonts w:ascii="Consolas" w:hAnsi="Consolas" w:eastAsia="Consolas" w:cs="Consolas"/>
          <w:color w:val="000000" w:themeColor="text1"/>
          <w:sz w:val="20"/>
          <w:szCs w:val="20"/>
          <w:lang w:val="es-MX"/>
        </w:rPr>
        <w:t xml:space="preserve"> </w:t>
      </w:r>
      <w:proofErr w:type="spellStart"/>
      <w:proofErr w:type="gramStart"/>
      <w:r w:rsidRPr="2402959A">
        <w:rPr>
          <w:rFonts w:ascii="Consolas" w:hAnsi="Consolas" w:eastAsia="Consolas" w:cs="Consolas"/>
          <w:color w:val="0000C0"/>
          <w:sz w:val="20"/>
          <w:szCs w:val="20"/>
          <w:lang w:val="es-MX"/>
        </w:rPr>
        <w:t>user</w:t>
      </w:r>
      <w:r w:rsidRPr="2402959A">
        <w:rPr>
          <w:rFonts w:ascii="Consolas" w:hAnsi="Consolas" w:eastAsia="Consolas" w:cs="Consolas"/>
          <w:color w:val="000000" w:themeColor="text1"/>
          <w:sz w:val="20"/>
          <w:szCs w:val="20"/>
          <w:lang w:val="es-MX"/>
        </w:rPr>
        <w:t>.getTCClave</w:t>
      </w:r>
      <w:proofErr w:type="spellEnd"/>
      <w:proofErr w:type="gramEnd"/>
      <w:r w:rsidRPr="2402959A">
        <w:rPr>
          <w:rFonts w:ascii="Consolas" w:hAnsi="Consolas" w:eastAsia="Consolas" w:cs="Consolas"/>
          <w:color w:val="000000" w:themeColor="text1"/>
          <w:sz w:val="20"/>
          <w:szCs w:val="20"/>
          <w:lang w:val="es-MX"/>
        </w:rPr>
        <w:t>();</w:t>
      </w:r>
    </w:p>
    <w:p w:rsidR="456384D6" w:rsidP="2402959A" w:rsidRDefault="2402959A" w14:paraId="0DECBFD8" w14:textId="05B7967C">
      <w:pPr>
        <w:ind w:left="708"/>
      </w:pPr>
      <w:r w:rsidRPr="2402959A">
        <w:rPr>
          <w:rFonts w:ascii="Consolas" w:hAnsi="Consolas" w:eastAsia="Consolas" w:cs="Consolas"/>
          <w:color w:val="000000" w:themeColor="text1"/>
          <w:sz w:val="20"/>
          <w:szCs w:val="20"/>
          <w:lang w:val="es-MX"/>
        </w:rPr>
        <w:t>}</w:t>
      </w:r>
    </w:p>
    <w:p w:rsidR="456384D6" w:rsidP="456384D6" w:rsidRDefault="456384D6" w14:paraId="3F376701" w14:textId="671D9A50">
      <w:pPr>
        <w:rPr>
          <w:rFonts w:eastAsia="Calibri" w:cs="Arial"/>
          <w:szCs w:val="24"/>
          <w:lang w:val="es-MX"/>
        </w:rPr>
      </w:pPr>
    </w:p>
    <w:p w:rsidR="456384D6" w:rsidP="456384D6" w:rsidRDefault="456384D6" w14:paraId="5847526D" w14:textId="6E00BF4C">
      <w:pPr>
        <w:rPr>
          <w:rFonts w:eastAsia="Calibri" w:cs="Arial"/>
          <w:szCs w:val="24"/>
          <w:lang w:val="es-MX"/>
        </w:rPr>
      </w:pPr>
    </w:p>
    <w:p w:rsidR="456384D6" w:rsidP="456384D6" w:rsidRDefault="456384D6" w14:paraId="41699EAB" w14:textId="1FA03468">
      <w:pPr>
        <w:pStyle w:val="Prrafodelista"/>
        <w:numPr>
          <w:ilvl w:val="0"/>
          <w:numId w:val="6"/>
        </w:numPr>
        <w:rPr>
          <w:rFonts w:eastAsia="Calibri" w:cs="Arial"/>
          <w:b/>
          <w:bCs/>
          <w:sz w:val="32"/>
          <w:szCs w:val="32"/>
          <w:lang w:val="es-MX"/>
        </w:rPr>
      </w:pPr>
      <w:proofErr w:type="spellStart"/>
      <w:r w:rsidRPr="456384D6">
        <w:rPr>
          <w:rFonts w:eastAsia="Calibri" w:cs="Arial"/>
          <w:b/>
          <w:bCs/>
          <w:sz w:val="32"/>
          <w:szCs w:val="32"/>
          <w:lang w:val="es-MX"/>
        </w:rPr>
        <w:t>SecurityUser</w:t>
      </w:r>
      <w:proofErr w:type="spellEnd"/>
    </w:p>
    <w:p w:rsidR="456384D6" w:rsidP="2402959A" w:rsidRDefault="2402959A" w14:paraId="42E4E2DD" w14:textId="2119CC46">
      <w:pPr>
        <w:ind w:left="708" w:firstLine="708"/>
        <w:rPr>
          <w:rFonts w:eastAsia="Calibri" w:cs="Arial"/>
          <w:szCs w:val="24"/>
          <w:lang w:val="es-MX"/>
        </w:rPr>
      </w:pPr>
      <w:r w:rsidRPr="2402959A">
        <w:rPr>
          <w:rFonts w:eastAsia="Calibri" w:cs="Arial"/>
          <w:szCs w:val="24"/>
          <w:lang w:val="es-MX"/>
        </w:rPr>
        <w:t xml:space="preserve">Es la implementación personalizada de la interfaz </w:t>
      </w:r>
      <w:proofErr w:type="spellStart"/>
      <w:r w:rsidRPr="2402959A">
        <w:rPr>
          <w:rFonts w:eastAsia="Calibri" w:cs="Arial"/>
          <w:szCs w:val="24"/>
          <w:lang w:val="es-MX"/>
        </w:rPr>
        <w:t>UserDetails</w:t>
      </w:r>
      <w:proofErr w:type="spellEnd"/>
      <w:r w:rsidRPr="2402959A">
        <w:rPr>
          <w:rFonts w:eastAsia="Calibri" w:cs="Arial"/>
          <w:szCs w:val="24"/>
          <w:lang w:val="es-MX"/>
        </w:rPr>
        <w:t xml:space="preserve"> en la clase </w:t>
      </w:r>
      <w:proofErr w:type="spellStart"/>
      <w:r w:rsidRPr="2402959A">
        <w:rPr>
          <w:rFonts w:eastAsia="Calibri" w:cs="Arial"/>
          <w:szCs w:val="24"/>
          <w:lang w:val="es-MX"/>
        </w:rPr>
        <w:t>SecurityUser</w:t>
      </w:r>
      <w:proofErr w:type="spellEnd"/>
      <w:r w:rsidRPr="2402959A">
        <w:rPr>
          <w:rFonts w:eastAsia="Calibri" w:cs="Arial"/>
          <w:szCs w:val="24"/>
          <w:lang w:val="es-MX"/>
        </w:rPr>
        <w:t xml:space="preserve">, contiene métodos </w:t>
      </w:r>
      <w:proofErr w:type="spellStart"/>
      <w:proofErr w:type="gramStart"/>
      <w:r w:rsidRPr="2402959A">
        <w:rPr>
          <w:rFonts w:eastAsia="Calibri" w:cs="Arial"/>
          <w:szCs w:val="24"/>
          <w:lang w:val="es-MX"/>
        </w:rPr>
        <w:t>getUsername</w:t>
      </w:r>
      <w:proofErr w:type="spellEnd"/>
      <w:r w:rsidRPr="2402959A">
        <w:rPr>
          <w:rFonts w:eastAsia="Calibri" w:cs="Arial"/>
          <w:szCs w:val="24"/>
          <w:lang w:val="es-MX"/>
        </w:rPr>
        <w:t>(</w:t>
      </w:r>
      <w:proofErr w:type="gramEnd"/>
      <w:r w:rsidRPr="2402959A">
        <w:rPr>
          <w:rFonts w:eastAsia="Calibri" w:cs="Arial"/>
          <w:szCs w:val="24"/>
          <w:lang w:val="es-MX"/>
        </w:rPr>
        <w:t xml:space="preserve">) y </w:t>
      </w:r>
      <w:proofErr w:type="spellStart"/>
      <w:r w:rsidRPr="2402959A">
        <w:rPr>
          <w:rFonts w:eastAsia="Calibri" w:cs="Arial"/>
          <w:szCs w:val="24"/>
          <w:lang w:val="es-MX"/>
        </w:rPr>
        <w:t>getPassword</w:t>
      </w:r>
      <w:proofErr w:type="spellEnd"/>
      <w:r w:rsidRPr="2402959A">
        <w:rPr>
          <w:rFonts w:eastAsia="Calibri" w:cs="Arial"/>
          <w:szCs w:val="24"/>
          <w:lang w:val="es-MX"/>
        </w:rPr>
        <w:t xml:space="preserve">() devuelven el nombre de usuario y la contraseña del usuario, respectivamente, obtenidos del objeto Usuario, este objeto usuario es buscado en el método </w:t>
      </w:r>
      <w:proofErr w:type="spellStart"/>
      <w:r w:rsidRPr="2402959A">
        <w:rPr>
          <w:rFonts w:eastAsia="Calibri" w:cs="Arial"/>
          <w:b/>
          <w:bCs/>
          <w:szCs w:val="24"/>
          <w:lang w:val="es-MX"/>
        </w:rPr>
        <w:t>loadUserByUsername</w:t>
      </w:r>
      <w:proofErr w:type="spellEnd"/>
      <w:r w:rsidRPr="2402959A">
        <w:rPr>
          <w:rFonts w:eastAsia="Calibri" w:cs="Arial"/>
          <w:b/>
          <w:bCs/>
          <w:szCs w:val="24"/>
          <w:lang w:val="es-MX"/>
        </w:rPr>
        <w:t xml:space="preserve">() </w:t>
      </w:r>
      <w:r w:rsidRPr="2402959A">
        <w:rPr>
          <w:rFonts w:eastAsia="Calibri" w:cs="Arial"/>
          <w:szCs w:val="24"/>
          <w:lang w:val="es-MX"/>
        </w:rPr>
        <w:t>de la clase del Punto B.</w:t>
      </w:r>
    </w:p>
    <w:p w:rsidR="456384D6" w:rsidP="456384D6" w:rsidRDefault="456384D6" w14:paraId="25FDAB39" w14:textId="33C2D4DD">
      <w:pPr>
        <w:pStyle w:val="Prrafodelista"/>
        <w:numPr>
          <w:ilvl w:val="0"/>
          <w:numId w:val="8"/>
        </w:numPr>
        <w:rPr>
          <w:rFonts w:eastAsia="Calibri" w:cs="Arial"/>
          <w:b/>
          <w:bCs/>
          <w:sz w:val="32"/>
          <w:szCs w:val="32"/>
          <w:lang w:val="es-MX"/>
        </w:rPr>
      </w:pPr>
      <w:r w:rsidRPr="456384D6">
        <w:rPr>
          <w:rFonts w:eastAsia="Calibri" w:cs="Arial"/>
          <w:b/>
          <w:bCs/>
          <w:sz w:val="32"/>
          <w:szCs w:val="32"/>
          <w:lang w:val="es-MX"/>
        </w:rPr>
        <w:t xml:space="preserve">Plantilla </w:t>
      </w:r>
      <w:proofErr w:type="spellStart"/>
      <w:r w:rsidRPr="456384D6">
        <w:rPr>
          <w:rFonts w:eastAsia="Calibri" w:cs="Arial"/>
          <w:b/>
          <w:bCs/>
          <w:sz w:val="32"/>
          <w:szCs w:val="32"/>
          <w:lang w:val="es-MX"/>
        </w:rPr>
        <w:t>thymeleaf</w:t>
      </w:r>
      <w:proofErr w:type="spellEnd"/>
    </w:p>
    <w:p w:rsidR="456384D6" w:rsidP="456384D6" w:rsidRDefault="456384D6" w14:paraId="3F679CA2" w14:textId="207905BA">
      <w:pPr>
        <w:pStyle w:val="Prrafodelista"/>
        <w:numPr>
          <w:ilvl w:val="0"/>
          <w:numId w:val="4"/>
        </w:numPr>
        <w:rPr>
          <w:rFonts w:eastAsia="Calibri" w:cs="Arial"/>
          <w:szCs w:val="24"/>
          <w:lang w:val="es-MX"/>
        </w:rPr>
      </w:pPr>
      <w:r w:rsidRPr="456384D6">
        <w:rPr>
          <w:rFonts w:eastAsia="Calibri" w:cs="Arial"/>
          <w:szCs w:val="24"/>
          <w:lang w:val="es-MX"/>
        </w:rPr>
        <w:t>Login.html</w:t>
      </w:r>
    </w:p>
    <w:p w:rsidR="456384D6" w:rsidP="456384D6" w:rsidRDefault="456384D6" w14:paraId="4C1A466D" w14:textId="6626F77F">
      <w:pPr>
        <w:pStyle w:val="Prrafodelista"/>
        <w:numPr>
          <w:ilvl w:val="0"/>
          <w:numId w:val="8"/>
        </w:numPr>
        <w:rPr>
          <w:rFonts w:eastAsia="Calibri" w:cs="Arial"/>
          <w:b/>
          <w:bCs/>
          <w:sz w:val="32"/>
          <w:szCs w:val="32"/>
          <w:lang w:val="es-MX"/>
        </w:rPr>
      </w:pPr>
      <w:r w:rsidRPr="456384D6">
        <w:rPr>
          <w:rFonts w:eastAsia="Calibri" w:cs="Arial"/>
          <w:b/>
          <w:bCs/>
          <w:sz w:val="32"/>
          <w:szCs w:val="32"/>
          <w:lang w:val="es-MX"/>
        </w:rPr>
        <w:t xml:space="preserve">Controlador del </w:t>
      </w:r>
      <w:proofErr w:type="spellStart"/>
      <w:r w:rsidRPr="456384D6">
        <w:rPr>
          <w:rFonts w:eastAsia="Calibri" w:cs="Arial"/>
          <w:b/>
          <w:bCs/>
          <w:sz w:val="32"/>
          <w:szCs w:val="32"/>
          <w:lang w:val="es-MX"/>
        </w:rPr>
        <w:t>html</w:t>
      </w:r>
      <w:proofErr w:type="spellEnd"/>
    </w:p>
    <w:p w:rsidR="456384D6" w:rsidP="456384D6" w:rsidRDefault="456384D6" w14:paraId="0E968B2C" w14:textId="27C883B9">
      <w:pPr>
        <w:pStyle w:val="Prrafodelista"/>
        <w:numPr>
          <w:ilvl w:val="0"/>
          <w:numId w:val="8"/>
        </w:numPr>
        <w:rPr>
          <w:rFonts w:eastAsia="Calibri" w:cs="Arial"/>
          <w:szCs w:val="24"/>
          <w:lang w:val="es-MX"/>
        </w:rPr>
      </w:pPr>
      <w:proofErr w:type="spellStart"/>
      <w:r w:rsidRPr="456384D6">
        <w:rPr>
          <w:rFonts w:eastAsia="Calibri" w:cs="Arial"/>
          <w:szCs w:val="24"/>
          <w:lang w:val="es-MX"/>
        </w:rPr>
        <w:t>RegistroController</w:t>
      </w:r>
      <w:proofErr w:type="spellEnd"/>
    </w:p>
    <w:p w:rsidR="456384D6" w:rsidP="456384D6" w:rsidRDefault="456384D6" w14:paraId="7B0AD2B7" w14:textId="3AD9D918">
      <w:pPr>
        <w:rPr>
          <w:rFonts w:eastAsia="Calibri" w:cs="Arial"/>
          <w:szCs w:val="24"/>
          <w:lang w:val="es-MX"/>
        </w:rPr>
      </w:pPr>
    </w:p>
    <w:p w:rsidR="456384D6" w:rsidP="456384D6" w:rsidRDefault="456384D6" w14:paraId="2AC3EB29" w14:textId="71AA4D3A">
      <w:pPr>
        <w:rPr>
          <w:rFonts w:eastAsia="Calibri" w:cs="Arial"/>
          <w:szCs w:val="24"/>
          <w:lang w:val="es-MX"/>
        </w:rPr>
      </w:pPr>
    </w:p>
    <w:p w:rsidR="456384D6" w:rsidP="456384D6" w:rsidRDefault="456384D6" w14:paraId="49B15872" w14:textId="764A6E0E">
      <w:pPr>
        <w:rPr>
          <w:rFonts w:eastAsia="Calibri" w:cs="Arial"/>
          <w:szCs w:val="24"/>
          <w:lang w:val="es-MX"/>
        </w:rPr>
      </w:pPr>
    </w:p>
    <w:p w:rsidR="03872A02" w:rsidP="03872A02" w:rsidRDefault="03872A02" w14:paraId="0796AA3D" w14:textId="159EB7E3">
      <w:pPr>
        <w:rPr>
          <w:rFonts w:eastAsia="Calibri" w:cs="Arial"/>
          <w:szCs w:val="24"/>
          <w:lang w:val="es-MX"/>
        </w:rPr>
      </w:pPr>
    </w:p>
    <w:p w:rsidR="03872A02" w:rsidP="03872A02" w:rsidRDefault="03872A02" w14:paraId="3C6A8FB8" w14:textId="1F22F912">
      <w:pPr>
        <w:rPr>
          <w:rFonts w:eastAsia="Calibri" w:cs="Arial"/>
          <w:szCs w:val="24"/>
          <w:lang w:val="es-MX"/>
        </w:rPr>
      </w:pPr>
    </w:p>
    <w:p w:rsidR="03872A02" w:rsidP="03872A02" w:rsidRDefault="03872A02" w14:paraId="15955FBE" w14:textId="34CDDC56">
      <w:pPr>
        <w:rPr>
          <w:rFonts w:eastAsia="Calibri" w:cs="Arial"/>
          <w:szCs w:val="24"/>
          <w:lang w:val="es-MX"/>
        </w:rPr>
      </w:pPr>
    </w:p>
    <w:p w:rsidR="03872A02" w:rsidP="03872A02" w:rsidRDefault="03872A02" w14:paraId="16352724" w14:textId="39D41458">
      <w:pPr>
        <w:rPr>
          <w:rFonts w:eastAsia="Calibri" w:cs="Arial"/>
          <w:szCs w:val="24"/>
          <w:lang w:val="es-MX"/>
        </w:rPr>
      </w:pPr>
    </w:p>
    <w:p w:rsidR="03872A02" w:rsidP="03872A02" w:rsidRDefault="03872A02" w14:paraId="103B4531" w14:textId="7E94AF21">
      <w:pPr>
        <w:rPr>
          <w:rFonts w:eastAsia="Calibri" w:cs="Arial"/>
          <w:szCs w:val="24"/>
          <w:lang w:val="es-MX"/>
        </w:rPr>
      </w:pPr>
    </w:p>
    <w:p w:rsidR="5F279352" w:rsidP="5F279352" w:rsidRDefault="5F279352" w14:paraId="547F5316" w14:textId="1DAA8867">
      <w:pPr>
        <w:rPr>
          <w:lang w:val="es-MX"/>
        </w:rPr>
      </w:pPr>
    </w:p>
    <w:p w:rsidR="58DC71F1" w:rsidP="48661098" w:rsidRDefault="4E415AD5" w14:paraId="3E71A42F" w14:textId="4421624A">
      <w:pPr>
        <w:pStyle w:val="Ttulo2"/>
        <w:rPr>
          <w:b/>
          <w:bCs/>
          <w:color w:val="000000" w:themeColor="text1"/>
          <w:lang w:val="es-MX"/>
        </w:rPr>
      </w:pPr>
      <w:bookmarkStart w:name="_Toc135464743" w:id="83"/>
      <w:r w:rsidRPr="4E415AD5">
        <w:rPr>
          <w:b/>
          <w:bCs/>
          <w:color w:val="000000" w:themeColor="text1"/>
        </w:rPr>
        <w:t xml:space="preserve">5.22 Funcionalidad de Registrar Femicidios </w:t>
      </w:r>
      <w:r w:rsidRPr="4E415AD5">
        <w:rPr>
          <w:b/>
          <w:bCs/>
          <w:color w:val="000000" w:themeColor="text1"/>
          <w:lang w:val="es-MX"/>
        </w:rPr>
        <w:t>(RF-22)</w:t>
      </w:r>
      <w:bookmarkEnd w:id="83"/>
    </w:p>
    <w:p w:rsidR="196C0AD2" w:rsidP="48661098" w:rsidRDefault="196C0AD2" w14:paraId="607E96BC" w14:textId="4F88BE17">
      <w:pPr>
        <w:pStyle w:val="Ttulo2"/>
        <w:rPr>
          <w:b/>
          <w:bCs/>
          <w:color w:val="000000" w:themeColor="text1"/>
        </w:rPr>
      </w:pPr>
    </w:p>
    <w:p w:rsidR="03872A02" w:rsidP="03872A02" w:rsidRDefault="03872A02" w14:paraId="3559E72E" w14:textId="01714380">
      <w:pPr>
        <w:ind w:firstLine="705"/>
        <w:rPr>
          <w:rFonts w:eastAsia="Times New Roman" w:cs="Times New Roman"/>
          <w:szCs w:val="24"/>
        </w:rPr>
      </w:pPr>
      <w:r w:rsidRPr="03872A02">
        <w:rPr>
          <w:rFonts w:eastAsia="Times New Roman" w:cs="Times New Roman"/>
          <w:color w:val="000000" w:themeColor="text1"/>
          <w:szCs w:val="24"/>
        </w:rPr>
        <w:t xml:space="preserve">Esta funcionalidad de Bitácora debe permitir agregar una bitácora del registro cuando se elimine, modifique o cree en una entidad o campo codificado. El sistema debe permitir registrar </w:t>
      </w:r>
      <w:r w:rsidRPr="03872A02">
        <w:rPr>
          <w:rFonts w:eastAsia="Times New Roman" w:cs="Times New Roman"/>
          <w:color w:val="000000" w:themeColor="text1"/>
          <w:szCs w:val="24"/>
        </w:rPr>
        <w:lastRenderedPageBreak/>
        <w:t>automáticamente información en la bitácora cuando el administrador o usuario convencional presione la acción de crear, eliminar o actualizar en alguna entidad o campo codificado, incluyendo su id Usuario, Nombre de Usuario, Rol del usuario, Descripción que especifique en cual entidad o campo codificado y la fecha en el que se está realizando el registro de bitácora.</w:t>
      </w:r>
    </w:p>
    <w:p w:rsidR="03872A02" w:rsidRDefault="03872A02" w14:paraId="006E61E1" w14:textId="63467AB5">
      <w:r w:rsidRPr="03872A02">
        <w:rPr>
          <w:rFonts w:eastAsia="Times New Roman" w:cs="Times New Roman"/>
          <w:lang w:val="es-MX"/>
        </w:rPr>
        <w:t xml:space="preserve"> </w:t>
      </w:r>
    </w:p>
    <w:p w:rsidR="03872A02" w:rsidP="03872A02" w:rsidRDefault="03872A02" w14:paraId="09816F55" w14:textId="74797F03">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 </w:t>
      </w:r>
    </w:p>
    <w:p w:rsidR="03872A02" w:rsidP="03872A02" w:rsidRDefault="03872A02" w14:paraId="6C72F93C" w14:textId="30B310C7">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5.22.1 Diseño de procesos (Herramienta CASE)</w:t>
      </w:r>
    </w:p>
    <w:p w:rsidR="03872A02" w:rsidP="03872A02" w:rsidRDefault="03872A02" w14:paraId="7EED4F30" w14:textId="550B525A">
      <w:pPr>
        <w:rPr>
          <w:rFonts w:eastAsia="Times New Roman" w:cs="Times New Roman"/>
          <w:color w:val="002060"/>
          <w:sz w:val="28"/>
          <w:szCs w:val="28"/>
          <w:lang w:val="es-MX"/>
        </w:rPr>
      </w:pPr>
    </w:p>
    <w:p w:rsidR="03872A02" w:rsidP="03872A02" w:rsidRDefault="03872A02" w14:paraId="7D794E4B" w14:textId="2DE8C292">
      <w:r w:rsidRPr="03872A02">
        <w:rPr>
          <w:rFonts w:eastAsia="Times New Roman" w:cs="Times New Roman"/>
          <w:lang w:val="es"/>
        </w:rPr>
        <w:t xml:space="preserve"> </w:t>
      </w:r>
      <w:r>
        <w:rPr>
          <w:noProof/>
        </w:rPr>
        <w:drawing>
          <wp:inline distT="0" distB="0" distL="0" distR="0" wp14:anchorId="6F61DB1C" wp14:editId="7264B2EC">
            <wp:extent cx="4964867" cy="2381258"/>
            <wp:effectExtent l="0" t="0" r="0" b="0"/>
            <wp:docPr id="1917127627" name="Imagen 191712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l="28958" t="24815" r="4583" b="18518"/>
                    <a:stretch>
                      <a:fillRect/>
                    </a:stretch>
                  </pic:blipFill>
                  <pic:spPr>
                    <a:xfrm>
                      <a:off x="0" y="0"/>
                      <a:ext cx="4964867" cy="2381258"/>
                    </a:xfrm>
                    <a:prstGeom prst="rect">
                      <a:avLst/>
                    </a:prstGeom>
                  </pic:spPr>
                </pic:pic>
              </a:graphicData>
            </a:graphic>
          </wp:inline>
        </w:drawing>
      </w:r>
    </w:p>
    <w:p w:rsidR="03872A02" w:rsidRDefault="03872A02" w14:paraId="0D8D1BBE" w14:textId="72BD2F2B"/>
    <w:p w:rsidR="03872A02" w:rsidP="03872A02" w:rsidRDefault="03872A02" w14:paraId="289FAC04" w14:textId="466164F6">
      <w:pPr>
        <w:rPr>
          <w:rFonts w:eastAsia="Times New Roman" w:cs="Times New Roman"/>
          <w:color w:val="000000" w:themeColor="text1"/>
          <w:sz w:val="28"/>
          <w:szCs w:val="28"/>
          <w:lang w:val="es-MX"/>
        </w:rPr>
      </w:pPr>
    </w:p>
    <w:p w:rsidR="03872A02" w:rsidP="03872A02" w:rsidRDefault="03872A02" w14:paraId="08FF5453" w14:textId="653F5C49">
      <w:pPr>
        <w:rPr>
          <w:rFonts w:eastAsia="Times New Roman" w:cs="Times New Roman"/>
          <w:color w:val="000000" w:themeColor="text1"/>
          <w:sz w:val="28"/>
          <w:szCs w:val="28"/>
          <w:lang w:val="es-MX"/>
        </w:rPr>
      </w:pPr>
    </w:p>
    <w:p w:rsidR="03872A02" w:rsidP="03872A02" w:rsidRDefault="03872A02" w14:paraId="3C9C8FE8" w14:textId="0A7674A1">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5.22.2 Referencia  </w:t>
      </w:r>
    </w:p>
    <w:p w:rsidR="03872A02" w:rsidP="03872A02" w:rsidRDefault="03872A02" w14:paraId="24CF5C3A" w14:textId="2B5FE254">
      <w:pPr>
        <w:rPr>
          <w:rFonts w:eastAsia="Times New Roman" w:cs="Times New Roman"/>
          <w:sz w:val="28"/>
          <w:szCs w:val="28"/>
          <w:lang w:val="es-MX"/>
        </w:rPr>
      </w:pPr>
      <w:r w:rsidRPr="03872A02">
        <w:rPr>
          <w:rFonts w:eastAsia="Times New Roman" w:cs="Times New Roman"/>
          <w:sz w:val="28"/>
          <w:szCs w:val="28"/>
          <w:lang w:val="es-MX"/>
        </w:rPr>
        <w:t xml:space="preserve"> </w:t>
      </w:r>
    </w:p>
    <w:p w:rsidR="03872A02" w:rsidP="03872A02" w:rsidRDefault="03872A02" w14:paraId="74BBC496" w14:textId="4161A3CF">
      <w:r>
        <w:rPr>
          <w:noProof/>
        </w:rPr>
        <w:drawing>
          <wp:inline distT="0" distB="0" distL="0" distR="0" wp14:anchorId="1765858C" wp14:editId="3D4B3AC4">
            <wp:extent cx="4572000" cy="2571750"/>
            <wp:effectExtent l="0" t="0" r="0" b="0"/>
            <wp:docPr id="265761581" name="Imagen 26576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br/>
      </w:r>
      <w:r>
        <w:br/>
      </w:r>
      <w:r w:rsidRPr="03872A02">
        <w:rPr>
          <w:rFonts w:eastAsia="Times New Roman" w:cs="Times New Roman"/>
          <w:lang w:val="es"/>
        </w:rPr>
        <w:t xml:space="preserve"> </w:t>
      </w:r>
    </w:p>
    <w:p w:rsidR="03872A02" w:rsidRDefault="03872A02" w14:paraId="2A68DFCC" w14:textId="3BD40E10">
      <w:r w:rsidRPr="03872A02">
        <w:rPr>
          <w:rFonts w:eastAsia="Times New Roman" w:cs="Times New Roman"/>
          <w:lang w:val="es"/>
        </w:rPr>
        <w:t xml:space="preserve"> </w:t>
      </w:r>
    </w:p>
    <w:p w:rsidR="03872A02" w:rsidP="03872A02" w:rsidRDefault="03872A02" w14:paraId="01EC8CC7" w14:textId="44E14F3F">
      <w:pPr>
        <w:rPr>
          <w:rFonts w:eastAsia="Times New Roman" w:cs="Times New Roman"/>
          <w:szCs w:val="24"/>
          <w:lang w:val="es-MX"/>
        </w:rPr>
      </w:pPr>
      <w:r w:rsidRPr="03872A02">
        <w:rPr>
          <w:rFonts w:eastAsia="Times New Roman" w:cs="Times New Roman"/>
          <w:color w:val="000000" w:themeColor="text1"/>
          <w:lang w:val="es-MX"/>
        </w:rPr>
        <w:lastRenderedPageBreak/>
        <w:t>Interfaz número 22: Este módulo</w:t>
      </w:r>
      <w:r w:rsidRPr="03872A02">
        <w:rPr>
          <w:rFonts w:eastAsia="Times New Roman" w:cs="Times New Roman"/>
          <w:color w:val="000000" w:themeColor="text1"/>
          <w:szCs w:val="24"/>
        </w:rPr>
        <w:t xml:space="preserve"> de Bitácora debe permitir agregar una bitácora del registro cuando se elimine, modifique o cree en una entidad o campo codificado.</w:t>
      </w:r>
    </w:p>
    <w:p w:rsidR="03872A02" w:rsidP="03872A02" w:rsidRDefault="03872A02" w14:paraId="499C5CB2" w14:textId="411D6B59">
      <w:pPr>
        <w:rPr>
          <w:rFonts w:eastAsia="Times New Roman" w:cs="Times New Roman"/>
          <w:lang w:val="es"/>
        </w:rPr>
      </w:pPr>
      <w:r w:rsidRPr="03872A02">
        <w:rPr>
          <w:rFonts w:eastAsia="Times New Roman" w:cs="Times New Roman"/>
          <w:lang w:val="es"/>
        </w:rPr>
        <w:t xml:space="preserve"> </w:t>
      </w:r>
    </w:p>
    <w:p w:rsidR="03872A02" w:rsidP="03872A02" w:rsidRDefault="03872A02" w14:paraId="23B630C5" w14:textId="496A26AE">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 Mantenimiento de Bitácora  </w:t>
      </w:r>
    </w:p>
    <w:p w:rsidR="03872A02" w:rsidP="03872A02" w:rsidRDefault="03872A02" w14:paraId="1A4C3A95" w14:textId="5D2C647C">
      <w:pPr>
        <w:rPr>
          <w:rFonts w:eastAsia="Times New Roman" w:cs="Times New Roman"/>
          <w:sz w:val="28"/>
          <w:szCs w:val="28"/>
          <w:lang w:val="es-MX"/>
        </w:rPr>
      </w:pPr>
      <w:r w:rsidRPr="03872A02">
        <w:rPr>
          <w:rFonts w:eastAsia="Times New Roman" w:cs="Times New Roman"/>
          <w:sz w:val="28"/>
          <w:szCs w:val="28"/>
          <w:lang w:val="es-MX"/>
        </w:rPr>
        <w:t xml:space="preserve"> </w:t>
      </w:r>
    </w:p>
    <w:p w:rsidR="03872A02" w:rsidP="03872A02" w:rsidRDefault="03872A02" w14:paraId="3FB52C79" w14:textId="7F6BA5D0">
      <w:pPr>
        <w:rPr>
          <w:rFonts w:ascii="Segoe UI" w:hAnsi="Segoe UI" w:eastAsia="Segoe UI" w:cs="Segoe UI"/>
          <w:sz w:val="18"/>
          <w:szCs w:val="18"/>
          <w:lang w:val="es-MX"/>
        </w:rPr>
      </w:pPr>
      <w:r w:rsidRPr="03872A02">
        <w:rPr>
          <w:rFonts w:ascii="Segoe UI" w:hAnsi="Segoe UI" w:eastAsia="Segoe UI" w:cs="Segoe UI"/>
          <w:sz w:val="18"/>
          <w:szCs w:val="18"/>
          <w:lang w:val="es-MX"/>
        </w:rPr>
        <w:t xml:space="preserve"> </w:t>
      </w:r>
    </w:p>
    <w:p w:rsidR="03872A02" w:rsidP="03872A02" w:rsidRDefault="03872A02" w14:paraId="5C047948" w14:textId="730AD402">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5.22.3.1.1 Origen de Datos </w:t>
      </w:r>
    </w:p>
    <w:p w:rsidR="03872A02" w:rsidRDefault="03872A02" w14:paraId="055911CC" w14:textId="1D097C0D">
      <w:r w:rsidRPr="03872A02">
        <w:rPr>
          <w:rFonts w:eastAsia="Times New Roman" w:cs="Times New Roman"/>
          <w:sz w:val="28"/>
          <w:szCs w:val="28"/>
          <w:lang w:val="es-MX"/>
        </w:rPr>
        <w:t xml:space="preserve"> </w:t>
      </w:r>
    </w:p>
    <w:p w:rsidR="03872A02" w:rsidP="03872A02" w:rsidRDefault="03872A02" w14:paraId="11A6CF21" w14:textId="6C7B68B6">
      <w:pPr>
        <w:rPr>
          <w:rFonts w:eastAsia="Times New Roman" w:cs="Times New Roman"/>
          <w:lang w:val="es-MX"/>
        </w:rPr>
      </w:pPr>
      <w:r w:rsidRPr="03872A02">
        <w:rPr>
          <w:rFonts w:eastAsia="Times New Roman" w:cs="Times New Roman"/>
          <w:lang w:val="es-MX"/>
        </w:rPr>
        <w:t xml:space="preserve">No hay campos </w:t>
      </w:r>
    </w:p>
    <w:p w:rsidR="03872A02" w:rsidP="03872A02" w:rsidRDefault="03872A02" w14:paraId="60F50C1B" w14:textId="7D98828A">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 </w:t>
      </w:r>
    </w:p>
    <w:p w:rsidR="03872A02" w:rsidP="03872A02" w:rsidRDefault="03872A02" w14:paraId="4CA88502" w14:textId="0A885A94">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5.22.3.1.2 Destino de los Datos (Información sensible) </w:t>
      </w:r>
    </w:p>
    <w:p w:rsidR="03872A02" w:rsidP="03872A02" w:rsidRDefault="03872A02" w14:paraId="57DED8AB" w14:textId="6723EC65">
      <w:pPr>
        <w:rPr>
          <w:rFonts w:eastAsia="Times New Roman" w:cs="Times New Roman"/>
          <w:sz w:val="28"/>
          <w:szCs w:val="28"/>
          <w:lang w:val="es-MX"/>
        </w:rPr>
      </w:pPr>
      <w:r w:rsidRPr="03872A02">
        <w:rPr>
          <w:rFonts w:eastAsia="Times New Roman" w:cs="Times New Roman"/>
          <w:sz w:val="28"/>
          <w:szCs w:val="28"/>
          <w:lang w:val="es-MX"/>
        </w:rPr>
        <w:t xml:space="preserve"> </w:t>
      </w:r>
    </w:p>
    <w:p w:rsidR="03872A02" w:rsidP="03872A02" w:rsidRDefault="03872A02" w14:paraId="488CE9FD" w14:textId="622387FB">
      <w:pPr>
        <w:rPr>
          <w:rFonts w:eastAsia="Times New Roman" w:cs="Times New Roman"/>
          <w:lang w:val="es-MX"/>
        </w:rPr>
      </w:pPr>
      <w:r w:rsidRPr="03872A02">
        <w:rPr>
          <w:rFonts w:eastAsia="Times New Roman" w:cs="Times New Roman"/>
          <w:lang w:val="es-MX"/>
        </w:rPr>
        <w:t xml:space="preserve">No hay campos </w:t>
      </w:r>
    </w:p>
    <w:p w:rsidR="03872A02" w:rsidP="03872A02" w:rsidRDefault="03872A02" w14:paraId="47EAE789" w14:textId="2CAA6DBB">
      <w:pPr>
        <w:rPr>
          <w:rFonts w:eastAsia="Times New Roman" w:cs="Times New Roman"/>
          <w:lang w:val="es-MX"/>
        </w:rPr>
      </w:pPr>
      <w:r w:rsidRPr="03872A02">
        <w:rPr>
          <w:rFonts w:eastAsia="Times New Roman" w:cs="Times New Roman"/>
          <w:lang w:val="es-MX"/>
        </w:rPr>
        <w:t xml:space="preserve"> </w:t>
      </w:r>
    </w:p>
    <w:p w:rsidR="03872A02" w:rsidP="03872A02" w:rsidRDefault="03872A02" w14:paraId="1EC52275" w14:textId="404C0BCD">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5.22.3.1.3 Otras tablas Afectadas </w:t>
      </w:r>
    </w:p>
    <w:p w:rsidR="03872A02" w:rsidP="03872A02" w:rsidRDefault="03872A02" w14:paraId="14C9C453" w14:textId="4E0EEA6D">
      <w:pPr>
        <w:rPr>
          <w:rFonts w:eastAsia="Times New Roman" w:cs="Times New Roman"/>
          <w:sz w:val="28"/>
          <w:szCs w:val="28"/>
          <w:lang w:val="es-MX"/>
        </w:rPr>
      </w:pPr>
      <w:r w:rsidRPr="03872A02">
        <w:rPr>
          <w:rFonts w:eastAsia="Times New Roman" w:cs="Times New Roman"/>
          <w:sz w:val="28"/>
          <w:szCs w:val="28"/>
          <w:lang w:val="es-MX"/>
        </w:rPr>
        <w:t xml:space="preserve"> </w:t>
      </w:r>
    </w:p>
    <w:p w:rsidR="03872A02" w:rsidP="03872A02" w:rsidRDefault="03872A02" w14:paraId="3A56A1C2" w14:textId="6B4F3C3F">
      <w:pPr>
        <w:rPr>
          <w:rFonts w:eastAsia="Times New Roman" w:cs="Times New Roman"/>
          <w:lang w:val="es-MX"/>
        </w:rPr>
      </w:pPr>
      <w:proofErr w:type="spellStart"/>
      <w:r w:rsidRPr="03872A02">
        <w:rPr>
          <w:rFonts w:eastAsia="Times New Roman" w:cs="Times New Roman"/>
          <w:lang w:val="es-MX"/>
        </w:rPr>
        <w:t>Ta_Perfil</w:t>
      </w:r>
      <w:proofErr w:type="spellEnd"/>
      <w:r w:rsidRPr="03872A02">
        <w:rPr>
          <w:rFonts w:eastAsia="Times New Roman" w:cs="Times New Roman"/>
          <w:lang w:val="es-MX"/>
        </w:rPr>
        <w:t xml:space="preserve">, </w:t>
      </w:r>
      <w:proofErr w:type="spellStart"/>
      <w:r w:rsidRPr="03872A02">
        <w:rPr>
          <w:rFonts w:eastAsia="Times New Roman" w:cs="Times New Roman"/>
          <w:lang w:val="es-MX"/>
        </w:rPr>
        <w:t>Ta_Usuarios</w:t>
      </w:r>
      <w:proofErr w:type="spellEnd"/>
      <w:r w:rsidRPr="03872A02">
        <w:rPr>
          <w:rFonts w:eastAsia="Times New Roman" w:cs="Times New Roman"/>
          <w:lang w:val="es-MX"/>
        </w:rPr>
        <w:t xml:space="preserve">  </w:t>
      </w:r>
    </w:p>
    <w:p w:rsidR="03872A02" w:rsidP="03872A02" w:rsidRDefault="03872A02" w14:paraId="719EFB63" w14:textId="01E8554C">
      <w:pPr>
        <w:rPr>
          <w:rFonts w:eastAsia="Times New Roman" w:cs="Times New Roman"/>
          <w:lang w:val="es-MX"/>
        </w:rPr>
      </w:pPr>
      <w:r w:rsidRPr="03872A02">
        <w:rPr>
          <w:rFonts w:eastAsia="Times New Roman" w:cs="Times New Roman"/>
          <w:lang w:val="es-MX"/>
        </w:rPr>
        <w:t xml:space="preserve"> </w:t>
      </w:r>
    </w:p>
    <w:p w:rsidR="03872A02" w:rsidP="03872A02" w:rsidRDefault="03872A02" w14:paraId="13501D30" w14:textId="1FD17553">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5.22.3.1.4 </w:t>
      </w:r>
      <w:proofErr w:type="spellStart"/>
      <w:r w:rsidRPr="03872A02">
        <w:rPr>
          <w:rFonts w:asciiTheme="majorHAnsi" w:hAnsiTheme="majorHAnsi" w:eastAsiaTheme="majorEastAsia" w:cstheme="majorBidi"/>
          <w:b/>
          <w:bCs/>
          <w:color w:val="000000" w:themeColor="text1"/>
          <w:sz w:val="26"/>
          <w:szCs w:val="26"/>
          <w:lang w:val="es-MX"/>
        </w:rPr>
        <w:t>Grid</w:t>
      </w:r>
      <w:proofErr w:type="spellEnd"/>
      <w:r w:rsidRPr="03872A02">
        <w:rPr>
          <w:rFonts w:asciiTheme="majorHAnsi" w:hAnsiTheme="majorHAnsi" w:eastAsiaTheme="majorEastAsia" w:cstheme="majorBidi"/>
          <w:b/>
          <w:bCs/>
          <w:color w:val="000000" w:themeColor="text1"/>
          <w:sz w:val="26"/>
          <w:szCs w:val="26"/>
          <w:lang w:val="es-MX"/>
        </w:rPr>
        <w:t xml:space="preserve"> </w:t>
      </w:r>
    </w:p>
    <w:p w:rsidR="03872A02" w:rsidP="03872A02" w:rsidRDefault="03872A02" w14:paraId="3B9EA2C8" w14:textId="58D3C747">
      <w:pPr>
        <w:rPr>
          <w:rFonts w:eastAsia="Times New Roman" w:cs="Times New Roman"/>
          <w:sz w:val="28"/>
          <w:szCs w:val="28"/>
          <w:lang w:val="es-MX"/>
        </w:rPr>
      </w:pPr>
      <w:r w:rsidRPr="03872A02">
        <w:rPr>
          <w:rFonts w:eastAsia="Times New Roman" w:cs="Times New Roman"/>
          <w:sz w:val="28"/>
          <w:szCs w:val="28"/>
          <w:lang w:val="es-MX"/>
        </w:rPr>
        <w:t xml:space="preserve"> </w:t>
      </w:r>
    </w:p>
    <w:p w:rsidR="03872A02" w:rsidRDefault="03872A02" w14:paraId="6832D0B5" w14:textId="6E7EBD6E">
      <w:r w:rsidRPr="03872A02">
        <w:rPr>
          <w:rFonts w:eastAsia="Times New Roman" w:cs="Times New Roman"/>
          <w:sz w:val="28"/>
          <w:szCs w:val="28"/>
          <w:lang w:val="es-MX"/>
        </w:rPr>
        <w:t xml:space="preserve"> </w:t>
      </w:r>
    </w:p>
    <w:tbl>
      <w:tblPr>
        <w:tblW w:w="0" w:type="auto"/>
        <w:tblLook w:val="04A0" w:firstRow="1" w:lastRow="0" w:firstColumn="1" w:lastColumn="0" w:noHBand="0" w:noVBand="1"/>
      </w:tblPr>
      <w:tblGrid>
        <w:gridCol w:w="2325"/>
        <w:gridCol w:w="2325"/>
        <w:gridCol w:w="3780"/>
      </w:tblGrid>
      <w:tr w:rsidR="03872A02" w:rsidTr="03872A02" w14:paraId="2F68B933"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474B6FD8" w14:textId="035BF88E">
            <w:pPr>
              <w:jc w:val="center"/>
              <w:rPr>
                <w:rFonts w:eastAsia="Times New Roman" w:cs="Times New Roman"/>
              </w:rPr>
            </w:pPr>
            <w:r w:rsidRPr="03872A02">
              <w:rPr>
                <w:rFonts w:eastAsia="Times New Roman" w:cs="Times New Roman"/>
                <w:b/>
                <w:bCs/>
                <w:lang w:val="es-MX"/>
              </w:rPr>
              <w:t>Campos</w:t>
            </w:r>
            <w:r w:rsidRPr="03872A02">
              <w:rPr>
                <w:rFonts w:eastAsia="Times New Roman" w:cs="Times New Roman"/>
              </w:rPr>
              <w:t xml:space="preserve"> </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05658C24" w14:textId="4904394B">
            <w:pPr>
              <w:jc w:val="center"/>
              <w:rPr>
                <w:rFonts w:eastAsia="Times New Roman" w:cs="Times New Roman"/>
              </w:rPr>
            </w:pPr>
            <w:r w:rsidRPr="03872A02">
              <w:rPr>
                <w:rFonts w:eastAsia="Times New Roman" w:cs="Times New Roman"/>
                <w:b/>
                <w:bCs/>
                <w:lang w:val="es-MX"/>
              </w:rPr>
              <w:t>Visible</w:t>
            </w:r>
            <w:r w:rsidRPr="03872A02">
              <w:rPr>
                <w:rFonts w:eastAsia="Times New Roman" w:cs="Times New Roman"/>
              </w:rPr>
              <w:t xml:space="preserve"> </w:t>
            </w:r>
          </w:p>
        </w:tc>
        <w:tc>
          <w:tcPr>
            <w:tcW w:w="3780" w:type="dxa"/>
            <w:tcBorders>
              <w:top w:val="single" w:color="auto" w:sz="8" w:space="0"/>
              <w:left w:val="single" w:color="auto" w:sz="8" w:space="0"/>
              <w:bottom w:val="single" w:color="auto" w:sz="8" w:space="0"/>
              <w:right w:val="single" w:color="auto" w:sz="8" w:space="0"/>
            </w:tcBorders>
          </w:tcPr>
          <w:p w:rsidR="03872A02" w:rsidP="03872A02" w:rsidRDefault="03872A02" w14:paraId="0A072B79" w14:textId="42A0F6FE">
            <w:pPr>
              <w:jc w:val="center"/>
              <w:rPr>
                <w:rFonts w:eastAsia="Times New Roman" w:cs="Times New Roman"/>
              </w:rPr>
            </w:pPr>
            <w:r w:rsidRPr="03872A02">
              <w:rPr>
                <w:rFonts w:eastAsia="Times New Roman" w:cs="Times New Roman"/>
                <w:b/>
                <w:bCs/>
                <w:lang w:val="es-MX"/>
              </w:rPr>
              <w:t>Descripción</w:t>
            </w:r>
            <w:r w:rsidRPr="03872A02">
              <w:rPr>
                <w:rFonts w:eastAsia="Times New Roman" w:cs="Times New Roman"/>
              </w:rPr>
              <w:t xml:space="preserve"> </w:t>
            </w:r>
          </w:p>
        </w:tc>
      </w:tr>
      <w:tr w:rsidR="03872A02" w:rsidTr="03872A02" w14:paraId="31160770"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55ABF9F1" w14:textId="74A97A85">
            <w:pPr>
              <w:rPr>
                <w:rFonts w:eastAsia="Times New Roman" w:cs="Times New Roman"/>
                <w:lang w:val="es-MX"/>
              </w:rPr>
            </w:pPr>
            <w:proofErr w:type="spellStart"/>
            <w:r w:rsidRPr="03872A02">
              <w:rPr>
                <w:rFonts w:eastAsia="Times New Roman" w:cs="Times New Roman"/>
                <w:lang w:val="es-MX"/>
              </w:rPr>
              <w:t>IdUsuario</w:t>
            </w:r>
            <w:proofErr w:type="spellEnd"/>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53627007" w14:textId="41934EA9">
            <w:pPr>
              <w:rPr>
                <w:rFonts w:eastAsia="Times New Roman" w:cs="Times New Roman"/>
              </w:rPr>
            </w:pPr>
            <w:r w:rsidRPr="03872A02">
              <w:rPr>
                <w:rFonts w:eastAsia="Times New Roman" w:cs="Times New Roman"/>
                <w:lang w:val="es-MX"/>
              </w:rPr>
              <w:t>No</w:t>
            </w:r>
            <w:r w:rsidRPr="03872A02">
              <w:rPr>
                <w:rFonts w:eastAsia="Times New Roman" w:cs="Times New Roman"/>
              </w:rPr>
              <w:t xml:space="preserve"> </w:t>
            </w:r>
          </w:p>
        </w:tc>
        <w:tc>
          <w:tcPr>
            <w:tcW w:w="3780" w:type="dxa"/>
            <w:tcBorders>
              <w:top w:val="single" w:color="auto" w:sz="8" w:space="0"/>
              <w:left w:val="single" w:color="auto" w:sz="8" w:space="0"/>
              <w:bottom w:val="single" w:color="auto" w:sz="8" w:space="0"/>
              <w:right w:val="single" w:color="auto" w:sz="8" w:space="0"/>
            </w:tcBorders>
          </w:tcPr>
          <w:p w:rsidR="03872A02" w:rsidP="03872A02" w:rsidRDefault="03872A02" w14:paraId="4C7004AC" w14:textId="3B058E1E">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CI_Id</w:t>
            </w:r>
            <w:proofErr w:type="spellEnd"/>
          </w:p>
        </w:tc>
      </w:tr>
      <w:tr w:rsidR="03872A02" w:rsidTr="03872A02" w14:paraId="0C538905"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4FB28DAF" w14:textId="5BB9F156">
            <w:pPr>
              <w:rPr>
                <w:rFonts w:eastAsia="Times New Roman" w:cs="Times New Roman"/>
              </w:rPr>
            </w:pPr>
            <w:r w:rsidRPr="03872A02">
              <w:rPr>
                <w:rFonts w:eastAsia="Times New Roman" w:cs="Times New Roman"/>
              </w:rPr>
              <w:t>Usuario</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108A5FCE" w14:textId="4FE22CE4">
            <w:pPr>
              <w:rPr>
                <w:rFonts w:eastAsia="Times New Roman" w:cs="Times New Roman"/>
              </w:rPr>
            </w:pPr>
            <w:r w:rsidRPr="03872A02">
              <w:rPr>
                <w:rFonts w:eastAsia="Times New Roman" w:cs="Times New Roman"/>
                <w:lang w:val="es-MX"/>
              </w:rPr>
              <w:t>Si</w:t>
            </w:r>
            <w:r w:rsidRPr="03872A02">
              <w:rPr>
                <w:rFonts w:eastAsia="Times New Roman" w:cs="Times New Roman"/>
              </w:rPr>
              <w:t xml:space="preserve"> </w:t>
            </w:r>
          </w:p>
        </w:tc>
        <w:tc>
          <w:tcPr>
            <w:tcW w:w="3780" w:type="dxa"/>
            <w:tcBorders>
              <w:top w:val="single" w:color="auto" w:sz="8" w:space="0"/>
              <w:left w:val="single" w:color="auto" w:sz="8" w:space="0"/>
              <w:bottom w:val="single" w:color="auto" w:sz="8" w:space="0"/>
              <w:right w:val="single" w:color="auto" w:sz="8" w:space="0"/>
            </w:tcBorders>
          </w:tcPr>
          <w:p w:rsidR="03872A02" w:rsidP="03872A02" w:rsidRDefault="03872A02" w14:paraId="18B298FB" w14:textId="5FFCCED2">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CV_DNI_Usuario</w:t>
            </w:r>
            <w:proofErr w:type="spellEnd"/>
          </w:p>
        </w:tc>
      </w:tr>
      <w:tr w:rsidR="03872A02" w:rsidTr="03872A02" w14:paraId="276777FF"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07D07810" w14:textId="767F7905">
            <w:pPr>
              <w:rPr>
                <w:rFonts w:eastAsia="Times New Roman" w:cs="Times New Roman"/>
              </w:rPr>
            </w:pPr>
            <w:r w:rsidRPr="03872A02">
              <w:rPr>
                <w:rFonts w:eastAsia="Times New Roman" w:cs="Times New Roman"/>
              </w:rPr>
              <w:t>Rol</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7534DEFB" w14:textId="60CF34AA">
            <w:pPr>
              <w:rPr>
                <w:rFonts w:eastAsia="Times New Roman" w:cs="Times New Roman"/>
                <w:lang w:val="es-MX"/>
              </w:rPr>
            </w:pPr>
            <w:r w:rsidRPr="03872A02">
              <w:rPr>
                <w:rFonts w:eastAsia="Times New Roman" w:cs="Times New Roman"/>
                <w:lang w:val="es-MX"/>
              </w:rPr>
              <w:t>Si</w:t>
            </w:r>
          </w:p>
        </w:tc>
        <w:tc>
          <w:tcPr>
            <w:tcW w:w="3780" w:type="dxa"/>
            <w:tcBorders>
              <w:top w:val="single" w:color="auto" w:sz="8" w:space="0"/>
              <w:left w:val="single" w:color="auto" w:sz="8" w:space="0"/>
              <w:bottom w:val="single" w:color="auto" w:sz="8" w:space="0"/>
              <w:right w:val="single" w:color="auto" w:sz="8" w:space="0"/>
            </w:tcBorders>
          </w:tcPr>
          <w:p w:rsidR="03872A02" w:rsidP="03872A02" w:rsidRDefault="03872A02" w14:paraId="3692481D" w14:textId="525838BE">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CV_Rol</w:t>
            </w:r>
            <w:proofErr w:type="spellEnd"/>
          </w:p>
        </w:tc>
      </w:tr>
      <w:tr w:rsidR="03872A02" w:rsidTr="03872A02" w14:paraId="0B1EA10E"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626FB52E" w14:textId="399B09B2">
            <w:pPr>
              <w:rPr>
                <w:rFonts w:eastAsia="Times New Roman" w:cs="Times New Roman"/>
              </w:rPr>
            </w:pPr>
            <w:r w:rsidRPr="03872A02">
              <w:rPr>
                <w:rFonts w:eastAsia="Times New Roman" w:cs="Times New Roman"/>
                <w:lang w:val="es-MX"/>
              </w:rPr>
              <w:t xml:space="preserve">Descripción </w:t>
            </w:r>
            <w:r w:rsidRPr="03872A02">
              <w:rPr>
                <w:rFonts w:eastAsia="Times New Roman" w:cs="Times New Roman"/>
              </w:rPr>
              <w:t xml:space="preserve"> </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1A7D5A17" w14:textId="5787416B">
            <w:pPr>
              <w:rPr>
                <w:rFonts w:eastAsia="Times New Roman" w:cs="Times New Roman"/>
                <w:lang w:val="es-MX"/>
              </w:rPr>
            </w:pPr>
            <w:r w:rsidRPr="03872A02">
              <w:rPr>
                <w:rFonts w:eastAsia="Times New Roman" w:cs="Times New Roman"/>
                <w:lang w:val="es-MX"/>
              </w:rPr>
              <w:t>SI</w:t>
            </w:r>
          </w:p>
        </w:tc>
        <w:tc>
          <w:tcPr>
            <w:tcW w:w="3780" w:type="dxa"/>
            <w:tcBorders>
              <w:top w:val="single" w:color="auto" w:sz="8" w:space="0"/>
              <w:left w:val="single" w:color="auto" w:sz="8" w:space="0"/>
              <w:bottom w:val="single" w:color="auto" w:sz="8" w:space="0"/>
              <w:right w:val="single" w:color="auto" w:sz="8" w:space="0"/>
            </w:tcBorders>
          </w:tcPr>
          <w:p w:rsidR="03872A02" w:rsidP="03872A02" w:rsidRDefault="03872A02" w14:paraId="7E76C668" w14:textId="62DC425B">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CV_Descripcion</w:t>
            </w:r>
            <w:proofErr w:type="spellEnd"/>
          </w:p>
        </w:tc>
      </w:tr>
      <w:tr w:rsidR="03872A02" w:rsidTr="03872A02" w14:paraId="2107A10A"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295CCEB2" w14:textId="4B045CD9">
            <w:pPr>
              <w:rPr>
                <w:rFonts w:eastAsia="Times New Roman" w:cs="Times New Roman"/>
              </w:rPr>
            </w:pPr>
            <w:r w:rsidRPr="03872A02">
              <w:rPr>
                <w:rFonts w:eastAsia="Times New Roman" w:cs="Times New Roman"/>
              </w:rPr>
              <w:t>Fecha</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0EC73A52" w14:textId="790F70EF">
            <w:pPr>
              <w:rPr>
                <w:rFonts w:eastAsia="Times New Roman" w:cs="Times New Roman"/>
              </w:rPr>
            </w:pPr>
            <w:r w:rsidRPr="03872A02">
              <w:rPr>
                <w:rFonts w:eastAsia="Times New Roman" w:cs="Times New Roman"/>
              </w:rPr>
              <w:t xml:space="preserve"> Si</w:t>
            </w:r>
          </w:p>
        </w:tc>
        <w:tc>
          <w:tcPr>
            <w:tcW w:w="3780" w:type="dxa"/>
            <w:tcBorders>
              <w:top w:val="single" w:color="auto" w:sz="8" w:space="0"/>
              <w:left w:val="single" w:color="auto" w:sz="8" w:space="0"/>
              <w:bottom w:val="single" w:color="auto" w:sz="8" w:space="0"/>
              <w:right w:val="single" w:color="auto" w:sz="8" w:space="0"/>
            </w:tcBorders>
          </w:tcPr>
          <w:p w:rsidR="03872A02" w:rsidP="03872A02" w:rsidRDefault="03872A02" w14:paraId="23149BE6" w14:textId="6E1FA612">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CT_Fecha</w:t>
            </w:r>
            <w:proofErr w:type="spellEnd"/>
          </w:p>
        </w:tc>
      </w:tr>
    </w:tbl>
    <w:p w:rsidR="03872A02" w:rsidRDefault="03872A02" w14:paraId="38F307E3" w14:textId="018B90BC">
      <w:r w:rsidRPr="03872A02">
        <w:rPr>
          <w:rFonts w:eastAsia="Times New Roman" w:cs="Times New Roman"/>
          <w:lang w:val="es-MX"/>
        </w:rPr>
        <w:t xml:space="preserve"> </w:t>
      </w:r>
    </w:p>
    <w:p w:rsidR="03872A02" w:rsidP="03872A02" w:rsidRDefault="03872A02" w14:paraId="7E09A74B" w14:textId="587CBDFD">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5.22.3.1.5 Detalle de la Implementación </w:t>
      </w:r>
    </w:p>
    <w:p w:rsidR="03872A02" w:rsidP="03872A02" w:rsidRDefault="03872A02" w14:paraId="4EC3C9CE" w14:textId="1A3568FA">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 </w:t>
      </w:r>
    </w:p>
    <w:p w:rsidR="03872A02" w:rsidP="03872A02" w:rsidRDefault="03872A02" w14:paraId="15803CEB" w14:textId="715BF979">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5.22.3.1.5.1 Agregar Bitácora</w:t>
      </w:r>
    </w:p>
    <w:p w:rsidR="03872A02" w:rsidP="03872A02" w:rsidRDefault="03872A02" w14:paraId="0AD4ABDD" w14:textId="4BD2EA57">
      <w:pPr>
        <w:rPr>
          <w:rFonts w:eastAsia="Times New Roman" w:cs="Times New Roman"/>
          <w:b/>
          <w:bCs/>
          <w:color w:val="000000" w:themeColor="text1"/>
          <w:lang w:val="es-MX"/>
        </w:rPr>
      </w:pPr>
      <w:r w:rsidRPr="03872A02">
        <w:rPr>
          <w:rFonts w:eastAsia="Times New Roman" w:cs="Times New Roman"/>
          <w:b/>
          <w:bCs/>
          <w:color w:val="000000" w:themeColor="text1"/>
          <w:lang w:val="es-MX"/>
        </w:rPr>
        <w:t xml:space="preserve"> </w:t>
      </w:r>
    </w:p>
    <w:p w:rsidR="03872A02" w:rsidP="03872A02" w:rsidRDefault="03872A02" w14:paraId="64CFF6FA" w14:textId="6DEF1871">
      <w:pPr>
        <w:rPr>
          <w:rFonts w:eastAsia="Times New Roman" w:cs="Times New Roman"/>
          <w:szCs w:val="24"/>
          <w:lang w:val="es-MX"/>
        </w:rPr>
      </w:pPr>
      <w:r w:rsidRPr="03872A02">
        <w:rPr>
          <w:rFonts w:eastAsia="Times New Roman" w:cs="Times New Roman"/>
          <w:color w:val="000000" w:themeColor="text1"/>
          <w:szCs w:val="24"/>
          <w:lang w:val="es-MX"/>
        </w:rPr>
        <w:t>El sistema debe permitir registrar automáticamente información en la bitácora cuando el administrador o usuario convencional presione la acción de crear, eliminar o actualizar en alguna entidad o campo codificado, incluyendo su id Usuario, Nombre de Usuario, Rol del usuario, Descripción que especifique en cual entidad o campo codificado y la fecha en el que se está realizando el registro de bitácora.</w:t>
      </w:r>
    </w:p>
    <w:p w:rsidR="03872A02" w:rsidP="03872A02" w:rsidRDefault="03872A02" w14:paraId="5E28E1E3" w14:textId="536BBFE6">
      <w:pPr>
        <w:rPr>
          <w:rFonts w:eastAsia="Times New Roman" w:cs="Times New Roman"/>
          <w:lang w:val="es-MX"/>
        </w:rPr>
      </w:pPr>
    </w:p>
    <w:p w:rsidR="03872A02" w:rsidRDefault="03872A02" w14:paraId="1F40E9CC" w14:textId="37764565">
      <w:r w:rsidRPr="03872A02">
        <w:rPr>
          <w:rFonts w:eastAsia="Times New Roman" w:cs="Times New Roman"/>
          <w:lang w:val="es-MX"/>
        </w:rPr>
        <w:t xml:space="preserve"> </w:t>
      </w:r>
    </w:p>
    <w:p w:rsidR="03872A02" w:rsidP="03872A02" w:rsidRDefault="03872A02" w14:paraId="71180D7D" w14:textId="5BACC379">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 Registro de </w:t>
      </w:r>
      <w:proofErr w:type="spellStart"/>
      <w:r w:rsidRPr="03872A02">
        <w:rPr>
          <w:rFonts w:asciiTheme="majorHAnsi" w:hAnsiTheme="majorHAnsi" w:eastAsiaTheme="majorEastAsia" w:cstheme="majorBidi"/>
          <w:b/>
          <w:bCs/>
          <w:color w:val="000000" w:themeColor="text1"/>
          <w:sz w:val="26"/>
          <w:szCs w:val="26"/>
          <w:lang w:val="es-MX"/>
        </w:rPr>
        <w:t>Bitacora</w:t>
      </w:r>
      <w:proofErr w:type="spellEnd"/>
      <w:r w:rsidRPr="03872A02">
        <w:rPr>
          <w:rFonts w:asciiTheme="majorHAnsi" w:hAnsiTheme="majorHAnsi" w:eastAsiaTheme="majorEastAsia" w:cstheme="majorBidi"/>
          <w:b/>
          <w:bCs/>
          <w:color w:val="000000" w:themeColor="text1"/>
          <w:sz w:val="26"/>
          <w:szCs w:val="26"/>
          <w:lang w:val="es-MX"/>
        </w:rPr>
        <w:t xml:space="preserve"> </w:t>
      </w:r>
    </w:p>
    <w:p w:rsidR="03872A02" w:rsidP="03872A02" w:rsidRDefault="03872A02" w14:paraId="5DB2AC53" w14:textId="62C03208">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 </w:t>
      </w:r>
    </w:p>
    <w:p w:rsidR="03872A02" w:rsidP="03872A02" w:rsidRDefault="03872A02" w14:paraId="600E77A8" w14:textId="0F364928">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5.22.3.1.1 Origen de Datos </w:t>
      </w:r>
    </w:p>
    <w:p w:rsidR="03872A02" w:rsidRDefault="03872A02" w14:paraId="31508EDF" w14:textId="4E9C2477">
      <w:r w:rsidRPr="03872A02">
        <w:rPr>
          <w:rFonts w:eastAsia="Times New Roman" w:cs="Times New Roman"/>
          <w:sz w:val="28"/>
          <w:szCs w:val="28"/>
          <w:lang w:val="es-MX"/>
        </w:rPr>
        <w:t xml:space="preserve"> </w:t>
      </w:r>
    </w:p>
    <w:tbl>
      <w:tblPr>
        <w:tblW w:w="0" w:type="auto"/>
        <w:tblLook w:val="04A0" w:firstRow="1" w:lastRow="0" w:firstColumn="1" w:lastColumn="0" w:noHBand="0" w:noVBand="1"/>
      </w:tblPr>
      <w:tblGrid>
        <w:gridCol w:w="2325"/>
        <w:gridCol w:w="2325"/>
        <w:gridCol w:w="4455"/>
      </w:tblGrid>
      <w:tr w:rsidR="03872A02" w:rsidTr="03872A02" w14:paraId="730D44CF"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09AF625D" w14:textId="035BF88E">
            <w:pPr>
              <w:jc w:val="center"/>
              <w:rPr>
                <w:rFonts w:eastAsia="Times New Roman" w:cs="Times New Roman"/>
              </w:rPr>
            </w:pPr>
            <w:r w:rsidRPr="03872A02">
              <w:rPr>
                <w:rFonts w:eastAsia="Times New Roman" w:cs="Times New Roman"/>
                <w:b/>
                <w:bCs/>
                <w:lang w:val="es-MX"/>
              </w:rPr>
              <w:lastRenderedPageBreak/>
              <w:t>Campos</w:t>
            </w:r>
            <w:r w:rsidRPr="03872A02">
              <w:rPr>
                <w:rFonts w:eastAsia="Times New Roman" w:cs="Times New Roman"/>
              </w:rPr>
              <w:t xml:space="preserve"> </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64BAE467" w14:textId="4904394B">
            <w:pPr>
              <w:jc w:val="center"/>
              <w:rPr>
                <w:rFonts w:eastAsia="Times New Roman" w:cs="Times New Roman"/>
              </w:rPr>
            </w:pPr>
            <w:r w:rsidRPr="03872A02">
              <w:rPr>
                <w:rFonts w:eastAsia="Times New Roman" w:cs="Times New Roman"/>
                <w:b/>
                <w:bCs/>
                <w:lang w:val="es-MX"/>
              </w:rPr>
              <w:t>Visible</w:t>
            </w:r>
            <w:r w:rsidRPr="03872A02">
              <w:rPr>
                <w:rFonts w:eastAsia="Times New Roman" w:cs="Times New Roman"/>
              </w:rPr>
              <w:t xml:space="preserve"> </w:t>
            </w:r>
          </w:p>
        </w:tc>
        <w:tc>
          <w:tcPr>
            <w:tcW w:w="4455" w:type="dxa"/>
            <w:tcBorders>
              <w:top w:val="single" w:color="auto" w:sz="8" w:space="0"/>
              <w:left w:val="single" w:color="auto" w:sz="8" w:space="0"/>
              <w:bottom w:val="single" w:color="auto" w:sz="8" w:space="0"/>
              <w:right w:val="single" w:color="auto" w:sz="8" w:space="0"/>
            </w:tcBorders>
          </w:tcPr>
          <w:p w:rsidR="03872A02" w:rsidP="03872A02" w:rsidRDefault="03872A02" w14:paraId="346B61FE" w14:textId="42A0F6FE">
            <w:pPr>
              <w:jc w:val="center"/>
              <w:rPr>
                <w:rFonts w:eastAsia="Times New Roman" w:cs="Times New Roman"/>
              </w:rPr>
            </w:pPr>
            <w:r w:rsidRPr="03872A02">
              <w:rPr>
                <w:rFonts w:eastAsia="Times New Roman" w:cs="Times New Roman"/>
                <w:b/>
                <w:bCs/>
                <w:lang w:val="es-MX"/>
              </w:rPr>
              <w:t>Descripción</w:t>
            </w:r>
            <w:r w:rsidRPr="03872A02">
              <w:rPr>
                <w:rFonts w:eastAsia="Times New Roman" w:cs="Times New Roman"/>
              </w:rPr>
              <w:t xml:space="preserve"> </w:t>
            </w:r>
          </w:p>
        </w:tc>
      </w:tr>
      <w:tr w:rsidR="03872A02" w:rsidTr="03872A02" w14:paraId="3F2E9E9E"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07743060" w14:textId="535D197A">
            <w:pPr>
              <w:rPr>
                <w:rFonts w:eastAsia="Times New Roman" w:cs="Times New Roman"/>
                <w:lang w:val="es-MX"/>
              </w:rPr>
            </w:pPr>
            <w:r w:rsidRPr="03872A02">
              <w:rPr>
                <w:rFonts w:eastAsia="Times New Roman" w:cs="Times New Roman"/>
                <w:lang w:val="es-MX"/>
              </w:rPr>
              <w:t>Id Usuario</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0325E7FE" w14:textId="0FE403D9">
            <w:pPr>
              <w:rPr>
                <w:rFonts w:eastAsia="Times New Roman" w:cs="Times New Roman"/>
                <w:lang w:val="es-MX"/>
              </w:rPr>
            </w:pPr>
            <w:r w:rsidRPr="03872A02">
              <w:rPr>
                <w:rFonts w:eastAsia="Times New Roman" w:cs="Times New Roman"/>
                <w:lang w:val="es-MX"/>
              </w:rPr>
              <w:t>Si</w:t>
            </w:r>
          </w:p>
        </w:tc>
        <w:tc>
          <w:tcPr>
            <w:tcW w:w="4455" w:type="dxa"/>
            <w:tcBorders>
              <w:top w:val="single" w:color="auto" w:sz="8" w:space="0"/>
              <w:left w:val="single" w:color="auto" w:sz="8" w:space="0"/>
              <w:bottom w:val="single" w:color="auto" w:sz="8" w:space="0"/>
              <w:right w:val="single" w:color="auto" w:sz="8" w:space="0"/>
            </w:tcBorders>
          </w:tcPr>
          <w:p w:rsidR="03872A02" w:rsidP="03872A02" w:rsidRDefault="03872A02" w14:paraId="20D58A99" w14:textId="08791F77">
            <w:pPr>
              <w:rPr>
                <w:rFonts w:eastAsia="Times New Roman" w:cs="Times New Roman"/>
                <w:lang w:val="es-MX"/>
              </w:rPr>
            </w:pPr>
            <w:r w:rsidRPr="03872A02">
              <w:rPr>
                <w:rFonts w:eastAsia="Times New Roman" w:cs="Times New Roman"/>
                <w:lang w:val="es-MX"/>
              </w:rPr>
              <w:t>Se obtiene del sistema al seleccionar alguna acción (Crear, Actualizar, Eliminar)</w:t>
            </w:r>
          </w:p>
        </w:tc>
      </w:tr>
      <w:tr w:rsidR="03872A02" w:rsidTr="03872A02" w14:paraId="75EDADD0"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65994833" w14:textId="5BB9F156">
            <w:pPr>
              <w:rPr>
                <w:rFonts w:eastAsia="Times New Roman" w:cs="Times New Roman"/>
              </w:rPr>
            </w:pPr>
            <w:r w:rsidRPr="03872A02">
              <w:rPr>
                <w:rFonts w:eastAsia="Times New Roman" w:cs="Times New Roman"/>
              </w:rPr>
              <w:t>Usuario</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7B79ADD3" w14:textId="4FE22CE4">
            <w:pPr>
              <w:rPr>
                <w:rFonts w:eastAsia="Times New Roman" w:cs="Times New Roman"/>
              </w:rPr>
            </w:pPr>
            <w:r w:rsidRPr="03872A02">
              <w:rPr>
                <w:rFonts w:eastAsia="Times New Roman" w:cs="Times New Roman"/>
                <w:lang w:val="es-MX"/>
              </w:rPr>
              <w:t>Si</w:t>
            </w:r>
            <w:r w:rsidRPr="03872A02">
              <w:rPr>
                <w:rFonts w:eastAsia="Times New Roman" w:cs="Times New Roman"/>
              </w:rPr>
              <w:t xml:space="preserve"> </w:t>
            </w:r>
          </w:p>
        </w:tc>
        <w:tc>
          <w:tcPr>
            <w:tcW w:w="4455" w:type="dxa"/>
            <w:tcBorders>
              <w:top w:val="single" w:color="auto" w:sz="8" w:space="0"/>
              <w:left w:val="single" w:color="auto" w:sz="8" w:space="0"/>
              <w:bottom w:val="single" w:color="auto" w:sz="8" w:space="0"/>
              <w:right w:val="single" w:color="auto" w:sz="8" w:space="0"/>
            </w:tcBorders>
          </w:tcPr>
          <w:p w:rsidR="03872A02" w:rsidP="03872A02" w:rsidRDefault="03872A02" w14:paraId="2196463F" w14:textId="27A81BF5">
            <w:pPr>
              <w:rPr>
                <w:rFonts w:eastAsia="Times New Roman" w:cs="Times New Roman"/>
                <w:lang w:val="es-MX"/>
              </w:rPr>
            </w:pPr>
            <w:r w:rsidRPr="03872A02">
              <w:rPr>
                <w:rFonts w:eastAsia="Times New Roman" w:cs="Times New Roman"/>
                <w:lang w:val="es-MX"/>
              </w:rPr>
              <w:t>Se obtiene del sistema al seleccionar alguna acción (Crear, Actualizar, Eliminar)</w:t>
            </w:r>
          </w:p>
        </w:tc>
      </w:tr>
      <w:tr w:rsidR="03872A02" w:rsidTr="03872A02" w14:paraId="3DF88AC6"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4ED51763" w14:textId="767F7905">
            <w:pPr>
              <w:rPr>
                <w:rFonts w:eastAsia="Times New Roman" w:cs="Times New Roman"/>
              </w:rPr>
            </w:pPr>
            <w:r w:rsidRPr="03872A02">
              <w:rPr>
                <w:rFonts w:eastAsia="Times New Roman" w:cs="Times New Roman"/>
              </w:rPr>
              <w:t>Rol</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1F80D7F6" w14:textId="60CF34AA">
            <w:pPr>
              <w:rPr>
                <w:rFonts w:eastAsia="Times New Roman" w:cs="Times New Roman"/>
                <w:lang w:val="es-MX"/>
              </w:rPr>
            </w:pPr>
            <w:r w:rsidRPr="03872A02">
              <w:rPr>
                <w:rFonts w:eastAsia="Times New Roman" w:cs="Times New Roman"/>
                <w:lang w:val="es-MX"/>
              </w:rPr>
              <w:t>Si</w:t>
            </w:r>
          </w:p>
        </w:tc>
        <w:tc>
          <w:tcPr>
            <w:tcW w:w="4455" w:type="dxa"/>
            <w:tcBorders>
              <w:top w:val="single" w:color="auto" w:sz="8" w:space="0"/>
              <w:left w:val="single" w:color="auto" w:sz="8" w:space="0"/>
              <w:bottom w:val="single" w:color="auto" w:sz="8" w:space="0"/>
              <w:right w:val="single" w:color="auto" w:sz="8" w:space="0"/>
            </w:tcBorders>
          </w:tcPr>
          <w:p w:rsidR="03872A02" w:rsidP="03872A02" w:rsidRDefault="03872A02" w14:paraId="0733D640" w14:textId="34EB1893">
            <w:pPr>
              <w:rPr>
                <w:rFonts w:eastAsia="Times New Roman" w:cs="Times New Roman"/>
                <w:lang w:val="es-MX"/>
              </w:rPr>
            </w:pPr>
            <w:r w:rsidRPr="03872A02">
              <w:rPr>
                <w:rFonts w:eastAsia="Times New Roman" w:cs="Times New Roman"/>
                <w:lang w:val="es-MX"/>
              </w:rPr>
              <w:t>Se obtiene del sistema al seleccionar alguna acción (Crear, Actualizar, Eliminar)</w:t>
            </w:r>
          </w:p>
        </w:tc>
      </w:tr>
      <w:tr w:rsidR="03872A02" w:rsidTr="03872A02" w14:paraId="5E5646FB"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375E0DA3" w14:textId="399B09B2">
            <w:pPr>
              <w:rPr>
                <w:rFonts w:eastAsia="Times New Roman" w:cs="Times New Roman"/>
              </w:rPr>
            </w:pPr>
            <w:r w:rsidRPr="03872A02">
              <w:rPr>
                <w:rFonts w:eastAsia="Times New Roman" w:cs="Times New Roman"/>
                <w:lang w:val="es-MX"/>
              </w:rPr>
              <w:t xml:space="preserve">Descripción </w:t>
            </w:r>
            <w:r w:rsidRPr="03872A02">
              <w:rPr>
                <w:rFonts w:eastAsia="Times New Roman" w:cs="Times New Roman"/>
              </w:rPr>
              <w:t xml:space="preserve"> </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0B77B059" w14:textId="5787416B">
            <w:pPr>
              <w:rPr>
                <w:rFonts w:eastAsia="Times New Roman" w:cs="Times New Roman"/>
                <w:lang w:val="es-MX"/>
              </w:rPr>
            </w:pPr>
            <w:r w:rsidRPr="03872A02">
              <w:rPr>
                <w:rFonts w:eastAsia="Times New Roman" w:cs="Times New Roman"/>
                <w:lang w:val="es-MX"/>
              </w:rPr>
              <w:t>SI</w:t>
            </w:r>
          </w:p>
        </w:tc>
        <w:tc>
          <w:tcPr>
            <w:tcW w:w="4455" w:type="dxa"/>
            <w:tcBorders>
              <w:top w:val="single" w:color="auto" w:sz="8" w:space="0"/>
              <w:left w:val="single" w:color="auto" w:sz="8" w:space="0"/>
              <w:bottom w:val="single" w:color="auto" w:sz="8" w:space="0"/>
              <w:right w:val="single" w:color="auto" w:sz="8" w:space="0"/>
            </w:tcBorders>
          </w:tcPr>
          <w:p w:rsidR="03872A02" w:rsidP="03872A02" w:rsidRDefault="03872A02" w14:paraId="1FFB3F36" w14:textId="21CFAF99">
            <w:pPr>
              <w:rPr>
                <w:rFonts w:eastAsia="Times New Roman" w:cs="Times New Roman"/>
                <w:lang w:val="es-MX"/>
              </w:rPr>
            </w:pPr>
            <w:r w:rsidRPr="03872A02">
              <w:rPr>
                <w:rFonts w:eastAsia="Times New Roman" w:cs="Times New Roman"/>
                <w:lang w:val="es-MX"/>
              </w:rPr>
              <w:t>Se obtiene del sistema al seleccionar alguna acción (Crear, Actualizar, Eliminar)</w:t>
            </w:r>
          </w:p>
        </w:tc>
      </w:tr>
      <w:tr w:rsidR="03872A02" w:rsidTr="03872A02" w14:paraId="77A7C0E3" w14:textId="77777777">
        <w:trPr>
          <w:trHeight w:val="300"/>
        </w:trPr>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7BDDCEB5" w14:textId="4B045CD9">
            <w:pPr>
              <w:rPr>
                <w:rFonts w:eastAsia="Times New Roman" w:cs="Times New Roman"/>
              </w:rPr>
            </w:pPr>
            <w:r w:rsidRPr="03872A02">
              <w:rPr>
                <w:rFonts w:eastAsia="Times New Roman" w:cs="Times New Roman"/>
              </w:rPr>
              <w:t>Fecha</w:t>
            </w:r>
          </w:p>
        </w:tc>
        <w:tc>
          <w:tcPr>
            <w:tcW w:w="2325" w:type="dxa"/>
            <w:tcBorders>
              <w:top w:val="single" w:color="auto" w:sz="8" w:space="0"/>
              <w:left w:val="single" w:color="auto" w:sz="8" w:space="0"/>
              <w:bottom w:val="single" w:color="auto" w:sz="8" w:space="0"/>
              <w:right w:val="single" w:color="auto" w:sz="8" w:space="0"/>
            </w:tcBorders>
          </w:tcPr>
          <w:p w:rsidR="03872A02" w:rsidP="03872A02" w:rsidRDefault="03872A02" w14:paraId="7527F849" w14:textId="790F70EF">
            <w:pPr>
              <w:rPr>
                <w:rFonts w:eastAsia="Times New Roman" w:cs="Times New Roman"/>
              </w:rPr>
            </w:pPr>
            <w:r w:rsidRPr="03872A02">
              <w:rPr>
                <w:rFonts w:eastAsia="Times New Roman" w:cs="Times New Roman"/>
              </w:rPr>
              <w:t xml:space="preserve"> Si</w:t>
            </w:r>
          </w:p>
        </w:tc>
        <w:tc>
          <w:tcPr>
            <w:tcW w:w="4455" w:type="dxa"/>
            <w:tcBorders>
              <w:top w:val="single" w:color="auto" w:sz="8" w:space="0"/>
              <w:left w:val="single" w:color="auto" w:sz="8" w:space="0"/>
              <w:bottom w:val="single" w:color="auto" w:sz="8" w:space="0"/>
              <w:right w:val="single" w:color="auto" w:sz="8" w:space="0"/>
            </w:tcBorders>
          </w:tcPr>
          <w:p w:rsidR="03872A02" w:rsidP="03872A02" w:rsidRDefault="03872A02" w14:paraId="45087BC9" w14:textId="0E82BBE5">
            <w:pPr>
              <w:rPr>
                <w:rFonts w:eastAsia="Times New Roman" w:cs="Times New Roman"/>
                <w:lang w:val="es-MX"/>
              </w:rPr>
            </w:pPr>
            <w:r w:rsidRPr="03872A02">
              <w:rPr>
                <w:rFonts w:eastAsia="Times New Roman" w:cs="Times New Roman"/>
                <w:lang w:val="es-MX"/>
              </w:rPr>
              <w:t>Se obtiene del sistema al seleccionar alguna acción (Crear, Actualizar, Eliminar)</w:t>
            </w:r>
          </w:p>
        </w:tc>
      </w:tr>
    </w:tbl>
    <w:p w:rsidR="03872A02" w:rsidRDefault="03872A02" w14:paraId="57F398CC" w14:textId="2CD049D5">
      <w:r w:rsidRPr="03872A02">
        <w:rPr>
          <w:rFonts w:eastAsia="Times New Roman" w:cs="Times New Roman"/>
          <w:lang w:val="es-MX"/>
        </w:rPr>
        <w:t xml:space="preserve"> </w:t>
      </w:r>
    </w:p>
    <w:p w:rsidR="03872A02" w:rsidP="03872A02" w:rsidRDefault="03872A02" w14:paraId="36BF07E5" w14:textId="66BD3108">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5.22.3.1.2 Destino de los Datos (Información sensible) </w:t>
      </w:r>
    </w:p>
    <w:p w:rsidR="03872A02" w:rsidRDefault="03872A02" w14:paraId="3BB42629" w14:textId="4A8889A9">
      <w:r w:rsidRPr="03872A02">
        <w:rPr>
          <w:rFonts w:eastAsia="Times New Roman" w:cs="Times New Roman"/>
          <w:sz w:val="28"/>
          <w:szCs w:val="28"/>
          <w:lang w:val="es-MX"/>
        </w:rPr>
        <w:t xml:space="preserve"> </w:t>
      </w:r>
    </w:p>
    <w:tbl>
      <w:tblPr>
        <w:tblW w:w="0" w:type="auto"/>
        <w:tblInd w:w="1260" w:type="dxa"/>
        <w:tblLook w:val="04A0" w:firstRow="1" w:lastRow="0" w:firstColumn="1" w:lastColumn="0" w:noHBand="0" w:noVBand="1"/>
      </w:tblPr>
      <w:tblGrid>
        <w:gridCol w:w="2280"/>
        <w:gridCol w:w="3585"/>
        <w:gridCol w:w="1695"/>
      </w:tblGrid>
      <w:tr w:rsidR="03872A02" w:rsidTr="03872A02" w14:paraId="237520BE"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03872A02" w:rsidP="03872A02" w:rsidRDefault="03872A02" w14:paraId="30C6616A" w14:textId="5E083A4F">
            <w:pPr>
              <w:jc w:val="center"/>
              <w:rPr>
                <w:rFonts w:eastAsia="Times New Roman" w:cs="Times New Roman"/>
              </w:rPr>
            </w:pPr>
            <w:r w:rsidRPr="03872A02">
              <w:rPr>
                <w:rFonts w:eastAsia="Times New Roman" w:cs="Times New Roman"/>
                <w:b/>
                <w:bCs/>
                <w:lang w:val="es-MX"/>
              </w:rPr>
              <w:t>Campo</w:t>
            </w:r>
            <w:r w:rsidRPr="03872A02">
              <w:rPr>
                <w:rFonts w:eastAsia="Times New Roman" w:cs="Times New Roman"/>
              </w:rPr>
              <w:t xml:space="preserve"> </w:t>
            </w:r>
          </w:p>
        </w:tc>
        <w:tc>
          <w:tcPr>
            <w:tcW w:w="3585" w:type="dxa"/>
            <w:tcBorders>
              <w:top w:val="single" w:color="auto" w:sz="8" w:space="0"/>
              <w:left w:val="single" w:color="auto" w:sz="8" w:space="0"/>
              <w:bottom w:val="single" w:color="auto" w:sz="8" w:space="0"/>
              <w:right w:val="single" w:color="auto" w:sz="8" w:space="0"/>
            </w:tcBorders>
          </w:tcPr>
          <w:p w:rsidR="03872A02" w:rsidP="03872A02" w:rsidRDefault="03872A02" w14:paraId="7D0003B9" w14:textId="30014433">
            <w:pPr>
              <w:jc w:val="center"/>
              <w:rPr>
                <w:rFonts w:eastAsia="Times New Roman" w:cs="Times New Roman"/>
              </w:rPr>
            </w:pPr>
            <w:r w:rsidRPr="03872A02">
              <w:rPr>
                <w:rFonts w:eastAsia="Times New Roman" w:cs="Times New Roman"/>
                <w:b/>
                <w:bCs/>
                <w:lang w:val="es-MX"/>
              </w:rPr>
              <w:t>Destino</w:t>
            </w:r>
            <w:r w:rsidRPr="03872A02">
              <w:rPr>
                <w:rFonts w:eastAsia="Times New Roman" w:cs="Times New Roman"/>
              </w:rPr>
              <w:t xml:space="preserve"> </w:t>
            </w:r>
          </w:p>
        </w:tc>
        <w:tc>
          <w:tcPr>
            <w:tcW w:w="1695" w:type="dxa"/>
            <w:tcBorders>
              <w:top w:val="single" w:color="auto" w:sz="8" w:space="0"/>
              <w:left w:val="single" w:color="auto" w:sz="8" w:space="0"/>
              <w:bottom w:val="single" w:color="auto" w:sz="8" w:space="0"/>
              <w:right w:val="single" w:color="auto" w:sz="8" w:space="0"/>
            </w:tcBorders>
          </w:tcPr>
          <w:p w:rsidR="03872A02" w:rsidP="03872A02" w:rsidRDefault="03872A02" w14:paraId="115C9393" w14:textId="39F8FBEF">
            <w:pPr>
              <w:jc w:val="center"/>
              <w:rPr>
                <w:rFonts w:eastAsia="Times New Roman" w:cs="Times New Roman"/>
              </w:rPr>
            </w:pPr>
            <w:r w:rsidRPr="03872A02">
              <w:rPr>
                <w:rFonts w:eastAsia="Times New Roman" w:cs="Times New Roman"/>
                <w:b/>
                <w:bCs/>
                <w:lang w:val="es-MX"/>
              </w:rPr>
              <w:t>Dato sensible</w:t>
            </w:r>
            <w:r w:rsidRPr="03872A02">
              <w:rPr>
                <w:rFonts w:eastAsia="Times New Roman" w:cs="Times New Roman"/>
              </w:rPr>
              <w:t xml:space="preserve"> </w:t>
            </w:r>
          </w:p>
        </w:tc>
      </w:tr>
      <w:tr w:rsidR="03872A02" w:rsidTr="03872A02" w14:paraId="4A600EDA"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03872A02" w:rsidP="03872A02" w:rsidRDefault="03872A02" w14:paraId="4A28194D" w14:textId="535D197A">
            <w:pPr>
              <w:rPr>
                <w:rFonts w:eastAsia="Times New Roman" w:cs="Times New Roman"/>
                <w:lang w:val="es-MX"/>
              </w:rPr>
            </w:pPr>
            <w:r w:rsidRPr="03872A02">
              <w:rPr>
                <w:rFonts w:eastAsia="Times New Roman" w:cs="Times New Roman"/>
                <w:lang w:val="es-MX"/>
              </w:rPr>
              <w:t>Id Usuario</w:t>
            </w:r>
          </w:p>
        </w:tc>
        <w:tc>
          <w:tcPr>
            <w:tcW w:w="3585" w:type="dxa"/>
            <w:tcBorders>
              <w:top w:val="single" w:color="auto" w:sz="8" w:space="0"/>
              <w:left w:val="single" w:color="auto" w:sz="8" w:space="0"/>
              <w:bottom w:val="single" w:color="auto" w:sz="8" w:space="0"/>
              <w:right w:val="single" w:color="auto" w:sz="8" w:space="0"/>
            </w:tcBorders>
          </w:tcPr>
          <w:p w:rsidR="03872A02" w:rsidP="03872A02" w:rsidRDefault="03872A02" w14:paraId="6BB13713" w14:textId="3B058E1E">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CI_Id</w:t>
            </w:r>
            <w:proofErr w:type="spellEnd"/>
          </w:p>
        </w:tc>
        <w:tc>
          <w:tcPr>
            <w:tcW w:w="1695" w:type="dxa"/>
            <w:tcBorders>
              <w:top w:val="single" w:color="auto" w:sz="8" w:space="0"/>
              <w:left w:val="single" w:color="auto" w:sz="8" w:space="0"/>
              <w:bottom w:val="single" w:color="auto" w:sz="8" w:space="0"/>
              <w:right w:val="single" w:color="auto" w:sz="8" w:space="0"/>
            </w:tcBorders>
          </w:tcPr>
          <w:p w:rsidR="03872A02" w:rsidP="03872A02" w:rsidRDefault="03872A02" w14:paraId="18D95811" w14:textId="480AB9F4">
            <w:pPr>
              <w:rPr>
                <w:rFonts w:eastAsia="Times New Roman" w:cs="Times New Roman"/>
              </w:rPr>
            </w:pPr>
            <w:r w:rsidRPr="03872A02">
              <w:rPr>
                <w:rFonts w:eastAsia="Times New Roman" w:cs="Times New Roman"/>
              </w:rPr>
              <w:t>No</w:t>
            </w:r>
          </w:p>
        </w:tc>
      </w:tr>
      <w:tr w:rsidR="03872A02" w:rsidTr="03872A02" w14:paraId="544A1A0F"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03872A02" w:rsidP="03872A02" w:rsidRDefault="03872A02" w14:paraId="06ECBB92" w14:textId="5BB9F156">
            <w:pPr>
              <w:rPr>
                <w:rFonts w:eastAsia="Times New Roman" w:cs="Times New Roman"/>
              </w:rPr>
            </w:pPr>
            <w:r w:rsidRPr="03872A02">
              <w:rPr>
                <w:rFonts w:eastAsia="Times New Roman" w:cs="Times New Roman"/>
              </w:rPr>
              <w:t>Usuario</w:t>
            </w:r>
          </w:p>
        </w:tc>
        <w:tc>
          <w:tcPr>
            <w:tcW w:w="3585" w:type="dxa"/>
            <w:tcBorders>
              <w:top w:val="single" w:color="auto" w:sz="8" w:space="0"/>
              <w:left w:val="single" w:color="auto" w:sz="8" w:space="0"/>
              <w:bottom w:val="single" w:color="auto" w:sz="8" w:space="0"/>
              <w:right w:val="single" w:color="auto" w:sz="8" w:space="0"/>
            </w:tcBorders>
          </w:tcPr>
          <w:p w:rsidR="03872A02" w:rsidP="03872A02" w:rsidRDefault="03872A02" w14:paraId="64A55595" w14:textId="5FFCCED2">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CV_DNI_Usuario</w:t>
            </w:r>
            <w:proofErr w:type="spellEnd"/>
          </w:p>
        </w:tc>
        <w:tc>
          <w:tcPr>
            <w:tcW w:w="1695" w:type="dxa"/>
            <w:tcBorders>
              <w:top w:val="single" w:color="auto" w:sz="8" w:space="0"/>
              <w:left w:val="single" w:color="auto" w:sz="8" w:space="0"/>
              <w:bottom w:val="single" w:color="auto" w:sz="8" w:space="0"/>
              <w:right w:val="single" w:color="auto" w:sz="8" w:space="0"/>
            </w:tcBorders>
          </w:tcPr>
          <w:p w:rsidR="03872A02" w:rsidP="03872A02" w:rsidRDefault="03872A02" w14:paraId="74FA1BA3" w14:textId="5F436E19">
            <w:pPr>
              <w:rPr>
                <w:rFonts w:eastAsia="Times New Roman" w:cs="Times New Roman"/>
              </w:rPr>
            </w:pPr>
            <w:r w:rsidRPr="03872A02">
              <w:rPr>
                <w:rFonts w:eastAsia="Times New Roman" w:cs="Times New Roman"/>
                <w:lang w:val="es-MX"/>
              </w:rPr>
              <w:t>Si</w:t>
            </w:r>
            <w:r w:rsidRPr="03872A02">
              <w:rPr>
                <w:rFonts w:eastAsia="Times New Roman" w:cs="Times New Roman"/>
              </w:rPr>
              <w:t xml:space="preserve"> </w:t>
            </w:r>
          </w:p>
        </w:tc>
      </w:tr>
      <w:tr w:rsidR="03872A02" w:rsidTr="03872A02" w14:paraId="2973E79A"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03872A02" w:rsidP="03872A02" w:rsidRDefault="03872A02" w14:paraId="336B340E" w14:textId="767F7905">
            <w:pPr>
              <w:rPr>
                <w:rFonts w:eastAsia="Times New Roman" w:cs="Times New Roman"/>
              </w:rPr>
            </w:pPr>
            <w:r w:rsidRPr="03872A02">
              <w:rPr>
                <w:rFonts w:eastAsia="Times New Roman" w:cs="Times New Roman"/>
              </w:rPr>
              <w:t>Rol</w:t>
            </w:r>
          </w:p>
        </w:tc>
        <w:tc>
          <w:tcPr>
            <w:tcW w:w="3585" w:type="dxa"/>
            <w:tcBorders>
              <w:top w:val="single" w:color="auto" w:sz="8" w:space="0"/>
              <w:left w:val="single" w:color="auto" w:sz="8" w:space="0"/>
              <w:bottom w:val="single" w:color="auto" w:sz="8" w:space="0"/>
              <w:right w:val="single" w:color="auto" w:sz="8" w:space="0"/>
            </w:tcBorders>
          </w:tcPr>
          <w:p w:rsidR="03872A02" w:rsidP="03872A02" w:rsidRDefault="03872A02" w14:paraId="038AEACF" w14:textId="525838BE">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CV_Rol</w:t>
            </w:r>
            <w:proofErr w:type="spellEnd"/>
          </w:p>
        </w:tc>
        <w:tc>
          <w:tcPr>
            <w:tcW w:w="1695" w:type="dxa"/>
            <w:tcBorders>
              <w:top w:val="single" w:color="auto" w:sz="8" w:space="0"/>
              <w:left w:val="single" w:color="auto" w:sz="8" w:space="0"/>
              <w:bottom w:val="single" w:color="auto" w:sz="8" w:space="0"/>
              <w:right w:val="single" w:color="auto" w:sz="8" w:space="0"/>
            </w:tcBorders>
          </w:tcPr>
          <w:p w:rsidR="03872A02" w:rsidP="03872A02" w:rsidRDefault="03872A02" w14:paraId="5BD0D0FD" w14:textId="0EB9BCBC">
            <w:pPr>
              <w:rPr>
                <w:rFonts w:eastAsia="Times New Roman" w:cs="Times New Roman"/>
                <w:lang w:val="es-MX"/>
              </w:rPr>
            </w:pPr>
            <w:r w:rsidRPr="03872A02">
              <w:rPr>
                <w:rFonts w:eastAsia="Times New Roman" w:cs="Times New Roman"/>
                <w:lang w:val="es-MX"/>
              </w:rPr>
              <w:t>Si</w:t>
            </w:r>
          </w:p>
        </w:tc>
      </w:tr>
      <w:tr w:rsidR="03872A02" w:rsidTr="03872A02" w14:paraId="35830EC4"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03872A02" w:rsidP="03872A02" w:rsidRDefault="03872A02" w14:paraId="509D8EA7" w14:textId="7E865B49">
            <w:pPr>
              <w:rPr>
                <w:rFonts w:eastAsia="Times New Roman" w:cs="Times New Roman"/>
              </w:rPr>
            </w:pPr>
            <w:r w:rsidRPr="03872A02">
              <w:rPr>
                <w:rFonts w:eastAsia="Times New Roman" w:cs="Times New Roman"/>
              </w:rPr>
              <w:t>Descripción</w:t>
            </w:r>
          </w:p>
        </w:tc>
        <w:tc>
          <w:tcPr>
            <w:tcW w:w="3585" w:type="dxa"/>
            <w:tcBorders>
              <w:top w:val="single" w:color="auto" w:sz="8" w:space="0"/>
              <w:left w:val="single" w:color="auto" w:sz="8" w:space="0"/>
              <w:bottom w:val="single" w:color="auto" w:sz="8" w:space="0"/>
              <w:right w:val="single" w:color="auto" w:sz="8" w:space="0"/>
            </w:tcBorders>
          </w:tcPr>
          <w:p w:rsidR="03872A02" w:rsidP="03872A02" w:rsidRDefault="03872A02" w14:paraId="21CF87F2" w14:textId="62DC425B">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CV_Descripcion</w:t>
            </w:r>
            <w:proofErr w:type="spellEnd"/>
          </w:p>
        </w:tc>
        <w:tc>
          <w:tcPr>
            <w:tcW w:w="1695" w:type="dxa"/>
            <w:tcBorders>
              <w:top w:val="single" w:color="auto" w:sz="8" w:space="0"/>
              <w:left w:val="single" w:color="auto" w:sz="8" w:space="0"/>
              <w:bottom w:val="single" w:color="auto" w:sz="8" w:space="0"/>
              <w:right w:val="single" w:color="auto" w:sz="8" w:space="0"/>
            </w:tcBorders>
          </w:tcPr>
          <w:p w:rsidR="03872A02" w:rsidP="03872A02" w:rsidRDefault="03872A02" w14:paraId="5B3EF95B" w14:textId="6D8ED758">
            <w:pPr>
              <w:rPr>
                <w:rFonts w:eastAsia="Times New Roman" w:cs="Times New Roman"/>
                <w:lang w:val="es-MX"/>
              </w:rPr>
            </w:pPr>
            <w:r w:rsidRPr="03872A02">
              <w:rPr>
                <w:rFonts w:eastAsia="Times New Roman" w:cs="Times New Roman"/>
                <w:lang w:val="es-MX"/>
              </w:rPr>
              <w:t>Si</w:t>
            </w:r>
          </w:p>
        </w:tc>
      </w:tr>
      <w:tr w:rsidR="03872A02" w:rsidTr="03872A02" w14:paraId="12A1B9E6" w14:textId="77777777">
        <w:trPr>
          <w:trHeight w:val="300"/>
        </w:trPr>
        <w:tc>
          <w:tcPr>
            <w:tcW w:w="2280" w:type="dxa"/>
            <w:tcBorders>
              <w:top w:val="single" w:color="auto" w:sz="8" w:space="0"/>
              <w:left w:val="single" w:color="auto" w:sz="8" w:space="0"/>
              <w:bottom w:val="single" w:color="auto" w:sz="8" w:space="0"/>
              <w:right w:val="single" w:color="auto" w:sz="8" w:space="0"/>
            </w:tcBorders>
          </w:tcPr>
          <w:p w:rsidR="03872A02" w:rsidP="03872A02" w:rsidRDefault="03872A02" w14:paraId="181ECA8C" w14:textId="379ECD95">
            <w:pPr>
              <w:rPr>
                <w:rFonts w:eastAsia="Times New Roman" w:cs="Times New Roman"/>
              </w:rPr>
            </w:pPr>
            <w:r w:rsidRPr="03872A02">
              <w:rPr>
                <w:rFonts w:eastAsia="Times New Roman" w:cs="Times New Roman"/>
              </w:rPr>
              <w:t>Fecha</w:t>
            </w:r>
          </w:p>
        </w:tc>
        <w:tc>
          <w:tcPr>
            <w:tcW w:w="3585" w:type="dxa"/>
            <w:tcBorders>
              <w:top w:val="single" w:color="auto" w:sz="8" w:space="0"/>
              <w:left w:val="single" w:color="auto" w:sz="8" w:space="0"/>
              <w:bottom w:val="single" w:color="auto" w:sz="8" w:space="0"/>
              <w:right w:val="single" w:color="auto" w:sz="8" w:space="0"/>
            </w:tcBorders>
          </w:tcPr>
          <w:p w:rsidR="03872A02" w:rsidP="03872A02" w:rsidRDefault="03872A02" w14:paraId="57B8524F" w14:textId="6E1FA612">
            <w:pPr>
              <w:rPr>
                <w:rFonts w:eastAsia="Times New Roman" w:cs="Times New Roman"/>
                <w:lang w:val="es-MX"/>
              </w:rPr>
            </w:pPr>
            <w:r w:rsidRPr="03872A02">
              <w:rPr>
                <w:rFonts w:eastAsia="Times New Roman" w:cs="Times New Roman"/>
                <w:lang w:val="es-MX"/>
              </w:rPr>
              <w:t xml:space="preserve">TH_ </w:t>
            </w:r>
            <w:proofErr w:type="spellStart"/>
            <w:r w:rsidRPr="03872A02">
              <w:rPr>
                <w:rFonts w:eastAsia="Times New Roman" w:cs="Times New Roman"/>
                <w:lang w:val="es-MX"/>
              </w:rPr>
              <w:t>bitacora</w:t>
            </w:r>
            <w:proofErr w:type="spellEnd"/>
            <w:r w:rsidRPr="03872A02">
              <w:rPr>
                <w:rFonts w:eastAsia="Times New Roman" w:cs="Times New Roman"/>
                <w:lang w:val="es-MX"/>
              </w:rPr>
              <w:t xml:space="preserve">. </w:t>
            </w:r>
            <w:proofErr w:type="spellStart"/>
            <w:r w:rsidRPr="03872A02">
              <w:rPr>
                <w:rFonts w:eastAsia="Times New Roman" w:cs="Times New Roman"/>
                <w:lang w:val="es-MX"/>
              </w:rPr>
              <w:t>CT_Fecha</w:t>
            </w:r>
            <w:proofErr w:type="spellEnd"/>
          </w:p>
        </w:tc>
        <w:tc>
          <w:tcPr>
            <w:tcW w:w="1695" w:type="dxa"/>
            <w:tcBorders>
              <w:top w:val="single" w:color="auto" w:sz="8" w:space="0"/>
              <w:left w:val="single" w:color="auto" w:sz="8" w:space="0"/>
              <w:bottom w:val="single" w:color="auto" w:sz="8" w:space="0"/>
              <w:right w:val="single" w:color="auto" w:sz="8" w:space="0"/>
            </w:tcBorders>
          </w:tcPr>
          <w:p w:rsidR="03872A02" w:rsidP="03872A02" w:rsidRDefault="03872A02" w14:paraId="1E07F7E5" w14:textId="7144DE63">
            <w:pPr>
              <w:rPr>
                <w:rFonts w:eastAsia="Times New Roman" w:cs="Times New Roman"/>
                <w:lang w:val="es-MX"/>
              </w:rPr>
            </w:pPr>
            <w:r w:rsidRPr="03872A02">
              <w:rPr>
                <w:rFonts w:eastAsia="Times New Roman" w:cs="Times New Roman"/>
                <w:lang w:val="es-MX"/>
              </w:rPr>
              <w:t>No</w:t>
            </w:r>
          </w:p>
        </w:tc>
      </w:tr>
    </w:tbl>
    <w:p w:rsidR="03872A02" w:rsidRDefault="03872A02" w14:paraId="3B2D539B" w14:textId="0EA9A683">
      <w:r w:rsidRPr="03872A02">
        <w:rPr>
          <w:rFonts w:eastAsia="Times New Roman" w:cs="Times New Roman"/>
          <w:sz w:val="28"/>
          <w:szCs w:val="28"/>
          <w:lang w:val="es-MX"/>
        </w:rPr>
        <w:t xml:space="preserve"> </w:t>
      </w:r>
    </w:p>
    <w:p w:rsidR="03872A02" w:rsidRDefault="03872A02" w14:paraId="59D4365C" w14:textId="6EEA0BDD">
      <w:r w:rsidRPr="03872A02">
        <w:rPr>
          <w:rFonts w:eastAsia="Times New Roman" w:cs="Times New Roman"/>
          <w:lang w:val="es-MX"/>
        </w:rPr>
        <w:t xml:space="preserve"> </w:t>
      </w:r>
    </w:p>
    <w:p w:rsidR="03872A02" w:rsidP="03872A02" w:rsidRDefault="03872A02" w14:paraId="0B30EA8A" w14:textId="267769D6">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5.22.3.1.3 Otras tablas Afectadas </w:t>
      </w:r>
    </w:p>
    <w:p w:rsidR="03872A02" w:rsidRDefault="03872A02" w14:paraId="20716A5E" w14:textId="2DA8EF99">
      <w:r w:rsidRPr="03872A02">
        <w:rPr>
          <w:rFonts w:eastAsia="Times New Roman" w:cs="Times New Roman"/>
          <w:sz w:val="28"/>
          <w:szCs w:val="28"/>
          <w:lang w:val="es-MX"/>
        </w:rPr>
        <w:t xml:space="preserve"> </w:t>
      </w:r>
    </w:p>
    <w:p w:rsidR="03872A02" w:rsidP="03872A02" w:rsidRDefault="03872A02" w14:paraId="03D0807D" w14:textId="094218CF">
      <w:pPr>
        <w:rPr>
          <w:rFonts w:ascii="Times New Roman,Arial,Calibri" w:hAnsi="Times New Roman,Arial,Calibri" w:eastAsia="Times New Roman,Arial,Calibri" w:cs="Times New Roman,Arial,Calibri"/>
          <w:lang w:val="es-MX"/>
        </w:rPr>
      </w:pPr>
      <w:r w:rsidRPr="03872A02">
        <w:rPr>
          <w:rFonts w:eastAsia="Times New Roman" w:cs="Times New Roman"/>
          <w:lang w:val="es-MX"/>
        </w:rPr>
        <w:t xml:space="preserve">                </w:t>
      </w:r>
      <w:r w:rsidRPr="03872A02">
        <w:rPr>
          <w:rFonts w:ascii="Times New Roman,Arial,Calibri" w:hAnsi="Times New Roman,Arial,Calibri" w:eastAsia="Times New Roman,Arial,Calibri" w:cs="Times New Roman,Arial,Calibri"/>
          <w:lang w:val="es-MX"/>
        </w:rPr>
        <w:t xml:space="preserve">        </w:t>
      </w:r>
      <w:proofErr w:type="spellStart"/>
      <w:r w:rsidRPr="03872A02">
        <w:rPr>
          <w:rFonts w:ascii="Times New Roman,Arial,Calibri" w:hAnsi="Times New Roman,Arial,Calibri" w:eastAsia="Times New Roman,Arial,Calibri" w:cs="Times New Roman,Arial,Calibri"/>
          <w:lang w:val="es-MX"/>
        </w:rPr>
        <w:t>TA_</w:t>
      </w:r>
      <w:proofErr w:type="gramStart"/>
      <w:r w:rsidRPr="03872A02">
        <w:rPr>
          <w:rFonts w:ascii="Times New Roman,Arial,Calibri" w:hAnsi="Times New Roman,Arial,Calibri" w:eastAsia="Times New Roman,Arial,Calibri" w:cs="Times New Roman,Arial,Calibri"/>
          <w:lang w:val="es-MX"/>
        </w:rPr>
        <w:t>perfil</w:t>
      </w:r>
      <w:proofErr w:type="spellEnd"/>
      <w:r w:rsidRPr="03872A02">
        <w:rPr>
          <w:rFonts w:ascii="Times New Roman,Arial,Calibri" w:hAnsi="Times New Roman,Arial,Calibri" w:eastAsia="Times New Roman,Arial,Calibri" w:cs="Times New Roman,Arial,Calibri"/>
          <w:lang w:val="es-MX"/>
        </w:rPr>
        <w:t xml:space="preserve">,   </w:t>
      </w:r>
      <w:proofErr w:type="gramEnd"/>
      <w:r w:rsidRPr="03872A02">
        <w:rPr>
          <w:rFonts w:ascii="Times New Roman,Arial,Calibri" w:hAnsi="Times New Roman,Arial,Calibri" w:eastAsia="Times New Roman,Arial,Calibri" w:cs="Times New Roman,Arial,Calibri"/>
          <w:lang w:val="es-MX"/>
        </w:rPr>
        <w:t xml:space="preserve">  </w:t>
      </w:r>
      <w:proofErr w:type="spellStart"/>
      <w:r w:rsidRPr="03872A02">
        <w:rPr>
          <w:rFonts w:ascii="Times New Roman,Arial,Calibri" w:hAnsi="Times New Roman,Arial,Calibri" w:eastAsia="Times New Roman,Arial,Calibri" w:cs="Times New Roman,Arial,Calibri"/>
          <w:lang w:val="es-MX"/>
        </w:rPr>
        <w:t>Ta_Usuarios</w:t>
      </w:r>
      <w:proofErr w:type="spellEnd"/>
    </w:p>
    <w:p w:rsidR="03872A02" w:rsidRDefault="03872A02" w14:paraId="7B243E0A" w14:textId="72A10BB4">
      <w:r w:rsidRPr="03872A02">
        <w:rPr>
          <w:rFonts w:eastAsia="Times New Roman" w:cs="Times New Roman"/>
          <w:lang w:val="es-MX"/>
        </w:rPr>
        <w:t xml:space="preserve"> </w:t>
      </w:r>
    </w:p>
    <w:p w:rsidR="03872A02" w:rsidP="03872A02" w:rsidRDefault="03872A02" w14:paraId="15003C76" w14:textId="63716A56">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5.22.3.1.4 </w:t>
      </w:r>
      <w:proofErr w:type="spellStart"/>
      <w:r w:rsidRPr="03872A02">
        <w:rPr>
          <w:rFonts w:asciiTheme="majorHAnsi" w:hAnsiTheme="majorHAnsi" w:eastAsiaTheme="majorEastAsia" w:cstheme="majorBidi"/>
          <w:b/>
          <w:bCs/>
          <w:color w:val="000000" w:themeColor="text1"/>
          <w:sz w:val="26"/>
          <w:szCs w:val="26"/>
          <w:lang w:val="es-MX"/>
        </w:rPr>
        <w:t>Grid</w:t>
      </w:r>
      <w:proofErr w:type="spellEnd"/>
      <w:r w:rsidRPr="03872A02">
        <w:rPr>
          <w:rFonts w:asciiTheme="majorHAnsi" w:hAnsiTheme="majorHAnsi" w:eastAsiaTheme="majorEastAsia" w:cstheme="majorBidi"/>
          <w:b/>
          <w:bCs/>
          <w:color w:val="000000" w:themeColor="text1"/>
          <w:sz w:val="26"/>
          <w:szCs w:val="26"/>
          <w:lang w:val="es-MX"/>
        </w:rPr>
        <w:t xml:space="preserve"> </w:t>
      </w:r>
    </w:p>
    <w:p w:rsidR="03872A02" w:rsidRDefault="03872A02" w14:paraId="0631AEEB" w14:textId="5E89B329">
      <w:r w:rsidRPr="03872A02">
        <w:rPr>
          <w:rFonts w:eastAsia="Times New Roman" w:cs="Times New Roman"/>
          <w:sz w:val="28"/>
          <w:szCs w:val="28"/>
          <w:lang w:val="es-MX"/>
        </w:rPr>
        <w:t xml:space="preserve"> </w:t>
      </w:r>
    </w:p>
    <w:p w:rsidR="03872A02" w:rsidP="03872A02" w:rsidRDefault="03872A02" w14:paraId="3A3DD22D" w14:textId="176509D2">
      <w:pPr>
        <w:rPr>
          <w:rFonts w:eastAsia="Times New Roman" w:cs="Times New Roman"/>
          <w:lang w:val="es-MX"/>
        </w:rPr>
      </w:pPr>
      <w:r w:rsidRPr="03872A02">
        <w:rPr>
          <w:rFonts w:eastAsia="Times New Roman" w:cs="Times New Roman"/>
          <w:lang w:val="es-MX"/>
        </w:rPr>
        <w:t xml:space="preserve">NO hay </w:t>
      </w:r>
      <w:proofErr w:type="spellStart"/>
      <w:r w:rsidRPr="03872A02">
        <w:rPr>
          <w:rFonts w:eastAsia="Times New Roman" w:cs="Times New Roman"/>
          <w:lang w:val="es-MX"/>
        </w:rPr>
        <w:t>Grid</w:t>
      </w:r>
      <w:proofErr w:type="spellEnd"/>
      <w:r w:rsidRPr="03872A02">
        <w:rPr>
          <w:rFonts w:eastAsia="Times New Roman" w:cs="Times New Roman"/>
          <w:lang w:val="es-MX"/>
        </w:rPr>
        <w:t xml:space="preserve"> </w:t>
      </w:r>
    </w:p>
    <w:p w:rsidR="03872A02" w:rsidRDefault="03872A02" w14:paraId="6A34E950" w14:textId="3AE9354C">
      <w:r w:rsidRPr="03872A02">
        <w:rPr>
          <w:rFonts w:eastAsia="Times New Roman" w:cs="Times New Roman"/>
          <w:lang w:val="es-MX"/>
        </w:rPr>
        <w:t xml:space="preserve"> </w:t>
      </w:r>
    </w:p>
    <w:p w:rsidR="03872A02" w:rsidP="03872A02" w:rsidRDefault="03872A02" w14:paraId="00FF50F1" w14:textId="3D2EC269">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5.22.3.1.5 Detalle de la Implementación </w:t>
      </w:r>
    </w:p>
    <w:p w:rsidR="03872A02" w:rsidP="03872A02" w:rsidRDefault="03872A02" w14:paraId="0282C157" w14:textId="74ED73E4">
      <w:pPr>
        <w:rPr>
          <w:rFonts w:asciiTheme="majorHAnsi" w:hAnsiTheme="majorHAnsi" w:eastAsiaTheme="majorEastAsia" w:cstheme="majorBidi"/>
          <w:b/>
          <w:bCs/>
          <w:color w:val="000000" w:themeColor="text1"/>
          <w:sz w:val="26"/>
          <w:szCs w:val="26"/>
          <w:lang w:val="es-MX"/>
        </w:rPr>
      </w:pPr>
      <w:r w:rsidRPr="03872A02">
        <w:rPr>
          <w:rFonts w:asciiTheme="majorHAnsi" w:hAnsiTheme="majorHAnsi" w:eastAsiaTheme="majorEastAsia" w:cstheme="majorBidi"/>
          <w:b/>
          <w:bCs/>
          <w:color w:val="000000" w:themeColor="text1"/>
          <w:sz w:val="26"/>
          <w:szCs w:val="26"/>
          <w:lang w:val="es-MX"/>
        </w:rPr>
        <w:t xml:space="preserve"> </w:t>
      </w:r>
    </w:p>
    <w:p w:rsidR="196C0AD2" w:rsidP="196C0AD2" w:rsidRDefault="196C0AD2" w14:paraId="71433F63" w14:textId="1BD85BE2"/>
    <w:p w:rsidR="58DC71F1" w:rsidP="58DC71F1" w:rsidRDefault="58DC71F1" w14:paraId="56B5EABD" w14:textId="64F39D49">
      <w:pPr>
        <w:rPr>
          <w:rFonts w:eastAsia="Calibri" w:cs="Arial"/>
          <w:b/>
          <w:bCs/>
          <w:lang w:val="es-MX"/>
        </w:rPr>
      </w:pPr>
    </w:p>
    <w:p w:rsidR="58DC71F1" w:rsidP="58DC71F1" w:rsidRDefault="58DC71F1" w14:paraId="04CC2EED" w14:textId="17465322">
      <w:pPr>
        <w:rPr>
          <w:rFonts w:eastAsia="Calibri" w:cs="Arial"/>
          <w:b/>
          <w:bCs/>
          <w:szCs w:val="24"/>
          <w:lang w:val="es-MX"/>
        </w:rPr>
      </w:pPr>
    </w:p>
    <w:p w:rsidR="58DC71F1" w:rsidP="58DC71F1" w:rsidRDefault="58DC71F1" w14:paraId="42BE3CCD" w14:textId="26CC0B21">
      <w:pPr>
        <w:rPr>
          <w:rFonts w:eastAsia="Calibri" w:cs="Arial"/>
          <w:b/>
          <w:bCs/>
          <w:szCs w:val="24"/>
          <w:lang w:val="es-MX"/>
        </w:rPr>
      </w:pPr>
    </w:p>
    <w:p w:rsidR="58DC71F1" w:rsidP="03872A02" w:rsidRDefault="58DC71F1" w14:paraId="7C124CB9" w14:textId="0C7B91F1">
      <w:pPr>
        <w:rPr>
          <w:rFonts w:eastAsia="Calibri" w:cs="Arial"/>
          <w:b/>
          <w:bCs/>
          <w:lang w:val="es-MX"/>
        </w:rPr>
      </w:pPr>
    </w:p>
    <w:p w:rsidR="03872A02" w:rsidP="03872A02" w:rsidRDefault="03872A02" w14:paraId="1806FF9E" w14:textId="2183D0C6">
      <w:pPr>
        <w:rPr>
          <w:rFonts w:eastAsia="Calibri" w:cs="Arial"/>
          <w:b/>
          <w:bCs/>
          <w:lang w:val="es-MX"/>
        </w:rPr>
      </w:pPr>
    </w:p>
    <w:p w:rsidR="03872A02" w:rsidP="03872A02" w:rsidRDefault="03872A02" w14:paraId="4896E38A" w14:textId="0E0DAF45">
      <w:pPr>
        <w:rPr>
          <w:rFonts w:eastAsia="Calibri" w:cs="Arial"/>
          <w:b/>
          <w:bCs/>
          <w:lang w:val="es-MX"/>
        </w:rPr>
      </w:pPr>
    </w:p>
    <w:p w:rsidR="03872A02" w:rsidP="03872A02" w:rsidRDefault="03872A02" w14:paraId="3C4BB37B" w14:textId="699E2C8E">
      <w:pPr>
        <w:rPr>
          <w:rFonts w:eastAsia="Calibri" w:cs="Arial"/>
          <w:b/>
          <w:bCs/>
          <w:lang w:val="es-MX"/>
        </w:rPr>
      </w:pPr>
    </w:p>
    <w:p w:rsidR="03872A02" w:rsidP="03872A02" w:rsidRDefault="03872A02" w14:paraId="2FCFDD1B" w14:textId="73EE9ED1">
      <w:pPr>
        <w:rPr>
          <w:rFonts w:eastAsia="Calibri" w:cs="Arial"/>
          <w:b/>
          <w:bCs/>
          <w:lang w:val="es-MX"/>
        </w:rPr>
      </w:pPr>
    </w:p>
    <w:p w:rsidR="03872A02" w:rsidP="03872A02" w:rsidRDefault="03872A02" w14:paraId="432BA406" w14:textId="4A0A0257">
      <w:pPr>
        <w:rPr>
          <w:rFonts w:eastAsia="Calibri" w:cs="Arial"/>
          <w:b/>
          <w:bCs/>
          <w:lang w:val="es-MX"/>
        </w:rPr>
      </w:pPr>
    </w:p>
    <w:p w:rsidR="03872A02" w:rsidP="03872A02" w:rsidRDefault="03872A02" w14:paraId="32F678AB" w14:textId="74446499">
      <w:pPr>
        <w:rPr>
          <w:rFonts w:eastAsia="Calibri" w:cs="Arial"/>
          <w:b/>
          <w:bCs/>
          <w:lang w:val="es-MX"/>
        </w:rPr>
      </w:pPr>
    </w:p>
    <w:p w:rsidR="03872A02" w:rsidP="03872A02" w:rsidRDefault="03872A02" w14:paraId="28EA3371" w14:textId="0D5E6E81">
      <w:pPr>
        <w:rPr>
          <w:rFonts w:eastAsia="Calibri" w:cs="Arial"/>
          <w:b/>
          <w:bCs/>
          <w:lang w:val="es-MX"/>
        </w:rPr>
      </w:pPr>
    </w:p>
    <w:p w:rsidR="03872A02" w:rsidP="03872A02" w:rsidRDefault="03872A02" w14:paraId="5F14D99C" w14:textId="04A09BDA">
      <w:pPr>
        <w:rPr>
          <w:rFonts w:eastAsia="Calibri" w:cs="Arial"/>
          <w:b/>
          <w:bCs/>
          <w:lang w:val="es-MX"/>
        </w:rPr>
      </w:pPr>
    </w:p>
    <w:p w:rsidR="03872A02" w:rsidP="03872A02" w:rsidRDefault="03872A02" w14:paraId="11B10BFD" w14:textId="2F485FF1">
      <w:pPr>
        <w:rPr>
          <w:rFonts w:eastAsia="Calibri" w:cs="Arial"/>
          <w:b/>
          <w:bCs/>
          <w:lang w:val="es-MX"/>
        </w:rPr>
      </w:pPr>
    </w:p>
    <w:p w:rsidR="03872A02" w:rsidP="03872A02" w:rsidRDefault="03872A02" w14:paraId="183370BF" w14:textId="77612F5C">
      <w:pPr>
        <w:rPr>
          <w:rFonts w:eastAsia="Calibri" w:cs="Arial"/>
          <w:b/>
          <w:bCs/>
          <w:lang w:val="es-MX"/>
        </w:rPr>
      </w:pPr>
    </w:p>
    <w:p w:rsidR="03872A02" w:rsidP="03872A02" w:rsidRDefault="03872A02" w14:paraId="359A635C" w14:textId="3153FCD2">
      <w:pPr>
        <w:rPr>
          <w:rFonts w:eastAsia="Calibri" w:cs="Arial"/>
          <w:b/>
          <w:bCs/>
          <w:lang w:val="es-MX"/>
        </w:rPr>
      </w:pPr>
    </w:p>
    <w:p w:rsidR="03872A02" w:rsidP="03872A02" w:rsidRDefault="03872A02" w14:paraId="095974A3" w14:textId="2908EDD6">
      <w:pPr>
        <w:rPr>
          <w:rFonts w:eastAsia="Calibri" w:cs="Arial"/>
          <w:b/>
          <w:bCs/>
          <w:lang w:val="es-MX"/>
        </w:rPr>
      </w:pPr>
    </w:p>
    <w:p w:rsidR="58DC71F1" w:rsidP="58DC71F1" w:rsidRDefault="58DC71F1" w14:paraId="2E259164" w14:textId="50ACC2C8">
      <w:pPr>
        <w:rPr>
          <w:rFonts w:eastAsia="Calibri" w:cs="Arial"/>
          <w:b/>
          <w:bCs/>
          <w:szCs w:val="24"/>
          <w:lang w:val="es-MX"/>
        </w:rPr>
      </w:pPr>
    </w:p>
    <w:p w:rsidR="58DC71F1" w:rsidP="58DC71F1" w:rsidRDefault="58DC71F1" w14:paraId="68FB167C" w14:textId="79C3FB5F">
      <w:pPr>
        <w:rPr>
          <w:rFonts w:eastAsia="Calibri" w:cs="Arial"/>
          <w:b/>
          <w:bCs/>
          <w:szCs w:val="24"/>
          <w:lang w:val="es-MX"/>
        </w:rPr>
      </w:pPr>
    </w:p>
    <w:p w:rsidR="58DC71F1" w:rsidP="58DC71F1" w:rsidRDefault="58DC71F1" w14:paraId="4AB6C9F1" w14:textId="4B5DD8A5">
      <w:pPr>
        <w:rPr>
          <w:rFonts w:eastAsia="Calibri" w:cs="Arial"/>
          <w:b/>
          <w:bCs/>
          <w:szCs w:val="24"/>
          <w:lang w:val="es-MX"/>
        </w:rPr>
      </w:pPr>
    </w:p>
    <w:p w:rsidR="58DC71F1" w:rsidP="58DC71F1" w:rsidRDefault="58DC71F1" w14:paraId="58CD3EFB" w14:textId="29CBAF97">
      <w:pPr>
        <w:rPr>
          <w:rFonts w:eastAsia="Calibri" w:cs="Arial"/>
          <w:b/>
          <w:bCs/>
          <w:szCs w:val="24"/>
          <w:lang w:val="es-MX"/>
        </w:rPr>
      </w:pPr>
    </w:p>
    <w:p w:rsidR="58DC71F1" w:rsidP="58DC71F1" w:rsidRDefault="58DC71F1" w14:paraId="08DE12F5" w14:textId="14C8A8DD">
      <w:pPr>
        <w:rPr>
          <w:rFonts w:eastAsia="Calibri" w:cs="Arial"/>
          <w:b/>
          <w:bCs/>
          <w:szCs w:val="24"/>
          <w:lang w:val="es-MX"/>
        </w:rPr>
      </w:pPr>
    </w:p>
    <w:p w:rsidR="58DC71F1" w:rsidP="58DC71F1" w:rsidRDefault="58DC71F1" w14:paraId="3F46F652" w14:textId="434D8DBA">
      <w:pPr>
        <w:rPr>
          <w:rFonts w:eastAsia="Calibri" w:cs="Arial"/>
          <w:color w:val="252135"/>
          <w:szCs w:val="24"/>
          <w:lang w:val="es-MX"/>
        </w:rPr>
      </w:pPr>
      <w:r w:rsidRPr="58DC71F1">
        <w:rPr>
          <w:rFonts w:eastAsia="Times New Roman" w:cs="Times New Roman"/>
          <w:color w:val="252135"/>
        </w:rPr>
        <w:t xml:space="preserve">2.  </w:t>
      </w:r>
      <w:r w:rsidRPr="58DC71F1">
        <w:rPr>
          <w:rFonts w:eastAsia="Times New Roman" w:cs="Times New Roman"/>
          <w:b/>
          <w:bCs/>
          <w:color w:val="252135"/>
        </w:rPr>
        <w:t>Hecho</w:t>
      </w:r>
    </w:p>
    <w:p w:rsidR="58DC71F1" w:rsidP="58DC71F1" w:rsidRDefault="58DC71F1" w14:paraId="3B8376A1" w14:textId="7AB49124">
      <w:pPr>
        <w:rPr>
          <w:rFonts w:eastAsia="Calibri" w:cs="Arial"/>
          <w:color w:val="252135"/>
          <w:szCs w:val="24"/>
          <w:lang w:val="es-MX"/>
        </w:rPr>
      </w:pPr>
    </w:p>
    <w:p w:rsidR="58DC71F1" w:rsidP="58DC71F1" w:rsidRDefault="58DC71F1" w14:paraId="745C5FF7" w14:textId="3FF79144">
      <w:pPr>
        <w:rPr>
          <w:rFonts w:eastAsia="Calibri" w:cs="Arial"/>
          <w:color w:val="252135"/>
          <w:szCs w:val="24"/>
          <w:lang w:val="es-MX"/>
        </w:rPr>
      </w:pPr>
    </w:p>
    <w:p w:rsidR="58DC71F1" w:rsidP="58DC71F1" w:rsidRDefault="58DC71F1" w14:paraId="445DF18D" w14:textId="18F0C4BC"/>
    <w:p w:rsidR="58DC71F1" w:rsidP="58DC71F1" w:rsidRDefault="58DC71F1" w14:paraId="31E95B62" w14:textId="107D5352">
      <w:r>
        <w:rPr>
          <w:noProof/>
        </w:rPr>
        <w:drawing>
          <wp:inline distT="0" distB="0" distL="0" distR="0" wp14:anchorId="65D1025D" wp14:editId="517AB803">
            <wp:extent cx="4572000" cy="2352675"/>
            <wp:effectExtent l="0" t="0" r="0" b="0"/>
            <wp:docPr id="170215970" name="Imagen 17021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r>
        <w:rPr>
          <w:noProof/>
        </w:rPr>
        <w:drawing>
          <wp:inline distT="0" distB="0" distL="0" distR="0" wp14:anchorId="59A2316D" wp14:editId="3B505DB2">
            <wp:extent cx="4572000" cy="3105150"/>
            <wp:effectExtent l="0" t="0" r="0" b="0"/>
            <wp:docPr id="929423009" name="Imagen 92942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rsidR="58DC71F1" w:rsidP="58DC71F1" w:rsidRDefault="58DC71F1" w14:paraId="59000996" w14:textId="2B70BCDD"/>
    <w:p w:rsidR="58DC71F1" w:rsidP="58DC71F1" w:rsidRDefault="58DC71F1" w14:paraId="0C4932DB" w14:textId="27144FB2"/>
    <w:p w:rsidR="58DC71F1" w:rsidP="58DC71F1" w:rsidRDefault="58DC71F1" w14:paraId="766D9848" w14:textId="05B7A091"/>
    <w:p w:rsidR="58DC71F1" w:rsidP="58DC71F1" w:rsidRDefault="58DC71F1" w14:paraId="43A1DCE9" w14:textId="09CE9807"/>
    <w:p w:rsidR="58DC71F1" w:rsidP="58DC71F1" w:rsidRDefault="58DC71F1" w14:paraId="1BD4A833" w14:textId="4005FB52"/>
    <w:p w:rsidR="58DC71F1" w:rsidP="58DC71F1" w:rsidRDefault="58DC71F1" w14:paraId="2AB1667A" w14:textId="69B2D2D9"/>
    <w:p w:rsidR="58DC71F1" w:rsidP="58DC71F1" w:rsidRDefault="58DC71F1" w14:paraId="1A9931C8" w14:textId="5F3A6AC4"/>
    <w:p w:rsidR="58DC71F1" w:rsidP="58DC71F1" w:rsidRDefault="58DC71F1" w14:paraId="15EA0DC5" w14:textId="11A08161"/>
    <w:p w:rsidR="58DC71F1" w:rsidP="58DC71F1" w:rsidRDefault="58DC71F1" w14:paraId="080D78B0" w14:textId="6E1EC12D"/>
    <w:p w:rsidR="58DC71F1" w:rsidP="58DC71F1" w:rsidRDefault="58DC71F1" w14:paraId="2604A913" w14:textId="643AD1B1"/>
    <w:p w:rsidR="58DC71F1" w:rsidP="58DC71F1" w:rsidRDefault="58DC71F1" w14:paraId="35646972" w14:textId="0FA3E5C6">
      <w:pPr>
        <w:rPr>
          <w:rFonts w:eastAsia="Calibri" w:cs="Arial"/>
          <w:color w:val="252135"/>
          <w:szCs w:val="24"/>
          <w:lang w:val="es-MX"/>
        </w:rPr>
      </w:pPr>
    </w:p>
    <w:p w:rsidR="58DC71F1" w:rsidP="58DC71F1" w:rsidRDefault="58DC71F1" w14:paraId="78AD0919" w14:textId="53938671">
      <w:pPr>
        <w:pStyle w:val="Prrafodelista"/>
        <w:numPr>
          <w:ilvl w:val="0"/>
          <w:numId w:val="10"/>
        </w:numPr>
        <w:rPr>
          <w:rFonts w:eastAsia="Calibri" w:cs="Arial"/>
          <w:b/>
          <w:bCs/>
          <w:color w:val="000000" w:themeColor="text1"/>
          <w:sz w:val="32"/>
          <w:szCs w:val="32"/>
          <w:lang w:val="es-MX"/>
        </w:rPr>
      </w:pPr>
      <w:r w:rsidRPr="4E415AD5">
        <w:rPr>
          <w:rFonts w:eastAsia="Times New Roman" w:cs="Times New Roman"/>
          <w:b/>
          <w:bCs/>
          <w:color w:val="000000" w:themeColor="text1"/>
          <w:sz w:val="32"/>
          <w:szCs w:val="32"/>
          <w:lang w:val="es-ES"/>
        </w:rPr>
        <w:t xml:space="preserve">Lugar </w:t>
      </w:r>
    </w:p>
    <w:p w:rsidR="58DC71F1" w:rsidP="58DC71F1" w:rsidRDefault="58DC71F1" w14:paraId="7F83B04F" w14:textId="434FC0AA">
      <w:pPr>
        <w:rPr>
          <w:rFonts w:eastAsia="Calibri" w:cs="Arial"/>
          <w:color w:val="000000" w:themeColor="text1"/>
          <w:szCs w:val="24"/>
          <w:lang w:val="es-MX"/>
        </w:rPr>
      </w:pPr>
    </w:p>
    <w:p w:rsidR="58DC71F1" w:rsidP="58DC71F1" w:rsidRDefault="58DC71F1" w14:paraId="56BB8A7D" w14:textId="777DA50C">
      <w:r>
        <w:rPr>
          <w:noProof/>
        </w:rPr>
        <w:drawing>
          <wp:inline distT="0" distB="0" distL="0" distR="0" wp14:anchorId="41464860" wp14:editId="3A34CAB1">
            <wp:extent cx="6100762" cy="5165725"/>
            <wp:effectExtent l="0" t="0" r="0" b="0"/>
            <wp:docPr id="1758963472" name="Imagen 175896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00762" cy="5165725"/>
                    </a:xfrm>
                    <a:prstGeom prst="rect">
                      <a:avLst/>
                    </a:prstGeom>
                  </pic:spPr>
                </pic:pic>
              </a:graphicData>
            </a:graphic>
          </wp:inline>
        </w:drawing>
      </w:r>
    </w:p>
    <w:p w:rsidR="58DC71F1" w:rsidP="58DC71F1" w:rsidRDefault="58DC71F1" w14:paraId="474A24B0" w14:textId="0E7185C5"/>
    <w:p w:rsidR="58DC71F1" w:rsidP="58DC71F1" w:rsidRDefault="58DC71F1" w14:paraId="669D5C37" w14:textId="767A02A0">
      <w:pPr>
        <w:rPr>
          <w:rFonts w:eastAsia="Calibri" w:cs="Arial"/>
          <w:color w:val="252135"/>
          <w:lang w:val="es-MX"/>
        </w:rPr>
      </w:pPr>
    </w:p>
    <w:p w:rsidR="58DC71F1" w:rsidP="58DC71F1" w:rsidRDefault="58DC71F1" w14:paraId="11676089" w14:textId="38766672">
      <w:pPr>
        <w:rPr>
          <w:rFonts w:eastAsia="Calibri" w:cs="Arial"/>
          <w:color w:val="252135"/>
          <w:lang w:val="es-MX"/>
        </w:rPr>
      </w:pPr>
    </w:p>
    <w:p w:rsidR="58DC71F1" w:rsidP="58DC71F1" w:rsidRDefault="58DC71F1" w14:paraId="02885354" w14:textId="6B242D5E">
      <w:pPr>
        <w:rPr>
          <w:rFonts w:eastAsia="Calibri" w:cs="Arial"/>
          <w:color w:val="252135"/>
          <w:lang w:val="es-MX"/>
        </w:rPr>
      </w:pPr>
    </w:p>
    <w:p w:rsidR="58DC71F1" w:rsidP="58DC71F1" w:rsidRDefault="58DC71F1" w14:paraId="1FCC3CE0" w14:textId="6A481680">
      <w:pPr>
        <w:rPr>
          <w:rFonts w:eastAsia="Calibri" w:cs="Arial"/>
          <w:color w:val="252135"/>
          <w:lang w:val="es-MX"/>
        </w:rPr>
      </w:pPr>
    </w:p>
    <w:p w:rsidR="58DC71F1" w:rsidP="58DC71F1" w:rsidRDefault="58DC71F1" w14:paraId="20607AAE" w14:textId="7185856F">
      <w:pPr>
        <w:rPr>
          <w:rFonts w:eastAsia="Calibri" w:cs="Arial"/>
          <w:color w:val="252135"/>
          <w:szCs w:val="24"/>
          <w:lang w:val="es-MX"/>
        </w:rPr>
      </w:pPr>
    </w:p>
    <w:p w:rsidR="58DC71F1" w:rsidP="58DC71F1" w:rsidRDefault="58DC71F1" w14:paraId="09BE03B7" w14:textId="430FE95E"/>
    <w:p w:rsidR="58DC71F1" w:rsidP="58DC71F1" w:rsidRDefault="58DC71F1" w14:paraId="57FC14B6" w14:textId="050ADAE1">
      <w:pPr>
        <w:rPr>
          <w:rFonts w:eastAsia="Calibri" w:cs="Arial"/>
          <w:color w:val="252135"/>
          <w:lang w:val="es-MX"/>
        </w:rPr>
      </w:pPr>
    </w:p>
    <w:p w:rsidR="485D379E" w:rsidP="485D379E" w:rsidRDefault="485D379E" w14:paraId="7B5587FD" w14:textId="735A22B7">
      <w:pPr>
        <w:rPr>
          <w:rFonts w:eastAsia="Calibri" w:cs="Arial"/>
          <w:color w:val="252135"/>
          <w:lang w:val="es-MX"/>
        </w:rPr>
      </w:pPr>
    </w:p>
    <w:p w:rsidR="58DC71F1" w:rsidP="58DC71F1" w:rsidRDefault="58DC71F1" w14:paraId="78229EB2" w14:textId="28F84AFB">
      <w:pPr>
        <w:pStyle w:val="Prrafodelista"/>
        <w:numPr>
          <w:ilvl w:val="0"/>
          <w:numId w:val="10"/>
        </w:numPr>
        <w:rPr>
          <w:rFonts w:eastAsia="Calibri" w:cs="Arial"/>
          <w:b/>
          <w:bCs/>
          <w:color w:val="000000" w:themeColor="text1"/>
          <w:sz w:val="32"/>
          <w:szCs w:val="32"/>
          <w:lang w:val="es-MX"/>
        </w:rPr>
      </w:pPr>
      <w:r w:rsidRPr="4E415AD5">
        <w:rPr>
          <w:rFonts w:eastAsia="Times New Roman" w:cs="Times New Roman"/>
          <w:b/>
          <w:bCs/>
          <w:color w:val="000000" w:themeColor="text1"/>
          <w:sz w:val="32"/>
          <w:szCs w:val="32"/>
          <w:lang w:val="es-ES"/>
        </w:rPr>
        <w:t xml:space="preserve">Proceso Judicial  </w:t>
      </w:r>
    </w:p>
    <w:p w:rsidR="58DC71F1" w:rsidP="58DC71F1" w:rsidRDefault="58DC71F1" w14:paraId="446C8F5F" w14:textId="579C490A">
      <w:pPr>
        <w:rPr>
          <w:rFonts w:eastAsia="Calibri" w:cs="Arial"/>
          <w:color w:val="000000" w:themeColor="text1"/>
          <w:szCs w:val="24"/>
          <w:lang w:val="es-MX"/>
        </w:rPr>
      </w:pPr>
    </w:p>
    <w:p w:rsidR="58DC71F1" w:rsidP="58DC71F1" w:rsidRDefault="58DC71F1" w14:paraId="5D775C1B" w14:textId="5FC44F8E">
      <w:r>
        <w:rPr>
          <w:noProof/>
        </w:rPr>
        <w:drawing>
          <wp:inline distT="0" distB="0" distL="0" distR="0" wp14:anchorId="3D304D4B" wp14:editId="6D46D879">
            <wp:extent cx="5881688" cy="4117181"/>
            <wp:effectExtent l="0" t="0" r="0" b="0"/>
            <wp:docPr id="1989212241" name="Imagen 198921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881688" cy="4117181"/>
                    </a:xfrm>
                    <a:prstGeom prst="rect">
                      <a:avLst/>
                    </a:prstGeom>
                  </pic:spPr>
                </pic:pic>
              </a:graphicData>
            </a:graphic>
          </wp:inline>
        </w:drawing>
      </w:r>
    </w:p>
    <w:p w:rsidR="58DC71F1" w:rsidP="58DC71F1" w:rsidRDefault="58DC71F1" w14:paraId="70DE2737" w14:textId="118A03D6">
      <w:pPr>
        <w:rPr>
          <w:rFonts w:eastAsia="Calibri" w:cs="Arial"/>
          <w:color w:val="000000" w:themeColor="text1"/>
          <w:szCs w:val="24"/>
          <w:lang w:val="es-MX"/>
        </w:rPr>
      </w:pPr>
    </w:p>
    <w:p w:rsidR="58DC71F1" w:rsidP="58DC71F1" w:rsidRDefault="58DC71F1" w14:paraId="37767A8C" w14:textId="2546DABB">
      <w:pPr>
        <w:rPr>
          <w:rFonts w:eastAsia="Calibri" w:cs="Arial"/>
          <w:color w:val="000000" w:themeColor="text1"/>
          <w:szCs w:val="24"/>
          <w:lang w:val="es-MX"/>
        </w:rPr>
      </w:pPr>
    </w:p>
    <w:p w:rsidR="58DC71F1" w:rsidP="58DC71F1" w:rsidRDefault="58DC71F1" w14:paraId="4AD3DCFA" w14:textId="04540781">
      <w:pPr>
        <w:rPr>
          <w:rFonts w:eastAsia="Calibri" w:cs="Arial"/>
          <w:color w:val="000000" w:themeColor="text1"/>
          <w:lang w:val="es-MX"/>
        </w:rPr>
      </w:pPr>
    </w:p>
    <w:p w:rsidR="58DC71F1" w:rsidP="58DC71F1" w:rsidRDefault="58DC71F1" w14:paraId="37717535" w14:textId="2AE5B00D">
      <w:pPr>
        <w:rPr>
          <w:rFonts w:eastAsia="Calibri" w:cs="Arial"/>
          <w:color w:val="000000" w:themeColor="text1"/>
          <w:szCs w:val="24"/>
          <w:lang w:val="es-MX"/>
        </w:rPr>
      </w:pPr>
    </w:p>
    <w:p w:rsidR="58DC71F1" w:rsidP="58DC71F1" w:rsidRDefault="58DC71F1" w14:paraId="3D579AB9" w14:textId="3257F3BC">
      <w:pPr>
        <w:rPr>
          <w:rFonts w:eastAsia="Calibri" w:cs="Arial"/>
          <w:color w:val="000000" w:themeColor="text1"/>
          <w:szCs w:val="24"/>
          <w:lang w:val="es-MX"/>
        </w:rPr>
      </w:pPr>
    </w:p>
    <w:p w:rsidR="58DC71F1" w:rsidP="58DC71F1" w:rsidRDefault="58DC71F1" w14:paraId="49F6623E" w14:textId="7C2365C5">
      <w:pPr>
        <w:rPr>
          <w:rFonts w:eastAsia="Calibri" w:cs="Arial"/>
          <w:color w:val="000000" w:themeColor="text1"/>
          <w:lang w:val="es-MX"/>
        </w:rPr>
      </w:pPr>
    </w:p>
    <w:p w:rsidR="58DC71F1" w:rsidP="0A872C5E" w:rsidRDefault="58DC71F1" w14:paraId="3869AF7F" w14:textId="173CB6CC">
      <w:pPr>
        <w:rPr>
          <w:rFonts w:eastAsia="Calibri" w:cs="Arial"/>
          <w:color w:val="000000" w:themeColor="text1"/>
          <w:lang w:val="es-MX"/>
        </w:rPr>
      </w:pPr>
    </w:p>
    <w:p w:rsidR="58DC71F1" w:rsidP="58DC71F1" w:rsidRDefault="58DC71F1" w14:paraId="39FAE7F3" w14:textId="76147482">
      <w:pPr>
        <w:rPr>
          <w:rFonts w:eastAsia="Calibri" w:cs="Arial"/>
          <w:color w:val="000000" w:themeColor="text1"/>
          <w:szCs w:val="24"/>
          <w:lang w:val="es-MX"/>
        </w:rPr>
      </w:pPr>
    </w:p>
    <w:p w:rsidR="58DC71F1" w:rsidP="58DC71F1" w:rsidRDefault="58DC71F1" w14:paraId="6886CEFB" w14:textId="2634968A">
      <w:pPr>
        <w:rPr>
          <w:rFonts w:eastAsia="Calibri" w:cs="Arial"/>
          <w:color w:val="000000" w:themeColor="text1"/>
          <w:szCs w:val="24"/>
          <w:lang w:val="es-MX"/>
        </w:rPr>
      </w:pPr>
    </w:p>
    <w:p w:rsidR="58DC71F1" w:rsidP="58DC71F1" w:rsidRDefault="58DC71F1" w14:paraId="25B1988A" w14:textId="4599D344">
      <w:pPr>
        <w:rPr>
          <w:rFonts w:eastAsia="Calibri" w:cs="Arial"/>
          <w:color w:val="000000" w:themeColor="text1"/>
          <w:szCs w:val="24"/>
          <w:lang w:val="es-MX"/>
        </w:rPr>
      </w:pPr>
    </w:p>
    <w:p w:rsidR="58DC71F1" w:rsidP="58DC71F1" w:rsidRDefault="58DC71F1" w14:paraId="02458198" w14:textId="1FFF5E37">
      <w:pPr>
        <w:rPr>
          <w:rFonts w:eastAsia="Calibri" w:cs="Arial"/>
          <w:color w:val="000000" w:themeColor="text1"/>
          <w:lang w:val="es-MX"/>
        </w:rPr>
      </w:pPr>
    </w:p>
    <w:p w:rsidR="58DC71F1" w:rsidP="58DC71F1" w:rsidRDefault="58DC71F1" w14:paraId="41B5941B" w14:textId="4970B149"/>
    <w:p w:rsidR="58DC71F1" w:rsidP="58DC71F1" w:rsidRDefault="58DC71F1" w14:paraId="0424204A" w14:textId="441F504D"/>
    <w:p w:rsidR="58DC71F1" w:rsidP="58DC71F1" w:rsidRDefault="58DC71F1" w14:paraId="6352D4FA" w14:textId="03DE4C36"/>
    <w:p w:rsidR="58DC71F1" w:rsidP="58DC71F1" w:rsidRDefault="58DC71F1" w14:paraId="3593A7D9" w14:textId="47D6832E"/>
    <w:p w:rsidR="58DC71F1" w:rsidP="58DC71F1" w:rsidRDefault="58DC71F1" w14:paraId="67BDF8B4" w14:textId="3F7417DC"/>
    <w:p w:rsidR="58DC71F1" w:rsidP="58DC71F1" w:rsidRDefault="58DC71F1" w14:paraId="545053CA" w14:textId="5F616542"/>
    <w:p w:rsidR="58DC71F1" w:rsidP="58DC71F1" w:rsidRDefault="58DC71F1" w14:paraId="5F21CFA3" w14:textId="2DC04337"/>
    <w:p w:rsidR="58DC71F1" w:rsidP="58DC71F1" w:rsidRDefault="58DC71F1" w14:paraId="2157055D" w14:textId="58B233D4"/>
    <w:p w:rsidR="58DC71F1" w:rsidP="58DC71F1" w:rsidRDefault="58DC71F1" w14:paraId="5CE6F969" w14:textId="28AF405B"/>
    <w:p w:rsidR="27B99331" w:rsidP="27B99331" w:rsidRDefault="27B99331" w14:paraId="6D54462F" w14:textId="44E9BB83"/>
    <w:p w:rsidR="5A2B5C34" w:rsidP="765E35C3" w:rsidRDefault="5A2B5C34" w14:paraId="179B99A5" w14:textId="0B064132"/>
    <w:p w:rsidR="765E35C3" w:rsidP="765E35C3" w:rsidRDefault="765E35C3" w14:paraId="474BFC7D" w14:textId="037FF327"/>
    <w:p w:rsidR="765E35C3" w:rsidP="765E35C3" w:rsidRDefault="765E35C3" w14:paraId="406D948D" w14:textId="037FF327"/>
    <w:p w:rsidR="765E35C3" w:rsidP="765E35C3" w:rsidRDefault="765E35C3" w14:paraId="10AEF4EF" w14:textId="037FF327"/>
    <w:p w:rsidR="765E35C3" w:rsidP="765E35C3" w:rsidRDefault="765E35C3" w14:paraId="57CE8E1F" w14:textId="037FF327"/>
    <w:p w:rsidR="58DC71F1" w:rsidP="58DC71F1" w:rsidRDefault="58DC71F1" w14:paraId="0A7F7517" w14:textId="35FA223C"/>
    <w:p w:rsidR="58DC71F1" w:rsidP="58DC71F1" w:rsidRDefault="58DC71F1" w14:paraId="7B1B2077" w14:textId="266F3C8C">
      <w:pPr>
        <w:pStyle w:val="Prrafodelista"/>
        <w:numPr>
          <w:ilvl w:val="0"/>
          <w:numId w:val="10"/>
        </w:numPr>
        <w:rPr>
          <w:rFonts w:eastAsia="Calibri" w:cs="Arial"/>
          <w:color w:val="000000" w:themeColor="text1"/>
          <w:szCs w:val="24"/>
          <w:lang w:val="es-MX"/>
        </w:rPr>
      </w:pPr>
      <w:r w:rsidRPr="58DC71F1">
        <w:rPr>
          <w:rFonts w:eastAsia="Times New Roman" w:cs="Times New Roman"/>
          <w:color w:val="000000" w:themeColor="text1"/>
        </w:rPr>
        <w:t xml:space="preserve">Nivel Educativo </w:t>
      </w:r>
    </w:p>
    <w:p w:rsidR="58DC71F1" w:rsidP="58DC71F1" w:rsidRDefault="58DC71F1" w14:paraId="42F66F0D" w14:textId="4DA01F6E">
      <w:pPr>
        <w:rPr>
          <w:rFonts w:eastAsia="Calibri" w:cs="Arial"/>
          <w:color w:val="000000" w:themeColor="text1"/>
          <w:lang w:val="es-MX"/>
        </w:rPr>
      </w:pPr>
    </w:p>
    <w:p w:rsidR="58DC71F1" w:rsidP="58DC71F1" w:rsidRDefault="58DC71F1" w14:paraId="4307FDBB" w14:textId="4DA01F6E">
      <w:pPr>
        <w:rPr>
          <w:rFonts w:eastAsia="Calibri" w:cs="Arial"/>
          <w:color w:val="000000" w:themeColor="text1"/>
          <w:lang w:val="es-MX"/>
        </w:rPr>
      </w:pPr>
    </w:p>
    <w:p w:rsidR="58DC71F1" w:rsidP="58DC71F1" w:rsidRDefault="58DC71F1" w14:paraId="524FA7D2" w14:textId="0D7369D1">
      <w:pPr>
        <w:rPr>
          <w:rFonts w:eastAsia="Calibri" w:cs="Arial"/>
          <w:color w:val="000000" w:themeColor="text1"/>
          <w:lang w:val="es-MX"/>
        </w:rPr>
      </w:pPr>
    </w:p>
    <w:p w:rsidR="58DC71F1" w:rsidP="630E8866" w:rsidRDefault="58DC71F1" w14:paraId="1E985881" w14:textId="72E0623D">
      <w:pPr>
        <w:rPr>
          <w:rFonts w:eastAsia="Calibri" w:cs="Arial"/>
          <w:color w:val="000000" w:themeColor="text1"/>
          <w:lang w:val="es-MX"/>
        </w:rPr>
      </w:pPr>
    </w:p>
    <w:p w:rsidR="58DC71F1" w:rsidP="2AE815D4" w:rsidRDefault="58DC71F1" w14:paraId="7C513D2C" w14:textId="3A4EAF4F">
      <w:pPr>
        <w:rPr>
          <w:rFonts w:eastAsia="Calibri" w:cs="Arial"/>
          <w:color w:val="000000" w:themeColor="text1"/>
          <w:lang w:val="es-MX"/>
        </w:rPr>
      </w:pPr>
      <w:r w:rsidRPr="2AE815D4" w:rsidDel="2AE815D4">
        <w:rPr>
          <w:rFonts w:eastAsia="Calibri" w:cs="Arial"/>
          <w:color w:val="000000" w:themeColor="text1"/>
          <w:lang w:val="es-MX"/>
        </w:rPr>
        <w:t>GENESIS SEQUIERA NAVARRO</w:t>
      </w:r>
    </w:p>
    <w:p w:rsidR="58DC71F1" w:rsidP="58DC71F1" w:rsidRDefault="58DC71F1" w14:paraId="0EC0F346" w14:textId="2486C6D5">
      <w:pPr>
        <w:rPr>
          <w:rFonts w:eastAsia="Calibri" w:cs="Arial"/>
          <w:color w:val="000000" w:themeColor="text1"/>
          <w:szCs w:val="24"/>
          <w:lang w:val="es-MX"/>
        </w:rPr>
      </w:pPr>
    </w:p>
    <w:p w:rsidR="58DC71F1" w:rsidP="58DC71F1" w:rsidRDefault="58DC71F1" w14:paraId="08D35FB2" w14:textId="72E372B0">
      <w:pPr>
        <w:rPr>
          <w:rFonts w:eastAsia="Calibri" w:cs="Arial"/>
          <w:color w:val="000000" w:themeColor="text1"/>
          <w:szCs w:val="24"/>
          <w:lang w:val="es-MX"/>
        </w:rPr>
      </w:pPr>
    </w:p>
    <w:p w:rsidR="58DC71F1" w:rsidP="2AE815D4" w:rsidRDefault="58DC71F1" w14:paraId="464F8E03" w14:textId="1A6BACE1"/>
    <w:p w:rsidR="58DC71F1" w:rsidP="58DC71F1" w:rsidRDefault="58DC71F1" w14:paraId="64D729A6" w14:textId="776E0DD4">
      <w:pPr>
        <w:rPr>
          <w:rFonts w:eastAsia="Calibri" w:cs="Arial"/>
          <w:color w:val="000000" w:themeColor="text1"/>
          <w:szCs w:val="24"/>
          <w:lang w:val="es-MX"/>
        </w:rPr>
      </w:pPr>
    </w:p>
    <w:p w:rsidR="58DC71F1" w:rsidP="58DC71F1" w:rsidRDefault="58DC71F1" w14:paraId="3DC693B9" w14:textId="22B044F2">
      <w:pPr>
        <w:rPr>
          <w:rFonts w:eastAsia="Calibri" w:cs="Arial"/>
          <w:color w:val="000000" w:themeColor="text1"/>
          <w:szCs w:val="24"/>
          <w:lang w:val="es-MX"/>
        </w:rPr>
      </w:pPr>
    </w:p>
    <w:p w:rsidR="58DC71F1" w:rsidP="58DC71F1" w:rsidRDefault="58DC71F1" w14:paraId="391D4DAA" w14:textId="5D8FFBEB">
      <w:pPr>
        <w:rPr>
          <w:rFonts w:eastAsia="Calibri" w:cs="Arial"/>
          <w:color w:val="000000" w:themeColor="text1"/>
          <w:szCs w:val="24"/>
          <w:lang w:val="es-MX"/>
        </w:rPr>
      </w:pPr>
    </w:p>
    <w:p w:rsidR="58DC71F1" w:rsidP="58DC71F1" w:rsidRDefault="58DC71F1" w14:paraId="27EF9705" w14:textId="1A65AC5C">
      <w:pPr>
        <w:rPr>
          <w:rFonts w:eastAsia="Calibri" w:cs="Arial"/>
          <w:color w:val="000000" w:themeColor="text1"/>
          <w:szCs w:val="24"/>
          <w:lang w:val="es-MX"/>
        </w:rPr>
      </w:pPr>
    </w:p>
    <w:p w:rsidR="58DC71F1" w:rsidP="58DC71F1" w:rsidRDefault="58DC71F1" w14:paraId="3575D06E" w14:textId="481B268C">
      <w:pPr>
        <w:rPr>
          <w:rFonts w:eastAsia="Calibri" w:cs="Arial"/>
          <w:color w:val="000000" w:themeColor="text1"/>
          <w:szCs w:val="24"/>
          <w:lang w:val="es-MX"/>
        </w:rPr>
      </w:pPr>
    </w:p>
    <w:p w:rsidR="58DC71F1" w:rsidP="58DC71F1" w:rsidRDefault="58DC71F1" w14:paraId="011912A3" w14:textId="65CD13F0">
      <w:pPr>
        <w:rPr>
          <w:rFonts w:eastAsia="Calibri" w:cs="Arial"/>
          <w:color w:val="000000" w:themeColor="text1"/>
          <w:szCs w:val="24"/>
          <w:lang w:val="es-MX"/>
        </w:rPr>
      </w:pPr>
    </w:p>
    <w:p w:rsidR="58DC71F1" w:rsidP="58DC71F1" w:rsidRDefault="58DC71F1" w14:paraId="601B7E86" w14:textId="1DDF1530">
      <w:pPr>
        <w:rPr>
          <w:rFonts w:eastAsia="Calibri" w:cs="Arial"/>
          <w:color w:val="000000" w:themeColor="text1"/>
          <w:szCs w:val="24"/>
          <w:lang w:val="es-MX"/>
        </w:rPr>
      </w:pPr>
    </w:p>
    <w:p w:rsidR="58DC71F1" w:rsidP="58DC71F1" w:rsidRDefault="58DC71F1" w14:paraId="610AA640" w14:textId="756911F7">
      <w:pPr>
        <w:rPr>
          <w:rFonts w:eastAsia="Calibri" w:cs="Arial"/>
          <w:color w:val="000000" w:themeColor="text1"/>
          <w:szCs w:val="24"/>
          <w:lang w:val="es-MX"/>
        </w:rPr>
      </w:pPr>
    </w:p>
    <w:p w:rsidR="58DC71F1" w:rsidP="58DC71F1" w:rsidRDefault="58DC71F1" w14:paraId="4E7A5E4A" w14:textId="41BB3440">
      <w:pPr>
        <w:rPr>
          <w:rFonts w:eastAsia="Calibri" w:cs="Arial"/>
          <w:color w:val="000000" w:themeColor="text1"/>
          <w:szCs w:val="24"/>
          <w:lang w:val="es-MX"/>
        </w:rPr>
      </w:pPr>
    </w:p>
    <w:p w:rsidR="58DC71F1" w:rsidP="58DC71F1" w:rsidRDefault="58DC71F1" w14:paraId="1027E6FF" w14:textId="37EFE016">
      <w:pPr>
        <w:rPr>
          <w:rFonts w:eastAsia="Calibri" w:cs="Arial"/>
          <w:color w:val="000000" w:themeColor="text1"/>
          <w:szCs w:val="24"/>
          <w:lang w:val="es-MX"/>
        </w:rPr>
      </w:pPr>
    </w:p>
    <w:p w:rsidR="58DC71F1" w:rsidP="58DC71F1" w:rsidRDefault="58DC71F1" w14:paraId="1251DA52" w14:textId="58A7D189">
      <w:pPr>
        <w:rPr>
          <w:rFonts w:eastAsia="Calibri" w:cs="Arial"/>
          <w:color w:val="000000" w:themeColor="text1"/>
          <w:szCs w:val="24"/>
          <w:lang w:val="es-MX"/>
        </w:rPr>
      </w:pPr>
    </w:p>
    <w:p w:rsidR="58DC71F1" w:rsidP="58DC71F1" w:rsidRDefault="58DC71F1" w14:paraId="3E464494" w14:textId="7E67F256">
      <w:pPr>
        <w:rPr>
          <w:rFonts w:eastAsia="Calibri" w:cs="Arial"/>
          <w:color w:val="000000" w:themeColor="text1"/>
          <w:szCs w:val="24"/>
          <w:lang w:val="es-MX"/>
        </w:rPr>
      </w:pPr>
    </w:p>
    <w:p w:rsidR="27B99331" w:rsidP="27B99331" w:rsidRDefault="27B99331" w14:paraId="2720ACE5" w14:textId="190D5130">
      <w:pPr>
        <w:rPr>
          <w:rFonts w:eastAsia="Calibri" w:cs="Arial"/>
          <w:color w:val="000000" w:themeColor="text1"/>
          <w:szCs w:val="24"/>
          <w:lang w:val="es-MX"/>
        </w:rPr>
      </w:pPr>
    </w:p>
    <w:p w:rsidR="27B99331" w:rsidP="27B99331" w:rsidRDefault="27B99331" w14:paraId="04604EF0" w14:textId="6862CB4A">
      <w:pPr>
        <w:rPr>
          <w:rFonts w:eastAsia="Calibri" w:cs="Arial"/>
          <w:color w:val="000000" w:themeColor="text1"/>
          <w:szCs w:val="24"/>
          <w:lang w:val="es-MX"/>
        </w:rPr>
      </w:pPr>
    </w:p>
    <w:p w:rsidR="58DC71F1" w:rsidP="58DC71F1" w:rsidRDefault="58DC71F1" w14:paraId="64F6E413" w14:textId="23CA2182">
      <w:pPr>
        <w:rPr>
          <w:rFonts w:eastAsia="Calibri" w:cs="Arial"/>
          <w:color w:val="000000" w:themeColor="text1"/>
          <w:szCs w:val="24"/>
          <w:lang w:val="es-MX"/>
        </w:rPr>
      </w:pPr>
    </w:p>
    <w:p w:rsidR="58DC71F1" w:rsidP="58DC71F1" w:rsidRDefault="58DC71F1" w14:paraId="2449DFD2" w14:textId="3D222633">
      <w:pPr>
        <w:rPr>
          <w:rFonts w:eastAsia="Calibri" w:cs="Arial"/>
          <w:color w:val="000000" w:themeColor="text1"/>
          <w:szCs w:val="24"/>
          <w:lang w:val="es-MX"/>
        </w:rPr>
      </w:pPr>
    </w:p>
    <w:p w:rsidR="58DC71F1" w:rsidP="58DC71F1" w:rsidRDefault="58DC71F1" w14:paraId="1843826E" w14:textId="7AA38AFD">
      <w:pPr>
        <w:rPr>
          <w:rFonts w:eastAsia="Calibri" w:cs="Arial"/>
          <w:color w:val="000000" w:themeColor="text1"/>
          <w:szCs w:val="24"/>
          <w:lang w:val="es-MX"/>
        </w:rPr>
      </w:pPr>
    </w:p>
    <w:p w:rsidR="58DC71F1" w:rsidP="58DC71F1" w:rsidRDefault="58DC71F1" w14:paraId="595AFF53" w14:textId="0CDC9158">
      <w:pPr>
        <w:rPr>
          <w:rFonts w:eastAsia="Calibri" w:cs="Arial"/>
          <w:szCs w:val="24"/>
        </w:rPr>
      </w:pPr>
    </w:p>
    <w:p w:rsidR="58DC71F1" w:rsidP="58DC71F1" w:rsidRDefault="58DC71F1" w14:paraId="17E10066" w14:textId="7ABD69CD">
      <w:pPr>
        <w:rPr>
          <w:rFonts w:eastAsia="Calibri" w:cs="Arial"/>
          <w:szCs w:val="24"/>
        </w:rPr>
      </w:pPr>
    </w:p>
    <w:p w:rsidR="58DC71F1" w:rsidP="58DC71F1" w:rsidRDefault="58DC71F1" w14:paraId="739F04A8" w14:textId="0519C185">
      <w:pPr>
        <w:rPr>
          <w:rFonts w:eastAsia="Times New Roman" w:cs="Times New Roman"/>
          <w:color w:val="000000" w:themeColor="text1"/>
        </w:rPr>
      </w:pPr>
    </w:p>
    <w:p w:rsidR="58DC71F1" w:rsidP="4E415AD5" w:rsidRDefault="58DC71F1" w14:paraId="710FE97F" w14:textId="021B5D28">
      <w:pPr>
        <w:pStyle w:val="Prrafodelista"/>
        <w:numPr>
          <w:ilvl w:val="0"/>
          <w:numId w:val="10"/>
        </w:numPr>
        <w:rPr>
          <w:rFonts w:eastAsia="Calibri" w:cs="Arial"/>
          <w:color w:val="000000" w:themeColor="text1"/>
          <w:sz w:val="32"/>
          <w:szCs w:val="32"/>
          <w:lang w:val="es-MX"/>
        </w:rPr>
      </w:pPr>
      <w:r w:rsidRPr="4E415AD5">
        <w:rPr>
          <w:rFonts w:eastAsiaTheme="minorEastAsia"/>
          <w:color w:val="000000" w:themeColor="text1"/>
          <w:sz w:val="32"/>
          <w:szCs w:val="32"/>
        </w:rPr>
        <w:t xml:space="preserve">Situación Jurídica </w:t>
      </w:r>
    </w:p>
    <w:p w:rsidR="58DC71F1" w:rsidP="58DC71F1" w:rsidRDefault="58DC71F1" w14:paraId="129DF616" w14:textId="48DA95CF">
      <w:r>
        <w:rPr>
          <w:noProof/>
        </w:rPr>
        <w:lastRenderedPageBreak/>
        <w:drawing>
          <wp:inline distT="0" distB="0" distL="0" distR="0" wp14:anchorId="0E340850" wp14:editId="4C206292">
            <wp:extent cx="5660570" cy="2971800"/>
            <wp:effectExtent l="0" t="0" r="0" b="0"/>
            <wp:docPr id="1834426984" name="Imagen 183442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60570" cy="2971800"/>
                    </a:xfrm>
                    <a:prstGeom prst="rect">
                      <a:avLst/>
                    </a:prstGeom>
                  </pic:spPr>
                </pic:pic>
              </a:graphicData>
            </a:graphic>
          </wp:inline>
        </w:drawing>
      </w:r>
    </w:p>
    <w:p w:rsidR="58DC71F1" w:rsidP="7A0DB54A" w:rsidRDefault="58DC71F1" w14:paraId="3AE4B947" w14:textId="3D63259D">
      <w:pPr>
        <w:ind w:left="1980"/>
        <w:rPr>
          <w:rFonts w:eastAsia="Times New Roman" w:cs="Times New Roman"/>
          <w:color w:val="000000" w:themeColor="text1"/>
          <w:sz w:val="28"/>
          <w:szCs w:val="28"/>
          <w:lang w:val="es-MX"/>
        </w:rPr>
      </w:pPr>
    </w:p>
    <w:p w:rsidR="58DC71F1" w:rsidP="58DC71F1" w:rsidRDefault="58DC71F1" w14:paraId="31B5A8A3" w14:textId="03C10E1E">
      <w:pPr>
        <w:ind w:left="810"/>
        <w:rPr>
          <w:rFonts w:eastAsia="Calibri" w:cs="Arial"/>
          <w:lang w:val="es-MX"/>
        </w:rPr>
      </w:pPr>
    </w:p>
    <w:p w:rsidR="58DC71F1" w:rsidP="58DC71F1" w:rsidRDefault="58DC71F1" w14:paraId="188E4543" w14:textId="733AB443">
      <w:pPr>
        <w:ind w:left="810"/>
        <w:rPr>
          <w:rFonts w:eastAsia="Calibri" w:cs="Arial"/>
          <w:lang w:val="es-MX"/>
        </w:rPr>
      </w:pPr>
    </w:p>
    <w:p w:rsidR="58DC71F1" w:rsidP="58DC71F1" w:rsidRDefault="58DC71F1" w14:paraId="7C8A6B8A" w14:textId="71499845">
      <w:pPr>
        <w:ind w:left="810"/>
        <w:rPr>
          <w:rFonts w:eastAsia="Calibri" w:cs="Arial"/>
          <w:lang w:val="es-MX"/>
        </w:rPr>
      </w:pPr>
    </w:p>
    <w:p w:rsidR="58DC71F1" w:rsidP="58DC71F1" w:rsidRDefault="58DC71F1" w14:paraId="2A20C237" w14:textId="77909ED5">
      <w:pPr>
        <w:ind w:left="720"/>
        <w:rPr>
          <w:rFonts w:eastAsia="Calibri" w:cs="Arial"/>
          <w:lang w:val="es-MX"/>
        </w:rPr>
      </w:pPr>
    </w:p>
    <w:p w:rsidRPr="00897125" w:rsidR="00897125" w:rsidP="6E069818" w:rsidRDefault="6E069818" w14:paraId="1A5FAF06" w14:textId="042C9E76">
      <w:pPr>
        <w:pStyle w:val="Prrafodelista"/>
        <w:numPr>
          <w:ilvl w:val="0"/>
          <w:numId w:val="10"/>
        </w:numPr>
        <w:rPr>
          <w:rFonts w:eastAsia="Calibri" w:cs="Arial"/>
          <w:b/>
          <w:bCs/>
          <w:szCs w:val="24"/>
          <w:lang w:val="es-MX"/>
        </w:rPr>
      </w:pPr>
      <w:r w:rsidRPr="6E069818">
        <w:rPr>
          <w:b/>
          <w:bCs/>
          <w:sz w:val="28"/>
          <w:szCs w:val="28"/>
          <w:lang w:val="es-MX"/>
        </w:rPr>
        <w:t xml:space="preserve">DISEÑO DE INTERFACES  </w:t>
      </w:r>
      <w:r w:rsidR="00580CEF">
        <w:tab/>
      </w:r>
    </w:p>
    <w:p w:rsidR="45B39623" w:rsidP="4E415AD5" w:rsidRDefault="6E069818" w14:paraId="46E9DC4B" w14:textId="20DFAF59">
      <w:pPr>
        <w:ind w:left="810"/>
        <w:rPr>
          <w:rFonts w:eastAsia="Calibri" w:cs="Arial"/>
          <w:lang w:val="es-MX"/>
        </w:rPr>
      </w:pPr>
      <w:r w:rsidRPr="6E069818">
        <w:rPr>
          <w:sz w:val="28"/>
          <w:szCs w:val="28"/>
          <w:lang w:val="es-MX"/>
        </w:rPr>
        <w:t xml:space="preserve">3.1 Interfaces con Otros Módulos </w:t>
      </w:r>
    </w:p>
    <w:p w:rsidRPr="00897125" w:rsidR="00897125" w:rsidP="6E069818" w:rsidRDefault="00897125" w14:paraId="63CA34D2" w14:textId="1E76F267">
      <w:pPr>
        <w:ind w:left="810"/>
        <w:rPr>
          <w:rFonts w:eastAsia="Calibri" w:cs="Arial"/>
          <w:lang w:val="es-MX"/>
        </w:rPr>
      </w:pPr>
    </w:p>
    <w:p w:rsidR="58DC71F1" w:rsidP="58DC71F1" w:rsidRDefault="58DC71F1" w14:paraId="592B29BA" w14:textId="03C10E1E">
      <w:pPr>
        <w:ind w:left="810"/>
        <w:rPr>
          <w:rFonts w:eastAsia="Calibri" w:cs="Arial"/>
          <w:lang w:val="es-MX"/>
        </w:rPr>
      </w:pPr>
    </w:p>
    <w:p w:rsidR="58DC71F1" w:rsidP="58DC71F1" w:rsidRDefault="58DC71F1" w14:paraId="15206342" w14:textId="733AB443">
      <w:pPr>
        <w:ind w:left="810"/>
        <w:rPr>
          <w:rFonts w:eastAsia="Calibri" w:cs="Arial"/>
          <w:lang w:val="es-MX"/>
        </w:rPr>
      </w:pPr>
    </w:p>
    <w:p w:rsidR="58DC71F1" w:rsidP="58DC71F1" w:rsidRDefault="58DC71F1" w14:paraId="08C7B39C" w14:textId="71499845">
      <w:pPr>
        <w:ind w:left="810"/>
        <w:rPr>
          <w:rFonts w:eastAsia="Calibri" w:cs="Arial"/>
          <w:lang w:val="es-MX"/>
        </w:rPr>
      </w:pPr>
    </w:p>
    <w:p w:rsidR="00EF31B7" w:rsidP="4E415AD5" w:rsidRDefault="00EF31B7" w14:paraId="751C78ED" w14:textId="77C41512">
      <w:pPr>
        <w:ind w:left="810"/>
        <w:rPr>
          <w:rFonts w:eastAsia="Calibri" w:cs="Arial"/>
          <w:lang w:val="es-MX"/>
        </w:rPr>
      </w:pPr>
    </w:p>
    <w:sectPr w:rsidR="00EF31B7" w:rsidSect="00EF5F6C">
      <w:headerReference w:type="default" r:id="rId72"/>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B5A86" w:rsidP="004632D9" w:rsidRDefault="001B5A86" w14:paraId="276E6CB7" w14:textId="77777777">
      <w:r>
        <w:separator/>
      </w:r>
    </w:p>
  </w:endnote>
  <w:endnote w:type="continuationSeparator" w:id="0">
    <w:p w:rsidR="001B5A86" w:rsidP="004632D9" w:rsidRDefault="001B5A86" w14:paraId="01EC5CB5" w14:textId="77777777">
      <w:r>
        <w:continuationSeparator/>
      </w:r>
    </w:p>
  </w:endnote>
  <w:endnote w:type="continuationNotice" w:id="1">
    <w:p w:rsidR="001B5A86" w:rsidRDefault="001B5A86" w14:paraId="08654BD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Arial,Calibri">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B5A86" w:rsidP="004632D9" w:rsidRDefault="001B5A86" w14:paraId="1745493C" w14:textId="77777777">
      <w:r>
        <w:separator/>
      </w:r>
    </w:p>
  </w:footnote>
  <w:footnote w:type="continuationSeparator" w:id="0">
    <w:p w:rsidR="001B5A86" w:rsidP="004632D9" w:rsidRDefault="001B5A86" w14:paraId="0F169B42" w14:textId="77777777">
      <w:r>
        <w:continuationSeparator/>
      </w:r>
    </w:p>
  </w:footnote>
  <w:footnote w:type="continuationNotice" w:id="1">
    <w:p w:rsidR="001B5A86" w:rsidRDefault="001B5A86" w14:paraId="7BDD36F2"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4632D9" w:rsidRDefault="00D76DDA" w14:paraId="179AAF1F" w14:textId="6071EFA0">
    <w:pPr>
      <w:pStyle w:val="Encabezado"/>
    </w:pPr>
    <w:r>
      <w:rPr>
        <w:noProof/>
      </w:rPr>
      <w:drawing>
        <wp:anchor distT="0" distB="0" distL="114300" distR="114300" simplePos="0" relativeHeight="251658241" behindDoc="1" locked="0" layoutInCell="1" allowOverlap="1" wp14:anchorId="28ACA77C" wp14:editId="66D9AC0C">
          <wp:simplePos x="0" y="0"/>
          <wp:positionH relativeFrom="column">
            <wp:posOffset>5730240</wp:posOffset>
          </wp:positionH>
          <wp:positionV relativeFrom="paragraph">
            <wp:posOffset>-304800</wp:posOffset>
          </wp:positionV>
          <wp:extent cx="883920" cy="491328"/>
          <wp:effectExtent l="0" t="0" r="0" b="444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3920" cy="491328"/>
                  </a:xfrm>
                  <a:prstGeom prst="rect">
                    <a:avLst/>
                  </a:prstGeom>
                  <a:noFill/>
                  <a:ln>
                    <a:noFill/>
                  </a:ln>
                </pic:spPr>
              </pic:pic>
            </a:graphicData>
          </a:graphic>
          <wp14:sizeRelH relativeFrom="page">
            <wp14:pctWidth>0</wp14:pctWidth>
          </wp14:sizeRelH>
          <wp14:sizeRelV relativeFrom="page">
            <wp14:pctHeight>0</wp14:pctHeight>
          </wp14:sizeRelV>
        </wp:anchor>
      </w:drawing>
    </w:r>
    <w:r w:rsidR="004632D9">
      <w:rPr>
        <w:noProof/>
      </w:rPr>
      <w:drawing>
        <wp:anchor distT="0" distB="0" distL="114300" distR="114300" simplePos="0" relativeHeight="251658240" behindDoc="1" locked="0" layoutInCell="1" allowOverlap="1" wp14:anchorId="1DBFE118" wp14:editId="2FA3FAC6">
          <wp:simplePos x="0" y="0"/>
          <wp:positionH relativeFrom="column">
            <wp:posOffset>-800100</wp:posOffset>
          </wp:positionH>
          <wp:positionV relativeFrom="paragraph">
            <wp:posOffset>-350520</wp:posOffset>
          </wp:positionV>
          <wp:extent cx="638190" cy="662940"/>
          <wp:effectExtent l="0" t="0" r="9525"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38190" cy="662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dWG/sBXY9TZ2DL" int2:id="1S30RYRC">
      <int2:state int2:value="Rejected" int2:type="AugLoop_Text_Critique"/>
    </int2:textHash>
    <int2:textHash int2:hashCode="zUqwsoYW2s0kug" int2:id="DhyUUJMJ">
      <int2:state int2:value="Rejected" int2:type="AugLoop_Text_Critique"/>
    </int2:textHash>
    <int2:textHash int2:hashCode="OJBcpTNMINhTTd" int2:id="XlPRjTTH">
      <int2:state int2:value="Rejected" int2:type="AugLoop_Text_Critique"/>
    </int2:textHash>
    <int2:textHash int2:hashCode="88VDrV/p1pYD59" int2:id="Yd4E1zME">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36">
    <w:nsid w:val="616f0c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611D56"/>
    <w:multiLevelType w:val="hybridMultilevel"/>
    <w:tmpl w:val="FFFFFFFF"/>
    <w:lvl w:ilvl="0" w:tplc="FE9A158A">
      <w:start w:val="1"/>
      <w:numFmt w:val="decimal"/>
      <w:lvlText w:val="%1."/>
      <w:lvlJc w:val="left"/>
      <w:pPr>
        <w:ind w:left="720" w:hanging="360"/>
      </w:pPr>
    </w:lvl>
    <w:lvl w:ilvl="1" w:tplc="BB100CF2">
      <w:start w:val="1"/>
      <w:numFmt w:val="lowerLetter"/>
      <w:lvlText w:val="%2."/>
      <w:lvlJc w:val="left"/>
      <w:pPr>
        <w:ind w:left="1440" w:hanging="360"/>
      </w:pPr>
    </w:lvl>
    <w:lvl w:ilvl="2" w:tplc="DC262AE2">
      <w:start w:val="1"/>
      <w:numFmt w:val="lowerRoman"/>
      <w:lvlText w:val="%3."/>
      <w:lvlJc w:val="right"/>
      <w:pPr>
        <w:ind w:left="2160" w:hanging="180"/>
      </w:pPr>
    </w:lvl>
    <w:lvl w:ilvl="3" w:tplc="A2E834C6">
      <w:start w:val="1"/>
      <w:numFmt w:val="decimal"/>
      <w:lvlText w:val="%4."/>
      <w:lvlJc w:val="left"/>
      <w:pPr>
        <w:ind w:left="2880" w:hanging="360"/>
      </w:pPr>
    </w:lvl>
    <w:lvl w:ilvl="4" w:tplc="F5C66FB2">
      <w:start w:val="1"/>
      <w:numFmt w:val="lowerLetter"/>
      <w:lvlText w:val="%5."/>
      <w:lvlJc w:val="left"/>
      <w:pPr>
        <w:ind w:left="3600" w:hanging="360"/>
      </w:pPr>
    </w:lvl>
    <w:lvl w:ilvl="5" w:tplc="66F2EE7C">
      <w:start w:val="1"/>
      <w:numFmt w:val="lowerRoman"/>
      <w:lvlText w:val="%6."/>
      <w:lvlJc w:val="right"/>
      <w:pPr>
        <w:ind w:left="4320" w:hanging="180"/>
      </w:pPr>
    </w:lvl>
    <w:lvl w:ilvl="6" w:tplc="C10A55A2">
      <w:start w:val="1"/>
      <w:numFmt w:val="decimal"/>
      <w:lvlText w:val="%7."/>
      <w:lvlJc w:val="left"/>
      <w:pPr>
        <w:ind w:left="5040" w:hanging="360"/>
      </w:pPr>
    </w:lvl>
    <w:lvl w:ilvl="7" w:tplc="7ABCE752">
      <w:start w:val="1"/>
      <w:numFmt w:val="lowerLetter"/>
      <w:lvlText w:val="%8."/>
      <w:lvlJc w:val="left"/>
      <w:pPr>
        <w:ind w:left="5760" w:hanging="360"/>
      </w:pPr>
    </w:lvl>
    <w:lvl w:ilvl="8" w:tplc="CCBE0E30">
      <w:start w:val="1"/>
      <w:numFmt w:val="lowerRoman"/>
      <w:lvlText w:val="%9."/>
      <w:lvlJc w:val="right"/>
      <w:pPr>
        <w:ind w:left="6480" w:hanging="180"/>
      </w:pPr>
    </w:lvl>
  </w:abstractNum>
  <w:abstractNum w:abstractNumId="1" w15:restartNumberingAfterBreak="0">
    <w:nsid w:val="00DF3031"/>
    <w:multiLevelType w:val="hybridMultilevel"/>
    <w:tmpl w:val="FFFFFFFF"/>
    <w:lvl w:ilvl="0" w:tplc="5A68D368">
      <w:start w:val="2"/>
      <w:numFmt w:val="decimal"/>
      <w:lvlText w:val="%1."/>
      <w:lvlJc w:val="left"/>
      <w:pPr>
        <w:ind w:left="720" w:hanging="360"/>
      </w:pPr>
      <w:rPr>
        <w:rFonts w:hint="default" w:ascii="Times New Roman,Arial,Calibri" w:hAnsi="Times New Roman,Arial,Calibri"/>
      </w:rPr>
    </w:lvl>
    <w:lvl w:ilvl="1" w:tplc="D4DEE376">
      <w:start w:val="1"/>
      <w:numFmt w:val="lowerLetter"/>
      <w:lvlText w:val="%2."/>
      <w:lvlJc w:val="left"/>
      <w:pPr>
        <w:ind w:left="1440" w:hanging="360"/>
      </w:pPr>
    </w:lvl>
    <w:lvl w:ilvl="2" w:tplc="C8701942">
      <w:start w:val="1"/>
      <w:numFmt w:val="lowerRoman"/>
      <w:lvlText w:val="%3."/>
      <w:lvlJc w:val="right"/>
      <w:pPr>
        <w:ind w:left="2160" w:hanging="180"/>
      </w:pPr>
    </w:lvl>
    <w:lvl w:ilvl="3" w:tplc="5ABC6894">
      <w:start w:val="1"/>
      <w:numFmt w:val="decimal"/>
      <w:lvlText w:val="%4."/>
      <w:lvlJc w:val="left"/>
      <w:pPr>
        <w:ind w:left="2880" w:hanging="360"/>
      </w:pPr>
    </w:lvl>
    <w:lvl w:ilvl="4" w:tplc="8A660B8A">
      <w:start w:val="1"/>
      <w:numFmt w:val="lowerLetter"/>
      <w:lvlText w:val="%5."/>
      <w:lvlJc w:val="left"/>
      <w:pPr>
        <w:ind w:left="3600" w:hanging="360"/>
      </w:pPr>
    </w:lvl>
    <w:lvl w:ilvl="5" w:tplc="20B64A60">
      <w:start w:val="1"/>
      <w:numFmt w:val="lowerRoman"/>
      <w:lvlText w:val="%6."/>
      <w:lvlJc w:val="right"/>
      <w:pPr>
        <w:ind w:left="4320" w:hanging="180"/>
      </w:pPr>
    </w:lvl>
    <w:lvl w:ilvl="6" w:tplc="A86A8CCC">
      <w:start w:val="1"/>
      <w:numFmt w:val="decimal"/>
      <w:lvlText w:val="%7."/>
      <w:lvlJc w:val="left"/>
      <w:pPr>
        <w:ind w:left="5040" w:hanging="360"/>
      </w:pPr>
    </w:lvl>
    <w:lvl w:ilvl="7" w:tplc="10CA655A">
      <w:start w:val="1"/>
      <w:numFmt w:val="lowerLetter"/>
      <w:lvlText w:val="%8."/>
      <w:lvlJc w:val="left"/>
      <w:pPr>
        <w:ind w:left="5760" w:hanging="360"/>
      </w:pPr>
    </w:lvl>
    <w:lvl w:ilvl="8" w:tplc="8BEA3492">
      <w:start w:val="1"/>
      <w:numFmt w:val="lowerRoman"/>
      <w:lvlText w:val="%9."/>
      <w:lvlJc w:val="right"/>
      <w:pPr>
        <w:ind w:left="6480" w:hanging="180"/>
      </w:pPr>
    </w:lvl>
  </w:abstractNum>
  <w:abstractNum w:abstractNumId="2" w15:restartNumberingAfterBreak="0">
    <w:nsid w:val="016822BA"/>
    <w:multiLevelType w:val="hybridMultilevel"/>
    <w:tmpl w:val="FFFFFFFF"/>
    <w:lvl w:ilvl="0" w:tplc="87624512">
      <w:start w:val="1"/>
      <w:numFmt w:val="lowerLetter"/>
      <w:lvlText w:val="%1."/>
      <w:lvlJc w:val="left"/>
      <w:pPr>
        <w:ind w:left="720" w:hanging="360"/>
      </w:pPr>
    </w:lvl>
    <w:lvl w:ilvl="1" w:tplc="2E666738">
      <w:start w:val="1"/>
      <w:numFmt w:val="lowerLetter"/>
      <w:lvlText w:val="%2."/>
      <w:lvlJc w:val="left"/>
      <w:pPr>
        <w:ind w:left="1440" w:hanging="360"/>
      </w:pPr>
    </w:lvl>
    <w:lvl w:ilvl="2" w:tplc="3C505B44">
      <w:start w:val="1"/>
      <w:numFmt w:val="lowerRoman"/>
      <w:lvlText w:val="%3."/>
      <w:lvlJc w:val="right"/>
      <w:pPr>
        <w:ind w:left="2160" w:hanging="180"/>
      </w:pPr>
    </w:lvl>
    <w:lvl w:ilvl="3" w:tplc="9C3ACBEA">
      <w:start w:val="1"/>
      <w:numFmt w:val="decimal"/>
      <w:lvlText w:val="%4."/>
      <w:lvlJc w:val="left"/>
      <w:pPr>
        <w:ind w:left="2880" w:hanging="360"/>
      </w:pPr>
    </w:lvl>
    <w:lvl w:ilvl="4" w:tplc="6742D396">
      <w:start w:val="1"/>
      <w:numFmt w:val="lowerLetter"/>
      <w:lvlText w:val="%5."/>
      <w:lvlJc w:val="left"/>
      <w:pPr>
        <w:ind w:left="3600" w:hanging="360"/>
      </w:pPr>
    </w:lvl>
    <w:lvl w:ilvl="5" w:tplc="B52E3A38">
      <w:start w:val="1"/>
      <w:numFmt w:val="lowerRoman"/>
      <w:lvlText w:val="%6."/>
      <w:lvlJc w:val="right"/>
      <w:pPr>
        <w:ind w:left="4320" w:hanging="180"/>
      </w:pPr>
    </w:lvl>
    <w:lvl w:ilvl="6" w:tplc="DF8CA9C8">
      <w:start w:val="1"/>
      <w:numFmt w:val="decimal"/>
      <w:lvlText w:val="%7."/>
      <w:lvlJc w:val="left"/>
      <w:pPr>
        <w:ind w:left="5040" w:hanging="360"/>
      </w:pPr>
    </w:lvl>
    <w:lvl w:ilvl="7" w:tplc="D51E6ECA">
      <w:start w:val="1"/>
      <w:numFmt w:val="lowerLetter"/>
      <w:lvlText w:val="%8."/>
      <w:lvlJc w:val="left"/>
      <w:pPr>
        <w:ind w:left="5760" w:hanging="360"/>
      </w:pPr>
    </w:lvl>
    <w:lvl w:ilvl="8" w:tplc="CCAA3EEC">
      <w:start w:val="1"/>
      <w:numFmt w:val="lowerRoman"/>
      <w:lvlText w:val="%9."/>
      <w:lvlJc w:val="right"/>
      <w:pPr>
        <w:ind w:left="6480" w:hanging="180"/>
      </w:pPr>
    </w:lvl>
  </w:abstractNum>
  <w:abstractNum w:abstractNumId="3" w15:restartNumberingAfterBreak="0">
    <w:nsid w:val="02B76C74"/>
    <w:multiLevelType w:val="hybridMultilevel"/>
    <w:tmpl w:val="FFFFFFFF"/>
    <w:lvl w:ilvl="0" w:tplc="CF94DF64">
      <w:start w:val="4"/>
      <w:numFmt w:val="decimal"/>
      <w:lvlText w:val="%1."/>
      <w:lvlJc w:val="left"/>
      <w:pPr>
        <w:ind w:left="720" w:hanging="360"/>
      </w:pPr>
      <w:rPr>
        <w:rFonts w:hint="default" w:ascii="Times New Roman,Arial,Calibri" w:hAnsi="Times New Roman,Arial,Calibri"/>
      </w:rPr>
    </w:lvl>
    <w:lvl w:ilvl="1" w:tplc="BF9C73BC">
      <w:start w:val="1"/>
      <w:numFmt w:val="lowerLetter"/>
      <w:lvlText w:val="%2."/>
      <w:lvlJc w:val="left"/>
      <w:pPr>
        <w:ind w:left="1440" w:hanging="360"/>
      </w:pPr>
    </w:lvl>
    <w:lvl w:ilvl="2" w:tplc="8E54A240">
      <w:start w:val="1"/>
      <w:numFmt w:val="lowerRoman"/>
      <w:lvlText w:val="%3."/>
      <w:lvlJc w:val="right"/>
      <w:pPr>
        <w:ind w:left="2160" w:hanging="180"/>
      </w:pPr>
    </w:lvl>
    <w:lvl w:ilvl="3" w:tplc="DAF8DC96">
      <w:start w:val="1"/>
      <w:numFmt w:val="decimal"/>
      <w:lvlText w:val="%4."/>
      <w:lvlJc w:val="left"/>
      <w:pPr>
        <w:ind w:left="2880" w:hanging="360"/>
      </w:pPr>
    </w:lvl>
    <w:lvl w:ilvl="4" w:tplc="1C32F872">
      <w:start w:val="1"/>
      <w:numFmt w:val="lowerLetter"/>
      <w:lvlText w:val="%5."/>
      <w:lvlJc w:val="left"/>
      <w:pPr>
        <w:ind w:left="3600" w:hanging="360"/>
      </w:pPr>
    </w:lvl>
    <w:lvl w:ilvl="5" w:tplc="CDF613B2">
      <w:start w:val="1"/>
      <w:numFmt w:val="lowerRoman"/>
      <w:lvlText w:val="%6."/>
      <w:lvlJc w:val="right"/>
      <w:pPr>
        <w:ind w:left="4320" w:hanging="180"/>
      </w:pPr>
    </w:lvl>
    <w:lvl w:ilvl="6" w:tplc="1744F118">
      <w:start w:val="1"/>
      <w:numFmt w:val="decimal"/>
      <w:lvlText w:val="%7."/>
      <w:lvlJc w:val="left"/>
      <w:pPr>
        <w:ind w:left="5040" w:hanging="360"/>
      </w:pPr>
    </w:lvl>
    <w:lvl w:ilvl="7" w:tplc="BF9446E8">
      <w:start w:val="1"/>
      <w:numFmt w:val="lowerLetter"/>
      <w:lvlText w:val="%8."/>
      <w:lvlJc w:val="left"/>
      <w:pPr>
        <w:ind w:left="5760" w:hanging="360"/>
      </w:pPr>
    </w:lvl>
    <w:lvl w:ilvl="8" w:tplc="AB60194C">
      <w:start w:val="1"/>
      <w:numFmt w:val="lowerRoman"/>
      <w:lvlText w:val="%9."/>
      <w:lvlJc w:val="right"/>
      <w:pPr>
        <w:ind w:left="6480" w:hanging="180"/>
      </w:pPr>
    </w:lvl>
  </w:abstractNum>
  <w:abstractNum w:abstractNumId="4" w15:restartNumberingAfterBreak="0">
    <w:nsid w:val="04BB37AD"/>
    <w:multiLevelType w:val="hybridMultilevel"/>
    <w:tmpl w:val="32DCA766"/>
    <w:lvl w:ilvl="0" w:tplc="70107FEA">
      <w:start w:val="1"/>
      <w:numFmt w:val="bullet"/>
      <w:lvlText w:val="•"/>
      <w:lvlJc w:val="left"/>
      <w:pPr>
        <w:tabs>
          <w:tab w:val="num" w:pos="720"/>
        </w:tabs>
        <w:ind w:left="720" w:hanging="360"/>
      </w:pPr>
      <w:rPr>
        <w:rFonts w:hint="default" w:ascii="Arial" w:hAnsi="Arial"/>
      </w:rPr>
    </w:lvl>
    <w:lvl w:ilvl="1" w:tplc="990E2402" w:tentative="1">
      <w:start w:val="1"/>
      <w:numFmt w:val="bullet"/>
      <w:lvlText w:val="•"/>
      <w:lvlJc w:val="left"/>
      <w:pPr>
        <w:tabs>
          <w:tab w:val="num" w:pos="1440"/>
        </w:tabs>
        <w:ind w:left="1440" w:hanging="360"/>
      </w:pPr>
      <w:rPr>
        <w:rFonts w:hint="default" w:ascii="Arial" w:hAnsi="Arial"/>
      </w:rPr>
    </w:lvl>
    <w:lvl w:ilvl="2" w:tplc="D3EA2E02" w:tentative="1">
      <w:start w:val="1"/>
      <w:numFmt w:val="bullet"/>
      <w:lvlText w:val="•"/>
      <w:lvlJc w:val="left"/>
      <w:pPr>
        <w:tabs>
          <w:tab w:val="num" w:pos="2160"/>
        </w:tabs>
        <w:ind w:left="2160" w:hanging="360"/>
      </w:pPr>
      <w:rPr>
        <w:rFonts w:hint="default" w:ascii="Arial" w:hAnsi="Arial"/>
      </w:rPr>
    </w:lvl>
    <w:lvl w:ilvl="3" w:tplc="5EA67D54" w:tentative="1">
      <w:start w:val="1"/>
      <w:numFmt w:val="bullet"/>
      <w:lvlText w:val="•"/>
      <w:lvlJc w:val="left"/>
      <w:pPr>
        <w:tabs>
          <w:tab w:val="num" w:pos="2880"/>
        </w:tabs>
        <w:ind w:left="2880" w:hanging="360"/>
      </w:pPr>
      <w:rPr>
        <w:rFonts w:hint="default" w:ascii="Arial" w:hAnsi="Arial"/>
      </w:rPr>
    </w:lvl>
    <w:lvl w:ilvl="4" w:tplc="94482140" w:tentative="1">
      <w:start w:val="1"/>
      <w:numFmt w:val="bullet"/>
      <w:lvlText w:val="•"/>
      <w:lvlJc w:val="left"/>
      <w:pPr>
        <w:tabs>
          <w:tab w:val="num" w:pos="3600"/>
        </w:tabs>
        <w:ind w:left="3600" w:hanging="360"/>
      </w:pPr>
      <w:rPr>
        <w:rFonts w:hint="default" w:ascii="Arial" w:hAnsi="Arial"/>
      </w:rPr>
    </w:lvl>
    <w:lvl w:ilvl="5" w:tplc="17E2B022" w:tentative="1">
      <w:start w:val="1"/>
      <w:numFmt w:val="bullet"/>
      <w:lvlText w:val="•"/>
      <w:lvlJc w:val="left"/>
      <w:pPr>
        <w:tabs>
          <w:tab w:val="num" w:pos="4320"/>
        </w:tabs>
        <w:ind w:left="4320" w:hanging="360"/>
      </w:pPr>
      <w:rPr>
        <w:rFonts w:hint="default" w:ascii="Arial" w:hAnsi="Arial"/>
      </w:rPr>
    </w:lvl>
    <w:lvl w:ilvl="6" w:tplc="B17EDA14" w:tentative="1">
      <w:start w:val="1"/>
      <w:numFmt w:val="bullet"/>
      <w:lvlText w:val="•"/>
      <w:lvlJc w:val="left"/>
      <w:pPr>
        <w:tabs>
          <w:tab w:val="num" w:pos="5040"/>
        </w:tabs>
        <w:ind w:left="5040" w:hanging="360"/>
      </w:pPr>
      <w:rPr>
        <w:rFonts w:hint="default" w:ascii="Arial" w:hAnsi="Arial"/>
      </w:rPr>
    </w:lvl>
    <w:lvl w:ilvl="7" w:tplc="DFD2261C" w:tentative="1">
      <w:start w:val="1"/>
      <w:numFmt w:val="bullet"/>
      <w:lvlText w:val="•"/>
      <w:lvlJc w:val="left"/>
      <w:pPr>
        <w:tabs>
          <w:tab w:val="num" w:pos="5760"/>
        </w:tabs>
        <w:ind w:left="5760" w:hanging="360"/>
      </w:pPr>
      <w:rPr>
        <w:rFonts w:hint="default" w:ascii="Arial" w:hAnsi="Arial"/>
      </w:rPr>
    </w:lvl>
    <w:lvl w:ilvl="8" w:tplc="46EC1E1C" w:tentative="1">
      <w:start w:val="1"/>
      <w:numFmt w:val="bullet"/>
      <w:lvlText w:val="•"/>
      <w:lvlJc w:val="left"/>
      <w:pPr>
        <w:tabs>
          <w:tab w:val="num" w:pos="6480"/>
        </w:tabs>
        <w:ind w:left="6480" w:hanging="360"/>
      </w:pPr>
      <w:rPr>
        <w:rFonts w:hint="default" w:ascii="Arial" w:hAnsi="Arial"/>
      </w:rPr>
    </w:lvl>
  </w:abstractNum>
  <w:abstractNum w:abstractNumId="5" w15:restartNumberingAfterBreak="0">
    <w:nsid w:val="0744C574"/>
    <w:multiLevelType w:val="hybridMultilevel"/>
    <w:tmpl w:val="FFFFFFFF"/>
    <w:lvl w:ilvl="0" w:tplc="336ADDF6">
      <w:start w:val="1"/>
      <w:numFmt w:val="decimal"/>
      <w:lvlText w:val="%1."/>
      <w:lvlJc w:val="left"/>
      <w:pPr>
        <w:ind w:left="720" w:hanging="360"/>
      </w:pPr>
    </w:lvl>
    <w:lvl w:ilvl="1" w:tplc="D79E7552">
      <w:start w:val="1"/>
      <w:numFmt w:val="lowerLetter"/>
      <w:lvlText w:val="%2."/>
      <w:lvlJc w:val="left"/>
      <w:pPr>
        <w:ind w:left="1440" w:hanging="360"/>
      </w:pPr>
    </w:lvl>
    <w:lvl w:ilvl="2" w:tplc="53705350">
      <w:start w:val="1"/>
      <w:numFmt w:val="lowerRoman"/>
      <w:lvlText w:val="%3."/>
      <w:lvlJc w:val="right"/>
      <w:pPr>
        <w:ind w:left="2160" w:hanging="180"/>
      </w:pPr>
    </w:lvl>
    <w:lvl w:ilvl="3" w:tplc="9192F372">
      <w:start w:val="1"/>
      <w:numFmt w:val="decimal"/>
      <w:lvlText w:val="%4."/>
      <w:lvlJc w:val="left"/>
      <w:pPr>
        <w:ind w:left="2880" w:hanging="360"/>
      </w:pPr>
    </w:lvl>
    <w:lvl w:ilvl="4" w:tplc="08A61F4C">
      <w:start w:val="1"/>
      <w:numFmt w:val="lowerLetter"/>
      <w:lvlText w:val="%5."/>
      <w:lvlJc w:val="left"/>
      <w:pPr>
        <w:ind w:left="3600" w:hanging="360"/>
      </w:pPr>
    </w:lvl>
    <w:lvl w:ilvl="5" w:tplc="0A98AA16">
      <w:start w:val="1"/>
      <w:numFmt w:val="lowerRoman"/>
      <w:lvlText w:val="%6."/>
      <w:lvlJc w:val="right"/>
      <w:pPr>
        <w:ind w:left="4320" w:hanging="180"/>
      </w:pPr>
    </w:lvl>
    <w:lvl w:ilvl="6" w:tplc="A2144ED0">
      <w:start w:val="1"/>
      <w:numFmt w:val="decimal"/>
      <w:lvlText w:val="%7."/>
      <w:lvlJc w:val="left"/>
      <w:pPr>
        <w:ind w:left="5040" w:hanging="360"/>
      </w:pPr>
    </w:lvl>
    <w:lvl w:ilvl="7" w:tplc="F7DC77C4">
      <w:start w:val="1"/>
      <w:numFmt w:val="lowerLetter"/>
      <w:lvlText w:val="%8."/>
      <w:lvlJc w:val="left"/>
      <w:pPr>
        <w:ind w:left="5760" w:hanging="360"/>
      </w:pPr>
    </w:lvl>
    <w:lvl w:ilvl="8" w:tplc="1ECE1C72">
      <w:start w:val="1"/>
      <w:numFmt w:val="lowerRoman"/>
      <w:lvlText w:val="%9."/>
      <w:lvlJc w:val="right"/>
      <w:pPr>
        <w:ind w:left="6480" w:hanging="180"/>
      </w:pPr>
    </w:lvl>
  </w:abstractNum>
  <w:abstractNum w:abstractNumId="6" w15:restartNumberingAfterBreak="0">
    <w:nsid w:val="095F291F"/>
    <w:multiLevelType w:val="multilevel"/>
    <w:tmpl w:val="857E9608"/>
    <w:lvl w:ilvl="0">
      <w:start w:val="3"/>
      <w:numFmt w:val="decimal"/>
      <w:lvlText w:val="%1"/>
      <w:lvlJc w:val="left"/>
      <w:pPr>
        <w:ind w:left="360" w:hanging="360"/>
      </w:pPr>
      <w:rPr>
        <w:rFonts w:hint="default" w:eastAsiaTheme="minorHAnsi" w:cstheme="minorBidi"/>
        <w:b w:val="0"/>
        <w:sz w:val="28"/>
      </w:rPr>
    </w:lvl>
    <w:lvl w:ilvl="1">
      <w:start w:val="2"/>
      <w:numFmt w:val="decimal"/>
      <w:lvlText w:val="%1.%2"/>
      <w:lvlJc w:val="left"/>
      <w:pPr>
        <w:ind w:left="1170" w:hanging="360"/>
      </w:pPr>
      <w:rPr>
        <w:rFonts w:hint="default" w:eastAsiaTheme="minorHAnsi" w:cstheme="minorBidi"/>
        <w:b w:val="0"/>
        <w:sz w:val="28"/>
      </w:rPr>
    </w:lvl>
    <w:lvl w:ilvl="2">
      <w:start w:val="1"/>
      <w:numFmt w:val="decimal"/>
      <w:lvlText w:val="%1.%2.%3"/>
      <w:lvlJc w:val="left"/>
      <w:pPr>
        <w:ind w:left="2340" w:hanging="720"/>
      </w:pPr>
      <w:rPr>
        <w:rFonts w:hint="default" w:eastAsiaTheme="minorHAnsi" w:cstheme="minorBidi"/>
        <w:b w:val="0"/>
        <w:sz w:val="28"/>
      </w:rPr>
    </w:lvl>
    <w:lvl w:ilvl="3">
      <w:start w:val="1"/>
      <w:numFmt w:val="decimal"/>
      <w:lvlText w:val="%1.%2.%3.%4"/>
      <w:lvlJc w:val="left"/>
      <w:pPr>
        <w:ind w:left="3150" w:hanging="720"/>
      </w:pPr>
      <w:rPr>
        <w:rFonts w:hint="default" w:eastAsiaTheme="minorHAnsi" w:cstheme="minorBidi"/>
        <w:b w:val="0"/>
        <w:sz w:val="28"/>
      </w:rPr>
    </w:lvl>
    <w:lvl w:ilvl="4">
      <w:start w:val="1"/>
      <w:numFmt w:val="decimal"/>
      <w:lvlText w:val="%1.%2.%3.%4.%5"/>
      <w:lvlJc w:val="left"/>
      <w:pPr>
        <w:ind w:left="4320" w:hanging="1080"/>
      </w:pPr>
      <w:rPr>
        <w:rFonts w:hint="default" w:eastAsiaTheme="minorHAnsi" w:cstheme="minorBidi"/>
        <w:b w:val="0"/>
        <w:sz w:val="28"/>
      </w:rPr>
    </w:lvl>
    <w:lvl w:ilvl="5">
      <w:start w:val="1"/>
      <w:numFmt w:val="decimal"/>
      <w:lvlText w:val="%1.%2.%3.%4.%5.%6"/>
      <w:lvlJc w:val="left"/>
      <w:pPr>
        <w:ind w:left="5130" w:hanging="1080"/>
      </w:pPr>
      <w:rPr>
        <w:rFonts w:hint="default" w:eastAsiaTheme="minorHAnsi" w:cstheme="minorBidi"/>
        <w:b w:val="0"/>
        <w:sz w:val="28"/>
      </w:rPr>
    </w:lvl>
    <w:lvl w:ilvl="6">
      <w:start w:val="1"/>
      <w:numFmt w:val="decimal"/>
      <w:lvlText w:val="%1.%2.%3.%4.%5.%6.%7"/>
      <w:lvlJc w:val="left"/>
      <w:pPr>
        <w:ind w:left="6300" w:hanging="1440"/>
      </w:pPr>
      <w:rPr>
        <w:rFonts w:hint="default" w:eastAsiaTheme="minorHAnsi" w:cstheme="minorBidi"/>
        <w:b w:val="0"/>
        <w:sz w:val="28"/>
      </w:rPr>
    </w:lvl>
    <w:lvl w:ilvl="7">
      <w:start w:val="1"/>
      <w:numFmt w:val="decimal"/>
      <w:lvlText w:val="%1.%2.%3.%4.%5.%6.%7.%8"/>
      <w:lvlJc w:val="left"/>
      <w:pPr>
        <w:ind w:left="7110" w:hanging="1440"/>
      </w:pPr>
      <w:rPr>
        <w:rFonts w:hint="default" w:eastAsiaTheme="minorHAnsi" w:cstheme="minorBidi"/>
        <w:b w:val="0"/>
        <w:sz w:val="28"/>
      </w:rPr>
    </w:lvl>
    <w:lvl w:ilvl="8">
      <w:start w:val="1"/>
      <w:numFmt w:val="decimal"/>
      <w:lvlText w:val="%1.%2.%3.%4.%5.%6.%7.%8.%9"/>
      <w:lvlJc w:val="left"/>
      <w:pPr>
        <w:ind w:left="8280" w:hanging="1800"/>
      </w:pPr>
      <w:rPr>
        <w:rFonts w:hint="default" w:eastAsiaTheme="minorHAnsi" w:cstheme="minorBidi"/>
        <w:b w:val="0"/>
        <w:sz w:val="28"/>
      </w:rPr>
    </w:lvl>
  </w:abstractNum>
  <w:abstractNum w:abstractNumId="7" w15:restartNumberingAfterBreak="0">
    <w:nsid w:val="0C04D409"/>
    <w:multiLevelType w:val="hybridMultilevel"/>
    <w:tmpl w:val="FFFFFFFF"/>
    <w:lvl w:ilvl="0" w:tplc="24A8C3D0">
      <w:start w:val="12"/>
      <w:numFmt w:val="decimal"/>
      <w:lvlText w:val="%1."/>
      <w:lvlJc w:val="left"/>
      <w:pPr>
        <w:ind w:left="720" w:hanging="360"/>
      </w:pPr>
      <w:rPr>
        <w:rFonts w:hint="default" w:ascii="Times New Roman,Arial,Calibri" w:hAnsi="Times New Roman,Arial,Calibri"/>
      </w:rPr>
    </w:lvl>
    <w:lvl w:ilvl="1" w:tplc="924A9678">
      <w:start w:val="1"/>
      <w:numFmt w:val="lowerLetter"/>
      <w:lvlText w:val="%2."/>
      <w:lvlJc w:val="left"/>
      <w:pPr>
        <w:ind w:left="1440" w:hanging="360"/>
      </w:pPr>
    </w:lvl>
    <w:lvl w:ilvl="2" w:tplc="27DCAD28">
      <w:start w:val="1"/>
      <w:numFmt w:val="lowerRoman"/>
      <w:lvlText w:val="%3."/>
      <w:lvlJc w:val="right"/>
      <w:pPr>
        <w:ind w:left="2160" w:hanging="180"/>
      </w:pPr>
    </w:lvl>
    <w:lvl w:ilvl="3" w:tplc="5574CFD2">
      <w:start w:val="1"/>
      <w:numFmt w:val="decimal"/>
      <w:lvlText w:val="%4."/>
      <w:lvlJc w:val="left"/>
      <w:pPr>
        <w:ind w:left="2880" w:hanging="360"/>
      </w:pPr>
    </w:lvl>
    <w:lvl w:ilvl="4" w:tplc="3508C6DC">
      <w:start w:val="1"/>
      <w:numFmt w:val="lowerLetter"/>
      <w:lvlText w:val="%5."/>
      <w:lvlJc w:val="left"/>
      <w:pPr>
        <w:ind w:left="3600" w:hanging="360"/>
      </w:pPr>
    </w:lvl>
    <w:lvl w:ilvl="5" w:tplc="9F0AE730">
      <w:start w:val="1"/>
      <w:numFmt w:val="lowerRoman"/>
      <w:lvlText w:val="%6."/>
      <w:lvlJc w:val="right"/>
      <w:pPr>
        <w:ind w:left="4320" w:hanging="180"/>
      </w:pPr>
    </w:lvl>
    <w:lvl w:ilvl="6" w:tplc="AD924216">
      <w:start w:val="1"/>
      <w:numFmt w:val="decimal"/>
      <w:lvlText w:val="%7."/>
      <w:lvlJc w:val="left"/>
      <w:pPr>
        <w:ind w:left="5040" w:hanging="360"/>
      </w:pPr>
    </w:lvl>
    <w:lvl w:ilvl="7" w:tplc="D9DA3F86">
      <w:start w:val="1"/>
      <w:numFmt w:val="lowerLetter"/>
      <w:lvlText w:val="%8."/>
      <w:lvlJc w:val="left"/>
      <w:pPr>
        <w:ind w:left="5760" w:hanging="360"/>
      </w:pPr>
    </w:lvl>
    <w:lvl w:ilvl="8" w:tplc="65DC3E72">
      <w:start w:val="1"/>
      <w:numFmt w:val="lowerRoman"/>
      <w:lvlText w:val="%9."/>
      <w:lvlJc w:val="right"/>
      <w:pPr>
        <w:ind w:left="6480" w:hanging="180"/>
      </w:pPr>
    </w:lvl>
  </w:abstractNum>
  <w:abstractNum w:abstractNumId="8" w15:restartNumberingAfterBreak="0">
    <w:nsid w:val="0CD6582B"/>
    <w:multiLevelType w:val="hybridMultilevel"/>
    <w:tmpl w:val="FFFFFFFF"/>
    <w:lvl w:ilvl="0" w:tplc="12604630">
      <w:start w:val="13"/>
      <w:numFmt w:val="decimal"/>
      <w:lvlText w:val="%1."/>
      <w:lvlJc w:val="left"/>
      <w:pPr>
        <w:ind w:left="720" w:hanging="360"/>
      </w:pPr>
      <w:rPr>
        <w:rFonts w:hint="default" w:ascii="Times New Roman,Arial,Calibri" w:hAnsi="Times New Roman,Arial,Calibri"/>
      </w:rPr>
    </w:lvl>
    <w:lvl w:ilvl="1" w:tplc="F3E4F430">
      <w:start w:val="1"/>
      <w:numFmt w:val="lowerLetter"/>
      <w:lvlText w:val="%2."/>
      <w:lvlJc w:val="left"/>
      <w:pPr>
        <w:ind w:left="1440" w:hanging="360"/>
      </w:pPr>
    </w:lvl>
    <w:lvl w:ilvl="2" w:tplc="8A8A6192">
      <w:start w:val="1"/>
      <w:numFmt w:val="lowerRoman"/>
      <w:lvlText w:val="%3."/>
      <w:lvlJc w:val="right"/>
      <w:pPr>
        <w:ind w:left="2160" w:hanging="180"/>
      </w:pPr>
    </w:lvl>
    <w:lvl w:ilvl="3" w:tplc="8FDEC694">
      <w:start w:val="1"/>
      <w:numFmt w:val="decimal"/>
      <w:lvlText w:val="%4."/>
      <w:lvlJc w:val="left"/>
      <w:pPr>
        <w:ind w:left="2880" w:hanging="360"/>
      </w:pPr>
    </w:lvl>
    <w:lvl w:ilvl="4" w:tplc="C558795C">
      <w:start w:val="1"/>
      <w:numFmt w:val="lowerLetter"/>
      <w:lvlText w:val="%5."/>
      <w:lvlJc w:val="left"/>
      <w:pPr>
        <w:ind w:left="3600" w:hanging="360"/>
      </w:pPr>
    </w:lvl>
    <w:lvl w:ilvl="5" w:tplc="241838A6">
      <w:start w:val="1"/>
      <w:numFmt w:val="lowerRoman"/>
      <w:lvlText w:val="%6."/>
      <w:lvlJc w:val="right"/>
      <w:pPr>
        <w:ind w:left="4320" w:hanging="180"/>
      </w:pPr>
    </w:lvl>
    <w:lvl w:ilvl="6" w:tplc="A5C29FD8">
      <w:start w:val="1"/>
      <w:numFmt w:val="decimal"/>
      <w:lvlText w:val="%7."/>
      <w:lvlJc w:val="left"/>
      <w:pPr>
        <w:ind w:left="5040" w:hanging="360"/>
      </w:pPr>
    </w:lvl>
    <w:lvl w:ilvl="7" w:tplc="A516C6BC">
      <w:start w:val="1"/>
      <w:numFmt w:val="lowerLetter"/>
      <w:lvlText w:val="%8."/>
      <w:lvlJc w:val="left"/>
      <w:pPr>
        <w:ind w:left="5760" w:hanging="360"/>
      </w:pPr>
    </w:lvl>
    <w:lvl w:ilvl="8" w:tplc="C5D2C2FE">
      <w:start w:val="1"/>
      <w:numFmt w:val="lowerRoman"/>
      <w:lvlText w:val="%9."/>
      <w:lvlJc w:val="right"/>
      <w:pPr>
        <w:ind w:left="6480" w:hanging="180"/>
      </w:pPr>
    </w:lvl>
  </w:abstractNum>
  <w:abstractNum w:abstractNumId="9" w15:restartNumberingAfterBreak="0">
    <w:nsid w:val="10BA57E4"/>
    <w:multiLevelType w:val="hybridMultilevel"/>
    <w:tmpl w:val="FD44B238"/>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0" w15:restartNumberingAfterBreak="0">
    <w:nsid w:val="128EECF9"/>
    <w:multiLevelType w:val="hybridMultilevel"/>
    <w:tmpl w:val="FFFFFFFF"/>
    <w:lvl w:ilvl="0" w:tplc="E05CE956">
      <w:start w:val="1"/>
      <w:numFmt w:val="bullet"/>
      <w:lvlText w:val=""/>
      <w:lvlJc w:val="left"/>
      <w:pPr>
        <w:ind w:left="720" w:hanging="360"/>
      </w:pPr>
      <w:rPr>
        <w:rFonts w:hint="default" w:ascii="Symbol" w:hAnsi="Symbol"/>
      </w:rPr>
    </w:lvl>
    <w:lvl w:ilvl="1" w:tplc="4118AE22">
      <w:start w:val="1"/>
      <w:numFmt w:val="bullet"/>
      <w:lvlText w:val="o"/>
      <w:lvlJc w:val="left"/>
      <w:pPr>
        <w:ind w:left="1440" w:hanging="360"/>
      </w:pPr>
      <w:rPr>
        <w:rFonts w:hint="default" w:ascii="Courier New" w:hAnsi="Courier New"/>
      </w:rPr>
    </w:lvl>
    <w:lvl w:ilvl="2" w:tplc="D9E4916A">
      <w:start w:val="1"/>
      <w:numFmt w:val="bullet"/>
      <w:lvlText w:val=""/>
      <w:lvlJc w:val="left"/>
      <w:pPr>
        <w:ind w:left="2160" w:hanging="360"/>
      </w:pPr>
      <w:rPr>
        <w:rFonts w:hint="default" w:ascii="Wingdings" w:hAnsi="Wingdings"/>
      </w:rPr>
    </w:lvl>
    <w:lvl w:ilvl="3" w:tplc="34782620">
      <w:start w:val="1"/>
      <w:numFmt w:val="bullet"/>
      <w:lvlText w:val=""/>
      <w:lvlJc w:val="left"/>
      <w:pPr>
        <w:ind w:left="2880" w:hanging="360"/>
      </w:pPr>
      <w:rPr>
        <w:rFonts w:hint="default" w:ascii="Symbol" w:hAnsi="Symbol"/>
      </w:rPr>
    </w:lvl>
    <w:lvl w:ilvl="4" w:tplc="EC147DE6">
      <w:start w:val="1"/>
      <w:numFmt w:val="bullet"/>
      <w:lvlText w:val="o"/>
      <w:lvlJc w:val="left"/>
      <w:pPr>
        <w:ind w:left="3600" w:hanging="360"/>
      </w:pPr>
      <w:rPr>
        <w:rFonts w:hint="default" w:ascii="Courier New" w:hAnsi="Courier New"/>
      </w:rPr>
    </w:lvl>
    <w:lvl w:ilvl="5" w:tplc="41F6EE98">
      <w:start w:val="1"/>
      <w:numFmt w:val="bullet"/>
      <w:lvlText w:val=""/>
      <w:lvlJc w:val="left"/>
      <w:pPr>
        <w:ind w:left="4320" w:hanging="360"/>
      </w:pPr>
      <w:rPr>
        <w:rFonts w:hint="default" w:ascii="Wingdings" w:hAnsi="Wingdings"/>
      </w:rPr>
    </w:lvl>
    <w:lvl w:ilvl="6" w:tplc="E82C6260">
      <w:start w:val="1"/>
      <w:numFmt w:val="bullet"/>
      <w:lvlText w:val=""/>
      <w:lvlJc w:val="left"/>
      <w:pPr>
        <w:ind w:left="5040" w:hanging="360"/>
      </w:pPr>
      <w:rPr>
        <w:rFonts w:hint="default" w:ascii="Symbol" w:hAnsi="Symbol"/>
      </w:rPr>
    </w:lvl>
    <w:lvl w:ilvl="7" w:tplc="54584B5C">
      <w:start w:val="1"/>
      <w:numFmt w:val="bullet"/>
      <w:lvlText w:val="o"/>
      <w:lvlJc w:val="left"/>
      <w:pPr>
        <w:ind w:left="5760" w:hanging="360"/>
      </w:pPr>
      <w:rPr>
        <w:rFonts w:hint="default" w:ascii="Courier New" w:hAnsi="Courier New"/>
      </w:rPr>
    </w:lvl>
    <w:lvl w:ilvl="8" w:tplc="8744C0F4">
      <w:start w:val="1"/>
      <w:numFmt w:val="bullet"/>
      <w:lvlText w:val=""/>
      <w:lvlJc w:val="left"/>
      <w:pPr>
        <w:ind w:left="6480" w:hanging="360"/>
      </w:pPr>
      <w:rPr>
        <w:rFonts w:hint="default" w:ascii="Wingdings" w:hAnsi="Wingdings"/>
      </w:rPr>
    </w:lvl>
  </w:abstractNum>
  <w:abstractNum w:abstractNumId="11" w15:restartNumberingAfterBreak="0">
    <w:nsid w:val="131265B6"/>
    <w:multiLevelType w:val="hybridMultilevel"/>
    <w:tmpl w:val="FFFFFFFF"/>
    <w:lvl w:ilvl="0" w:tplc="960240C0">
      <w:start w:val="1"/>
      <w:numFmt w:val="lowerLetter"/>
      <w:lvlText w:val="%1."/>
      <w:lvlJc w:val="left"/>
      <w:pPr>
        <w:ind w:left="720" w:hanging="360"/>
      </w:pPr>
    </w:lvl>
    <w:lvl w:ilvl="1" w:tplc="782EE598">
      <w:start w:val="1"/>
      <w:numFmt w:val="lowerLetter"/>
      <w:lvlText w:val="%2."/>
      <w:lvlJc w:val="left"/>
      <w:pPr>
        <w:ind w:left="1440" w:hanging="360"/>
      </w:pPr>
    </w:lvl>
    <w:lvl w:ilvl="2" w:tplc="9E4A1C6E">
      <w:start w:val="1"/>
      <w:numFmt w:val="lowerRoman"/>
      <w:lvlText w:val="%3."/>
      <w:lvlJc w:val="right"/>
      <w:pPr>
        <w:ind w:left="2160" w:hanging="180"/>
      </w:pPr>
    </w:lvl>
    <w:lvl w:ilvl="3" w:tplc="E9A29C36">
      <w:start w:val="1"/>
      <w:numFmt w:val="decimal"/>
      <w:lvlText w:val="%4."/>
      <w:lvlJc w:val="left"/>
      <w:pPr>
        <w:ind w:left="2880" w:hanging="360"/>
      </w:pPr>
    </w:lvl>
    <w:lvl w:ilvl="4" w:tplc="5C90861C">
      <w:start w:val="1"/>
      <w:numFmt w:val="lowerLetter"/>
      <w:lvlText w:val="%5."/>
      <w:lvlJc w:val="left"/>
      <w:pPr>
        <w:ind w:left="3600" w:hanging="360"/>
      </w:pPr>
    </w:lvl>
    <w:lvl w:ilvl="5" w:tplc="51E67BF4">
      <w:start w:val="1"/>
      <w:numFmt w:val="lowerRoman"/>
      <w:lvlText w:val="%6."/>
      <w:lvlJc w:val="right"/>
      <w:pPr>
        <w:ind w:left="4320" w:hanging="180"/>
      </w:pPr>
    </w:lvl>
    <w:lvl w:ilvl="6" w:tplc="A5E61A14">
      <w:start w:val="1"/>
      <w:numFmt w:val="decimal"/>
      <w:lvlText w:val="%7."/>
      <w:lvlJc w:val="left"/>
      <w:pPr>
        <w:ind w:left="5040" w:hanging="360"/>
      </w:pPr>
    </w:lvl>
    <w:lvl w:ilvl="7" w:tplc="D1A68AA0">
      <w:start w:val="1"/>
      <w:numFmt w:val="lowerLetter"/>
      <w:lvlText w:val="%8."/>
      <w:lvlJc w:val="left"/>
      <w:pPr>
        <w:ind w:left="5760" w:hanging="360"/>
      </w:pPr>
    </w:lvl>
    <w:lvl w:ilvl="8" w:tplc="9DBCDF68">
      <w:start w:val="1"/>
      <w:numFmt w:val="lowerRoman"/>
      <w:lvlText w:val="%9."/>
      <w:lvlJc w:val="right"/>
      <w:pPr>
        <w:ind w:left="6480" w:hanging="180"/>
      </w:pPr>
    </w:lvl>
  </w:abstractNum>
  <w:abstractNum w:abstractNumId="12" w15:restartNumberingAfterBreak="0">
    <w:nsid w:val="1B995200"/>
    <w:multiLevelType w:val="hybridMultilevel"/>
    <w:tmpl w:val="FFFFFFFF"/>
    <w:lvl w:ilvl="0" w:tplc="FDFC329A">
      <w:start w:val="1"/>
      <w:numFmt w:val="decimal"/>
      <w:lvlText w:val="%1."/>
      <w:lvlJc w:val="left"/>
      <w:pPr>
        <w:ind w:left="720" w:hanging="360"/>
      </w:pPr>
    </w:lvl>
    <w:lvl w:ilvl="1" w:tplc="B55C11AC">
      <w:start w:val="1"/>
      <w:numFmt w:val="lowerLetter"/>
      <w:lvlText w:val="%2."/>
      <w:lvlJc w:val="left"/>
      <w:pPr>
        <w:ind w:left="1440" w:hanging="360"/>
      </w:pPr>
    </w:lvl>
    <w:lvl w:ilvl="2" w:tplc="608C779C">
      <w:start w:val="1"/>
      <w:numFmt w:val="lowerRoman"/>
      <w:lvlText w:val="%3."/>
      <w:lvlJc w:val="right"/>
      <w:pPr>
        <w:ind w:left="2160" w:hanging="180"/>
      </w:pPr>
    </w:lvl>
    <w:lvl w:ilvl="3" w:tplc="18DC2258">
      <w:start w:val="1"/>
      <w:numFmt w:val="decimal"/>
      <w:lvlText w:val="%4."/>
      <w:lvlJc w:val="left"/>
      <w:pPr>
        <w:ind w:left="2880" w:hanging="360"/>
      </w:pPr>
    </w:lvl>
    <w:lvl w:ilvl="4" w:tplc="CD747332">
      <w:start w:val="1"/>
      <w:numFmt w:val="lowerLetter"/>
      <w:lvlText w:val="%5."/>
      <w:lvlJc w:val="left"/>
      <w:pPr>
        <w:ind w:left="3600" w:hanging="360"/>
      </w:pPr>
    </w:lvl>
    <w:lvl w:ilvl="5" w:tplc="DD6861A8">
      <w:start w:val="1"/>
      <w:numFmt w:val="lowerRoman"/>
      <w:lvlText w:val="%6."/>
      <w:lvlJc w:val="right"/>
      <w:pPr>
        <w:ind w:left="4320" w:hanging="180"/>
      </w:pPr>
    </w:lvl>
    <w:lvl w:ilvl="6" w:tplc="FADA0700">
      <w:start w:val="1"/>
      <w:numFmt w:val="decimal"/>
      <w:lvlText w:val="%7."/>
      <w:lvlJc w:val="left"/>
      <w:pPr>
        <w:ind w:left="5040" w:hanging="360"/>
      </w:pPr>
    </w:lvl>
    <w:lvl w:ilvl="7" w:tplc="E55452BE">
      <w:start w:val="1"/>
      <w:numFmt w:val="lowerLetter"/>
      <w:lvlText w:val="%8."/>
      <w:lvlJc w:val="left"/>
      <w:pPr>
        <w:ind w:left="5760" w:hanging="360"/>
      </w:pPr>
    </w:lvl>
    <w:lvl w:ilvl="8" w:tplc="B33ED344">
      <w:start w:val="1"/>
      <w:numFmt w:val="lowerRoman"/>
      <w:lvlText w:val="%9."/>
      <w:lvlJc w:val="right"/>
      <w:pPr>
        <w:ind w:left="6480" w:hanging="180"/>
      </w:pPr>
    </w:lvl>
  </w:abstractNum>
  <w:abstractNum w:abstractNumId="13" w15:restartNumberingAfterBreak="0">
    <w:nsid w:val="2059336F"/>
    <w:multiLevelType w:val="multilevel"/>
    <w:tmpl w:val="DF463648"/>
    <w:lvl w:ilvl="0">
      <w:start w:val="4"/>
      <w:numFmt w:val="decimal"/>
      <w:lvlText w:val="%1"/>
      <w:lvlJc w:val="left"/>
      <w:pPr>
        <w:ind w:left="360" w:hanging="360"/>
      </w:pPr>
      <w:rPr>
        <w:rFonts w:hint="default" w:eastAsiaTheme="minorHAnsi" w:cstheme="minorBidi"/>
        <w:sz w:val="28"/>
      </w:rPr>
    </w:lvl>
    <w:lvl w:ilvl="1">
      <w:start w:val="1"/>
      <w:numFmt w:val="decimal"/>
      <w:lvlText w:val="%1.%2"/>
      <w:lvlJc w:val="left"/>
      <w:pPr>
        <w:ind w:left="1170" w:hanging="360"/>
      </w:pPr>
      <w:rPr>
        <w:rFonts w:hint="default" w:eastAsiaTheme="minorHAnsi" w:cstheme="minorBidi"/>
        <w:sz w:val="28"/>
      </w:rPr>
    </w:lvl>
    <w:lvl w:ilvl="2">
      <w:start w:val="1"/>
      <w:numFmt w:val="decimal"/>
      <w:lvlText w:val="%1.%2.%3"/>
      <w:lvlJc w:val="left"/>
      <w:pPr>
        <w:ind w:left="2340" w:hanging="720"/>
      </w:pPr>
      <w:rPr>
        <w:rFonts w:hint="default" w:eastAsiaTheme="minorHAnsi" w:cstheme="minorBidi"/>
        <w:sz w:val="28"/>
      </w:rPr>
    </w:lvl>
    <w:lvl w:ilvl="3">
      <w:start w:val="1"/>
      <w:numFmt w:val="decimal"/>
      <w:lvlText w:val="%1.%2.%3.%4"/>
      <w:lvlJc w:val="left"/>
      <w:pPr>
        <w:ind w:left="3150" w:hanging="720"/>
      </w:pPr>
      <w:rPr>
        <w:rFonts w:hint="default" w:eastAsiaTheme="minorHAnsi" w:cstheme="minorBidi"/>
        <w:sz w:val="28"/>
      </w:rPr>
    </w:lvl>
    <w:lvl w:ilvl="4">
      <w:start w:val="1"/>
      <w:numFmt w:val="decimal"/>
      <w:lvlText w:val="%1.%2.%3.%4.%5"/>
      <w:lvlJc w:val="left"/>
      <w:pPr>
        <w:ind w:left="4320" w:hanging="1080"/>
      </w:pPr>
      <w:rPr>
        <w:rFonts w:hint="default" w:eastAsiaTheme="minorHAnsi" w:cstheme="minorBidi"/>
        <w:sz w:val="28"/>
      </w:rPr>
    </w:lvl>
    <w:lvl w:ilvl="5">
      <w:start w:val="1"/>
      <w:numFmt w:val="decimal"/>
      <w:lvlText w:val="%1.%2.%3.%4.%5.%6"/>
      <w:lvlJc w:val="left"/>
      <w:pPr>
        <w:ind w:left="5130" w:hanging="1080"/>
      </w:pPr>
      <w:rPr>
        <w:rFonts w:hint="default" w:eastAsiaTheme="minorHAnsi" w:cstheme="minorBidi"/>
        <w:sz w:val="28"/>
      </w:rPr>
    </w:lvl>
    <w:lvl w:ilvl="6">
      <w:start w:val="1"/>
      <w:numFmt w:val="decimal"/>
      <w:lvlText w:val="%1.%2.%3.%4.%5.%6.%7"/>
      <w:lvlJc w:val="left"/>
      <w:pPr>
        <w:ind w:left="6300" w:hanging="1440"/>
      </w:pPr>
      <w:rPr>
        <w:rFonts w:hint="default" w:eastAsiaTheme="minorHAnsi" w:cstheme="minorBidi"/>
        <w:sz w:val="28"/>
      </w:rPr>
    </w:lvl>
    <w:lvl w:ilvl="7">
      <w:start w:val="1"/>
      <w:numFmt w:val="decimal"/>
      <w:lvlText w:val="%1.%2.%3.%4.%5.%6.%7.%8"/>
      <w:lvlJc w:val="left"/>
      <w:pPr>
        <w:ind w:left="7110" w:hanging="1440"/>
      </w:pPr>
      <w:rPr>
        <w:rFonts w:hint="default" w:eastAsiaTheme="minorHAnsi" w:cstheme="minorBidi"/>
        <w:sz w:val="28"/>
      </w:rPr>
    </w:lvl>
    <w:lvl w:ilvl="8">
      <w:start w:val="1"/>
      <w:numFmt w:val="decimal"/>
      <w:lvlText w:val="%1.%2.%3.%4.%5.%6.%7.%8.%9"/>
      <w:lvlJc w:val="left"/>
      <w:pPr>
        <w:ind w:left="8280" w:hanging="1800"/>
      </w:pPr>
      <w:rPr>
        <w:rFonts w:hint="default" w:eastAsiaTheme="minorHAnsi" w:cstheme="minorBidi"/>
        <w:sz w:val="28"/>
      </w:rPr>
    </w:lvl>
  </w:abstractNum>
  <w:abstractNum w:abstractNumId="14" w15:restartNumberingAfterBreak="0">
    <w:nsid w:val="2335B59F"/>
    <w:multiLevelType w:val="hybridMultilevel"/>
    <w:tmpl w:val="FFFFFFFF"/>
    <w:lvl w:ilvl="0" w:tplc="B5A88A8C">
      <w:start w:val="1"/>
      <w:numFmt w:val="bullet"/>
      <w:lvlText w:val=""/>
      <w:lvlJc w:val="left"/>
      <w:pPr>
        <w:ind w:left="720" w:hanging="360"/>
      </w:pPr>
      <w:rPr>
        <w:rFonts w:hint="default" w:ascii="Symbol" w:hAnsi="Symbol"/>
      </w:rPr>
    </w:lvl>
    <w:lvl w:ilvl="1" w:tplc="A31864C2">
      <w:start w:val="1"/>
      <w:numFmt w:val="bullet"/>
      <w:lvlText w:val="o"/>
      <w:lvlJc w:val="left"/>
      <w:pPr>
        <w:ind w:left="1440" w:hanging="360"/>
      </w:pPr>
      <w:rPr>
        <w:rFonts w:hint="default" w:ascii="Courier New" w:hAnsi="Courier New"/>
      </w:rPr>
    </w:lvl>
    <w:lvl w:ilvl="2" w:tplc="EE84F858">
      <w:start w:val="1"/>
      <w:numFmt w:val="bullet"/>
      <w:lvlText w:val=""/>
      <w:lvlJc w:val="left"/>
      <w:pPr>
        <w:ind w:left="2160" w:hanging="360"/>
      </w:pPr>
      <w:rPr>
        <w:rFonts w:hint="default" w:ascii="Wingdings" w:hAnsi="Wingdings"/>
      </w:rPr>
    </w:lvl>
    <w:lvl w:ilvl="3" w:tplc="DFBA6FF0">
      <w:start w:val="1"/>
      <w:numFmt w:val="bullet"/>
      <w:lvlText w:val=""/>
      <w:lvlJc w:val="left"/>
      <w:pPr>
        <w:ind w:left="2880" w:hanging="360"/>
      </w:pPr>
      <w:rPr>
        <w:rFonts w:hint="default" w:ascii="Symbol" w:hAnsi="Symbol"/>
      </w:rPr>
    </w:lvl>
    <w:lvl w:ilvl="4" w:tplc="DD00D812">
      <w:start w:val="1"/>
      <w:numFmt w:val="bullet"/>
      <w:lvlText w:val="o"/>
      <w:lvlJc w:val="left"/>
      <w:pPr>
        <w:ind w:left="3600" w:hanging="360"/>
      </w:pPr>
      <w:rPr>
        <w:rFonts w:hint="default" w:ascii="Courier New" w:hAnsi="Courier New"/>
      </w:rPr>
    </w:lvl>
    <w:lvl w:ilvl="5" w:tplc="E4F88AA6">
      <w:start w:val="1"/>
      <w:numFmt w:val="bullet"/>
      <w:lvlText w:val=""/>
      <w:lvlJc w:val="left"/>
      <w:pPr>
        <w:ind w:left="4320" w:hanging="360"/>
      </w:pPr>
      <w:rPr>
        <w:rFonts w:hint="default" w:ascii="Wingdings" w:hAnsi="Wingdings"/>
      </w:rPr>
    </w:lvl>
    <w:lvl w:ilvl="6" w:tplc="72AEFB44">
      <w:start w:val="1"/>
      <w:numFmt w:val="bullet"/>
      <w:lvlText w:val=""/>
      <w:lvlJc w:val="left"/>
      <w:pPr>
        <w:ind w:left="5040" w:hanging="360"/>
      </w:pPr>
      <w:rPr>
        <w:rFonts w:hint="default" w:ascii="Symbol" w:hAnsi="Symbol"/>
      </w:rPr>
    </w:lvl>
    <w:lvl w:ilvl="7" w:tplc="1F847886">
      <w:start w:val="1"/>
      <w:numFmt w:val="bullet"/>
      <w:lvlText w:val="o"/>
      <w:lvlJc w:val="left"/>
      <w:pPr>
        <w:ind w:left="5760" w:hanging="360"/>
      </w:pPr>
      <w:rPr>
        <w:rFonts w:hint="default" w:ascii="Courier New" w:hAnsi="Courier New"/>
      </w:rPr>
    </w:lvl>
    <w:lvl w:ilvl="8" w:tplc="2F2E5A1C">
      <w:start w:val="1"/>
      <w:numFmt w:val="bullet"/>
      <w:lvlText w:val=""/>
      <w:lvlJc w:val="left"/>
      <w:pPr>
        <w:ind w:left="6480" w:hanging="360"/>
      </w:pPr>
      <w:rPr>
        <w:rFonts w:hint="default" w:ascii="Wingdings" w:hAnsi="Wingdings"/>
      </w:rPr>
    </w:lvl>
  </w:abstractNum>
  <w:abstractNum w:abstractNumId="15" w15:restartNumberingAfterBreak="0">
    <w:nsid w:val="26D23932"/>
    <w:multiLevelType w:val="hybridMultilevel"/>
    <w:tmpl w:val="FFFFFFFF"/>
    <w:lvl w:ilvl="0" w:tplc="BC54863A">
      <w:start w:val="11"/>
      <w:numFmt w:val="decimal"/>
      <w:lvlText w:val="%1."/>
      <w:lvlJc w:val="left"/>
      <w:pPr>
        <w:ind w:left="720" w:hanging="360"/>
      </w:pPr>
      <w:rPr>
        <w:rFonts w:hint="default" w:ascii="Times New Roman,Arial,Calibri" w:hAnsi="Times New Roman,Arial,Calibri"/>
      </w:rPr>
    </w:lvl>
    <w:lvl w:ilvl="1" w:tplc="BED0E164">
      <w:start w:val="1"/>
      <w:numFmt w:val="lowerLetter"/>
      <w:lvlText w:val="%2."/>
      <w:lvlJc w:val="left"/>
      <w:pPr>
        <w:ind w:left="1440" w:hanging="360"/>
      </w:pPr>
    </w:lvl>
    <w:lvl w:ilvl="2" w:tplc="417A3ACE">
      <w:start w:val="1"/>
      <w:numFmt w:val="lowerRoman"/>
      <w:lvlText w:val="%3."/>
      <w:lvlJc w:val="right"/>
      <w:pPr>
        <w:ind w:left="2160" w:hanging="180"/>
      </w:pPr>
    </w:lvl>
    <w:lvl w:ilvl="3" w:tplc="73FCEB54">
      <w:start w:val="1"/>
      <w:numFmt w:val="decimal"/>
      <w:lvlText w:val="%4."/>
      <w:lvlJc w:val="left"/>
      <w:pPr>
        <w:ind w:left="2880" w:hanging="360"/>
      </w:pPr>
    </w:lvl>
    <w:lvl w:ilvl="4" w:tplc="9F9A3E3E">
      <w:start w:val="1"/>
      <w:numFmt w:val="lowerLetter"/>
      <w:lvlText w:val="%5."/>
      <w:lvlJc w:val="left"/>
      <w:pPr>
        <w:ind w:left="3600" w:hanging="360"/>
      </w:pPr>
    </w:lvl>
    <w:lvl w:ilvl="5" w:tplc="40849B7E">
      <w:start w:val="1"/>
      <w:numFmt w:val="lowerRoman"/>
      <w:lvlText w:val="%6."/>
      <w:lvlJc w:val="right"/>
      <w:pPr>
        <w:ind w:left="4320" w:hanging="180"/>
      </w:pPr>
    </w:lvl>
    <w:lvl w:ilvl="6" w:tplc="B466405C">
      <w:start w:val="1"/>
      <w:numFmt w:val="decimal"/>
      <w:lvlText w:val="%7."/>
      <w:lvlJc w:val="left"/>
      <w:pPr>
        <w:ind w:left="5040" w:hanging="360"/>
      </w:pPr>
    </w:lvl>
    <w:lvl w:ilvl="7" w:tplc="5994FE1A">
      <w:start w:val="1"/>
      <w:numFmt w:val="lowerLetter"/>
      <w:lvlText w:val="%8."/>
      <w:lvlJc w:val="left"/>
      <w:pPr>
        <w:ind w:left="5760" w:hanging="360"/>
      </w:pPr>
    </w:lvl>
    <w:lvl w:ilvl="8" w:tplc="D38ADA18">
      <w:start w:val="1"/>
      <w:numFmt w:val="lowerRoman"/>
      <w:lvlText w:val="%9."/>
      <w:lvlJc w:val="right"/>
      <w:pPr>
        <w:ind w:left="6480" w:hanging="180"/>
      </w:pPr>
    </w:lvl>
  </w:abstractNum>
  <w:abstractNum w:abstractNumId="16" w15:restartNumberingAfterBreak="0">
    <w:nsid w:val="2833EA67"/>
    <w:multiLevelType w:val="hybridMultilevel"/>
    <w:tmpl w:val="FFFFFFFF"/>
    <w:lvl w:ilvl="0" w:tplc="77927766">
      <w:start w:val="8"/>
      <w:numFmt w:val="decimal"/>
      <w:lvlText w:val="%1."/>
      <w:lvlJc w:val="left"/>
      <w:pPr>
        <w:ind w:left="720" w:hanging="360"/>
      </w:pPr>
      <w:rPr>
        <w:rFonts w:hint="default" w:ascii="Times New Roman,Arial,Calibri" w:hAnsi="Times New Roman,Arial,Calibri"/>
      </w:rPr>
    </w:lvl>
    <w:lvl w:ilvl="1" w:tplc="2982B9B6">
      <w:start w:val="1"/>
      <w:numFmt w:val="lowerLetter"/>
      <w:lvlText w:val="%2."/>
      <w:lvlJc w:val="left"/>
      <w:pPr>
        <w:ind w:left="1440" w:hanging="360"/>
      </w:pPr>
    </w:lvl>
    <w:lvl w:ilvl="2" w:tplc="FA8680F8">
      <w:start w:val="1"/>
      <w:numFmt w:val="lowerRoman"/>
      <w:lvlText w:val="%3."/>
      <w:lvlJc w:val="right"/>
      <w:pPr>
        <w:ind w:left="2160" w:hanging="180"/>
      </w:pPr>
    </w:lvl>
    <w:lvl w:ilvl="3" w:tplc="21042230">
      <w:start w:val="1"/>
      <w:numFmt w:val="decimal"/>
      <w:lvlText w:val="%4."/>
      <w:lvlJc w:val="left"/>
      <w:pPr>
        <w:ind w:left="2880" w:hanging="360"/>
      </w:pPr>
    </w:lvl>
    <w:lvl w:ilvl="4" w:tplc="162E4E72">
      <w:start w:val="1"/>
      <w:numFmt w:val="lowerLetter"/>
      <w:lvlText w:val="%5."/>
      <w:lvlJc w:val="left"/>
      <w:pPr>
        <w:ind w:left="3600" w:hanging="360"/>
      </w:pPr>
    </w:lvl>
    <w:lvl w:ilvl="5" w:tplc="D8FAADA6">
      <w:start w:val="1"/>
      <w:numFmt w:val="lowerRoman"/>
      <w:lvlText w:val="%6."/>
      <w:lvlJc w:val="right"/>
      <w:pPr>
        <w:ind w:left="4320" w:hanging="180"/>
      </w:pPr>
    </w:lvl>
    <w:lvl w:ilvl="6" w:tplc="4B2EA8D0">
      <w:start w:val="1"/>
      <w:numFmt w:val="decimal"/>
      <w:lvlText w:val="%7."/>
      <w:lvlJc w:val="left"/>
      <w:pPr>
        <w:ind w:left="5040" w:hanging="360"/>
      </w:pPr>
    </w:lvl>
    <w:lvl w:ilvl="7" w:tplc="E200B13A">
      <w:start w:val="1"/>
      <w:numFmt w:val="lowerLetter"/>
      <w:lvlText w:val="%8."/>
      <w:lvlJc w:val="left"/>
      <w:pPr>
        <w:ind w:left="5760" w:hanging="360"/>
      </w:pPr>
    </w:lvl>
    <w:lvl w:ilvl="8" w:tplc="B470D80E">
      <w:start w:val="1"/>
      <w:numFmt w:val="lowerRoman"/>
      <w:lvlText w:val="%9."/>
      <w:lvlJc w:val="right"/>
      <w:pPr>
        <w:ind w:left="6480" w:hanging="180"/>
      </w:pPr>
    </w:lvl>
  </w:abstractNum>
  <w:abstractNum w:abstractNumId="17" w15:restartNumberingAfterBreak="0">
    <w:nsid w:val="2895D584"/>
    <w:multiLevelType w:val="hybridMultilevel"/>
    <w:tmpl w:val="FFFFFFFF"/>
    <w:lvl w:ilvl="0" w:tplc="58CAB332">
      <w:start w:val="1"/>
      <w:numFmt w:val="decimal"/>
      <w:lvlText w:val="%1."/>
      <w:lvlJc w:val="left"/>
      <w:pPr>
        <w:ind w:left="720" w:hanging="360"/>
      </w:pPr>
    </w:lvl>
    <w:lvl w:ilvl="1" w:tplc="FF6EC544">
      <w:start w:val="1"/>
      <w:numFmt w:val="lowerLetter"/>
      <w:lvlText w:val="%2."/>
      <w:lvlJc w:val="left"/>
      <w:pPr>
        <w:ind w:left="1440" w:hanging="360"/>
      </w:pPr>
    </w:lvl>
    <w:lvl w:ilvl="2" w:tplc="339C75DE">
      <w:start w:val="1"/>
      <w:numFmt w:val="lowerRoman"/>
      <w:lvlText w:val="%3."/>
      <w:lvlJc w:val="right"/>
      <w:pPr>
        <w:ind w:left="2160" w:hanging="180"/>
      </w:pPr>
    </w:lvl>
    <w:lvl w:ilvl="3" w:tplc="2C9EF7B0">
      <w:start w:val="1"/>
      <w:numFmt w:val="decimal"/>
      <w:lvlText w:val="%4."/>
      <w:lvlJc w:val="left"/>
      <w:pPr>
        <w:ind w:left="2880" w:hanging="360"/>
      </w:pPr>
    </w:lvl>
    <w:lvl w:ilvl="4" w:tplc="AE7AEA74">
      <w:start w:val="1"/>
      <w:numFmt w:val="lowerLetter"/>
      <w:lvlText w:val="%5."/>
      <w:lvlJc w:val="left"/>
      <w:pPr>
        <w:ind w:left="3600" w:hanging="360"/>
      </w:pPr>
    </w:lvl>
    <w:lvl w:ilvl="5" w:tplc="0CD4816E">
      <w:start w:val="1"/>
      <w:numFmt w:val="lowerRoman"/>
      <w:lvlText w:val="%6."/>
      <w:lvlJc w:val="right"/>
      <w:pPr>
        <w:ind w:left="4320" w:hanging="180"/>
      </w:pPr>
    </w:lvl>
    <w:lvl w:ilvl="6" w:tplc="BE1A9986">
      <w:start w:val="1"/>
      <w:numFmt w:val="decimal"/>
      <w:lvlText w:val="%7."/>
      <w:lvlJc w:val="left"/>
      <w:pPr>
        <w:ind w:left="5040" w:hanging="360"/>
      </w:pPr>
    </w:lvl>
    <w:lvl w:ilvl="7" w:tplc="45205D5E">
      <w:start w:val="1"/>
      <w:numFmt w:val="lowerLetter"/>
      <w:lvlText w:val="%8."/>
      <w:lvlJc w:val="left"/>
      <w:pPr>
        <w:ind w:left="5760" w:hanging="360"/>
      </w:pPr>
    </w:lvl>
    <w:lvl w:ilvl="8" w:tplc="4AC2641A">
      <w:start w:val="1"/>
      <w:numFmt w:val="lowerRoman"/>
      <w:lvlText w:val="%9."/>
      <w:lvlJc w:val="right"/>
      <w:pPr>
        <w:ind w:left="6480" w:hanging="180"/>
      </w:pPr>
    </w:lvl>
  </w:abstractNum>
  <w:abstractNum w:abstractNumId="18" w15:restartNumberingAfterBreak="0">
    <w:nsid w:val="2A3B427A"/>
    <w:multiLevelType w:val="multilevel"/>
    <w:tmpl w:val="23864DC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E66FA19"/>
    <w:multiLevelType w:val="hybridMultilevel"/>
    <w:tmpl w:val="FFFFFFFF"/>
    <w:lvl w:ilvl="0" w:tplc="F3164ED0">
      <w:start w:val="1"/>
      <w:numFmt w:val="decimal"/>
      <w:lvlText w:val="%1."/>
      <w:lvlJc w:val="left"/>
      <w:pPr>
        <w:ind w:left="720" w:hanging="360"/>
      </w:pPr>
    </w:lvl>
    <w:lvl w:ilvl="1" w:tplc="03D68FD2">
      <w:start w:val="1"/>
      <w:numFmt w:val="lowerLetter"/>
      <w:lvlText w:val="%2."/>
      <w:lvlJc w:val="left"/>
      <w:pPr>
        <w:ind w:left="1440" w:hanging="360"/>
      </w:pPr>
    </w:lvl>
    <w:lvl w:ilvl="2" w:tplc="F274DA6E">
      <w:start w:val="1"/>
      <w:numFmt w:val="lowerRoman"/>
      <w:lvlText w:val="%3."/>
      <w:lvlJc w:val="right"/>
      <w:pPr>
        <w:ind w:left="2160" w:hanging="180"/>
      </w:pPr>
    </w:lvl>
    <w:lvl w:ilvl="3" w:tplc="5A502B94">
      <w:start w:val="1"/>
      <w:numFmt w:val="decimal"/>
      <w:lvlText w:val="%4."/>
      <w:lvlJc w:val="left"/>
      <w:pPr>
        <w:ind w:left="2880" w:hanging="360"/>
      </w:pPr>
    </w:lvl>
    <w:lvl w:ilvl="4" w:tplc="4526309A">
      <w:start w:val="1"/>
      <w:numFmt w:val="lowerLetter"/>
      <w:lvlText w:val="%5."/>
      <w:lvlJc w:val="left"/>
      <w:pPr>
        <w:ind w:left="3600" w:hanging="360"/>
      </w:pPr>
    </w:lvl>
    <w:lvl w:ilvl="5" w:tplc="EB30441A">
      <w:start w:val="1"/>
      <w:numFmt w:val="lowerRoman"/>
      <w:lvlText w:val="%6."/>
      <w:lvlJc w:val="right"/>
      <w:pPr>
        <w:ind w:left="4320" w:hanging="180"/>
      </w:pPr>
    </w:lvl>
    <w:lvl w:ilvl="6" w:tplc="019E7D1A">
      <w:start w:val="1"/>
      <w:numFmt w:val="decimal"/>
      <w:lvlText w:val="%7."/>
      <w:lvlJc w:val="left"/>
      <w:pPr>
        <w:ind w:left="5040" w:hanging="360"/>
      </w:pPr>
    </w:lvl>
    <w:lvl w:ilvl="7" w:tplc="EBC45D6A">
      <w:start w:val="1"/>
      <w:numFmt w:val="lowerLetter"/>
      <w:lvlText w:val="%8."/>
      <w:lvlJc w:val="left"/>
      <w:pPr>
        <w:ind w:left="5760" w:hanging="360"/>
      </w:pPr>
    </w:lvl>
    <w:lvl w:ilvl="8" w:tplc="3D228BA6">
      <w:start w:val="1"/>
      <w:numFmt w:val="lowerRoman"/>
      <w:lvlText w:val="%9."/>
      <w:lvlJc w:val="right"/>
      <w:pPr>
        <w:ind w:left="6480" w:hanging="180"/>
      </w:pPr>
    </w:lvl>
  </w:abstractNum>
  <w:abstractNum w:abstractNumId="20" w15:restartNumberingAfterBreak="0">
    <w:nsid w:val="3DE54C60"/>
    <w:multiLevelType w:val="hybridMultilevel"/>
    <w:tmpl w:val="CECACE3E"/>
    <w:lvl w:ilvl="0" w:tplc="80A0DDC8">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1" w15:restartNumberingAfterBreak="0">
    <w:nsid w:val="44CE6295"/>
    <w:multiLevelType w:val="hybridMultilevel"/>
    <w:tmpl w:val="FFFFFFFF"/>
    <w:lvl w:ilvl="0" w:tplc="E0D84826">
      <w:start w:val="14"/>
      <w:numFmt w:val="decimal"/>
      <w:lvlText w:val="%1."/>
      <w:lvlJc w:val="left"/>
      <w:pPr>
        <w:ind w:left="720" w:hanging="360"/>
      </w:pPr>
      <w:rPr>
        <w:rFonts w:hint="default" w:ascii="Times New Roman,Arial,Calibri" w:hAnsi="Times New Roman,Arial,Calibri"/>
      </w:rPr>
    </w:lvl>
    <w:lvl w:ilvl="1" w:tplc="5CD821E6">
      <w:start w:val="1"/>
      <w:numFmt w:val="lowerLetter"/>
      <w:lvlText w:val="%2."/>
      <w:lvlJc w:val="left"/>
      <w:pPr>
        <w:ind w:left="1440" w:hanging="360"/>
      </w:pPr>
    </w:lvl>
    <w:lvl w:ilvl="2" w:tplc="F83A5726">
      <w:start w:val="1"/>
      <w:numFmt w:val="lowerRoman"/>
      <w:lvlText w:val="%3."/>
      <w:lvlJc w:val="right"/>
      <w:pPr>
        <w:ind w:left="2160" w:hanging="180"/>
      </w:pPr>
    </w:lvl>
    <w:lvl w:ilvl="3" w:tplc="BA9EC630">
      <w:start w:val="1"/>
      <w:numFmt w:val="decimal"/>
      <w:lvlText w:val="%4."/>
      <w:lvlJc w:val="left"/>
      <w:pPr>
        <w:ind w:left="2880" w:hanging="360"/>
      </w:pPr>
    </w:lvl>
    <w:lvl w:ilvl="4" w:tplc="D9E0F716">
      <w:start w:val="1"/>
      <w:numFmt w:val="lowerLetter"/>
      <w:lvlText w:val="%5."/>
      <w:lvlJc w:val="left"/>
      <w:pPr>
        <w:ind w:left="3600" w:hanging="360"/>
      </w:pPr>
    </w:lvl>
    <w:lvl w:ilvl="5" w:tplc="BEBA66B2">
      <w:start w:val="1"/>
      <w:numFmt w:val="lowerRoman"/>
      <w:lvlText w:val="%6."/>
      <w:lvlJc w:val="right"/>
      <w:pPr>
        <w:ind w:left="4320" w:hanging="180"/>
      </w:pPr>
    </w:lvl>
    <w:lvl w:ilvl="6" w:tplc="3C563FDA">
      <w:start w:val="1"/>
      <w:numFmt w:val="decimal"/>
      <w:lvlText w:val="%7."/>
      <w:lvlJc w:val="left"/>
      <w:pPr>
        <w:ind w:left="5040" w:hanging="360"/>
      </w:pPr>
    </w:lvl>
    <w:lvl w:ilvl="7" w:tplc="F61659D8">
      <w:start w:val="1"/>
      <w:numFmt w:val="lowerLetter"/>
      <w:lvlText w:val="%8."/>
      <w:lvlJc w:val="left"/>
      <w:pPr>
        <w:ind w:left="5760" w:hanging="360"/>
      </w:pPr>
    </w:lvl>
    <w:lvl w:ilvl="8" w:tplc="0E761786">
      <w:start w:val="1"/>
      <w:numFmt w:val="lowerRoman"/>
      <w:lvlText w:val="%9."/>
      <w:lvlJc w:val="right"/>
      <w:pPr>
        <w:ind w:left="6480" w:hanging="180"/>
      </w:pPr>
    </w:lvl>
  </w:abstractNum>
  <w:abstractNum w:abstractNumId="22" w15:restartNumberingAfterBreak="0">
    <w:nsid w:val="48EFD5FB"/>
    <w:multiLevelType w:val="hybridMultilevel"/>
    <w:tmpl w:val="FFFFFFFF"/>
    <w:lvl w:ilvl="0" w:tplc="940E7B20">
      <w:start w:val="15"/>
      <w:numFmt w:val="decimal"/>
      <w:lvlText w:val="%1."/>
      <w:lvlJc w:val="left"/>
      <w:pPr>
        <w:ind w:left="720" w:hanging="360"/>
      </w:pPr>
      <w:rPr>
        <w:rFonts w:hint="default" w:ascii="Times New Roman,Arial,Calibri" w:hAnsi="Times New Roman,Arial,Calibri"/>
      </w:rPr>
    </w:lvl>
    <w:lvl w:ilvl="1" w:tplc="065E90DA">
      <w:start w:val="1"/>
      <w:numFmt w:val="lowerLetter"/>
      <w:lvlText w:val="%2."/>
      <w:lvlJc w:val="left"/>
      <w:pPr>
        <w:ind w:left="1440" w:hanging="360"/>
      </w:pPr>
    </w:lvl>
    <w:lvl w:ilvl="2" w:tplc="60C287C2">
      <w:start w:val="1"/>
      <w:numFmt w:val="lowerRoman"/>
      <w:lvlText w:val="%3."/>
      <w:lvlJc w:val="right"/>
      <w:pPr>
        <w:ind w:left="2160" w:hanging="180"/>
      </w:pPr>
    </w:lvl>
    <w:lvl w:ilvl="3" w:tplc="8E443F4A">
      <w:start w:val="1"/>
      <w:numFmt w:val="decimal"/>
      <w:lvlText w:val="%4."/>
      <w:lvlJc w:val="left"/>
      <w:pPr>
        <w:ind w:left="2880" w:hanging="360"/>
      </w:pPr>
    </w:lvl>
    <w:lvl w:ilvl="4" w:tplc="7820DE5E">
      <w:start w:val="1"/>
      <w:numFmt w:val="lowerLetter"/>
      <w:lvlText w:val="%5."/>
      <w:lvlJc w:val="left"/>
      <w:pPr>
        <w:ind w:left="3600" w:hanging="360"/>
      </w:pPr>
    </w:lvl>
    <w:lvl w:ilvl="5" w:tplc="63A08E38">
      <w:start w:val="1"/>
      <w:numFmt w:val="lowerRoman"/>
      <w:lvlText w:val="%6."/>
      <w:lvlJc w:val="right"/>
      <w:pPr>
        <w:ind w:left="4320" w:hanging="180"/>
      </w:pPr>
    </w:lvl>
    <w:lvl w:ilvl="6" w:tplc="627A73CA">
      <w:start w:val="1"/>
      <w:numFmt w:val="decimal"/>
      <w:lvlText w:val="%7."/>
      <w:lvlJc w:val="left"/>
      <w:pPr>
        <w:ind w:left="5040" w:hanging="360"/>
      </w:pPr>
    </w:lvl>
    <w:lvl w:ilvl="7" w:tplc="AE8813DC">
      <w:start w:val="1"/>
      <w:numFmt w:val="lowerLetter"/>
      <w:lvlText w:val="%8."/>
      <w:lvlJc w:val="left"/>
      <w:pPr>
        <w:ind w:left="5760" w:hanging="360"/>
      </w:pPr>
    </w:lvl>
    <w:lvl w:ilvl="8" w:tplc="32F2BF02">
      <w:start w:val="1"/>
      <w:numFmt w:val="lowerRoman"/>
      <w:lvlText w:val="%9."/>
      <w:lvlJc w:val="right"/>
      <w:pPr>
        <w:ind w:left="6480" w:hanging="180"/>
      </w:pPr>
    </w:lvl>
  </w:abstractNum>
  <w:abstractNum w:abstractNumId="23" w15:restartNumberingAfterBreak="0">
    <w:nsid w:val="4DB3212C"/>
    <w:multiLevelType w:val="hybridMultilevel"/>
    <w:tmpl w:val="FFFFFFFF"/>
    <w:lvl w:ilvl="0" w:tplc="EE9EE0E0">
      <w:start w:val="5"/>
      <w:numFmt w:val="decimal"/>
      <w:lvlText w:val="%1."/>
      <w:lvlJc w:val="left"/>
      <w:pPr>
        <w:ind w:left="720" w:hanging="360"/>
      </w:pPr>
      <w:rPr>
        <w:rFonts w:hint="default" w:ascii="Times New Roman,Arial,Calibri" w:hAnsi="Times New Roman,Arial,Calibri"/>
      </w:rPr>
    </w:lvl>
    <w:lvl w:ilvl="1" w:tplc="A2761910">
      <w:start w:val="1"/>
      <w:numFmt w:val="lowerLetter"/>
      <w:lvlText w:val="%2."/>
      <w:lvlJc w:val="left"/>
      <w:pPr>
        <w:ind w:left="1440" w:hanging="360"/>
      </w:pPr>
    </w:lvl>
    <w:lvl w:ilvl="2" w:tplc="D4D22F36">
      <w:start w:val="1"/>
      <w:numFmt w:val="lowerRoman"/>
      <w:lvlText w:val="%3."/>
      <w:lvlJc w:val="right"/>
      <w:pPr>
        <w:ind w:left="2160" w:hanging="180"/>
      </w:pPr>
    </w:lvl>
    <w:lvl w:ilvl="3" w:tplc="9AAC2E68">
      <w:start w:val="1"/>
      <w:numFmt w:val="decimal"/>
      <w:lvlText w:val="%4."/>
      <w:lvlJc w:val="left"/>
      <w:pPr>
        <w:ind w:left="2880" w:hanging="360"/>
      </w:pPr>
    </w:lvl>
    <w:lvl w:ilvl="4" w:tplc="D7B60C50">
      <w:start w:val="1"/>
      <w:numFmt w:val="lowerLetter"/>
      <w:lvlText w:val="%5."/>
      <w:lvlJc w:val="left"/>
      <w:pPr>
        <w:ind w:left="3600" w:hanging="360"/>
      </w:pPr>
    </w:lvl>
    <w:lvl w:ilvl="5" w:tplc="A7A61560">
      <w:start w:val="1"/>
      <w:numFmt w:val="lowerRoman"/>
      <w:lvlText w:val="%6."/>
      <w:lvlJc w:val="right"/>
      <w:pPr>
        <w:ind w:left="4320" w:hanging="180"/>
      </w:pPr>
    </w:lvl>
    <w:lvl w:ilvl="6" w:tplc="49ACB274">
      <w:start w:val="1"/>
      <w:numFmt w:val="decimal"/>
      <w:lvlText w:val="%7."/>
      <w:lvlJc w:val="left"/>
      <w:pPr>
        <w:ind w:left="5040" w:hanging="360"/>
      </w:pPr>
    </w:lvl>
    <w:lvl w:ilvl="7" w:tplc="B4769AE0">
      <w:start w:val="1"/>
      <w:numFmt w:val="lowerLetter"/>
      <w:lvlText w:val="%8."/>
      <w:lvlJc w:val="left"/>
      <w:pPr>
        <w:ind w:left="5760" w:hanging="360"/>
      </w:pPr>
    </w:lvl>
    <w:lvl w:ilvl="8" w:tplc="03CC041E">
      <w:start w:val="1"/>
      <w:numFmt w:val="lowerRoman"/>
      <w:lvlText w:val="%9."/>
      <w:lvlJc w:val="right"/>
      <w:pPr>
        <w:ind w:left="6480" w:hanging="180"/>
      </w:pPr>
    </w:lvl>
  </w:abstractNum>
  <w:abstractNum w:abstractNumId="24" w15:restartNumberingAfterBreak="0">
    <w:nsid w:val="51062482"/>
    <w:multiLevelType w:val="hybridMultilevel"/>
    <w:tmpl w:val="961E842A"/>
    <w:lvl w:ilvl="0" w:tplc="140A0001">
      <w:start w:val="1"/>
      <w:numFmt w:val="bullet"/>
      <w:lvlText w:val=""/>
      <w:lvlJc w:val="left"/>
      <w:pPr>
        <w:ind w:left="720" w:hanging="360"/>
      </w:pPr>
      <w:rPr>
        <w:rFonts w:hint="default" w:ascii="Symbol" w:hAnsi="Symbol"/>
      </w:rPr>
    </w:lvl>
    <w:lvl w:ilvl="1" w:tplc="140A0003" w:tentative="1">
      <w:start w:val="1"/>
      <w:numFmt w:val="bullet"/>
      <w:lvlText w:val="o"/>
      <w:lvlJc w:val="left"/>
      <w:pPr>
        <w:ind w:left="1440" w:hanging="360"/>
      </w:pPr>
      <w:rPr>
        <w:rFonts w:hint="default" w:ascii="Courier New" w:hAnsi="Courier New" w:cs="Courier New"/>
      </w:rPr>
    </w:lvl>
    <w:lvl w:ilvl="2" w:tplc="140A0005" w:tentative="1">
      <w:start w:val="1"/>
      <w:numFmt w:val="bullet"/>
      <w:lvlText w:val=""/>
      <w:lvlJc w:val="left"/>
      <w:pPr>
        <w:ind w:left="2160" w:hanging="360"/>
      </w:pPr>
      <w:rPr>
        <w:rFonts w:hint="default" w:ascii="Wingdings" w:hAnsi="Wingdings"/>
      </w:rPr>
    </w:lvl>
    <w:lvl w:ilvl="3" w:tplc="140A0001" w:tentative="1">
      <w:start w:val="1"/>
      <w:numFmt w:val="bullet"/>
      <w:lvlText w:val=""/>
      <w:lvlJc w:val="left"/>
      <w:pPr>
        <w:ind w:left="2880" w:hanging="360"/>
      </w:pPr>
      <w:rPr>
        <w:rFonts w:hint="default" w:ascii="Symbol" w:hAnsi="Symbol"/>
      </w:rPr>
    </w:lvl>
    <w:lvl w:ilvl="4" w:tplc="140A0003" w:tentative="1">
      <w:start w:val="1"/>
      <w:numFmt w:val="bullet"/>
      <w:lvlText w:val="o"/>
      <w:lvlJc w:val="left"/>
      <w:pPr>
        <w:ind w:left="3600" w:hanging="360"/>
      </w:pPr>
      <w:rPr>
        <w:rFonts w:hint="default" w:ascii="Courier New" w:hAnsi="Courier New" w:cs="Courier New"/>
      </w:rPr>
    </w:lvl>
    <w:lvl w:ilvl="5" w:tplc="140A0005" w:tentative="1">
      <w:start w:val="1"/>
      <w:numFmt w:val="bullet"/>
      <w:lvlText w:val=""/>
      <w:lvlJc w:val="left"/>
      <w:pPr>
        <w:ind w:left="4320" w:hanging="360"/>
      </w:pPr>
      <w:rPr>
        <w:rFonts w:hint="default" w:ascii="Wingdings" w:hAnsi="Wingdings"/>
      </w:rPr>
    </w:lvl>
    <w:lvl w:ilvl="6" w:tplc="140A0001" w:tentative="1">
      <w:start w:val="1"/>
      <w:numFmt w:val="bullet"/>
      <w:lvlText w:val=""/>
      <w:lvlJc w:val="left"/>
      <w:pPr>
        <w:ind w:left="5040" w:hanging="360"/>
      </w:pPr>
      <w:rPr>
        <w:rFonts w:hint="default" w:ascii="Symbol" w:hAnsi="Symbol"/>
      </w:rPr>
    </w:lvl>
    <w:lvl w:ilvl="7" w:tplc="140A0003" w:tentative="1">
      <w:start w:val="1"/>
      <w:numFmt w:val="bullet"/>
      <w:lvlText w:val="o"/>
      <w:lvlJc w:val="left"/>
      <w:pPr>
        <w:ind w:left="5760" w:hanging="360"/>
      </w:pPr>
      <w:rPr>
        <w:rFonts w:hint="default" w:ascii="Courier New" w:hAnsi="Courier New" w:cs="Courier New"/>
      </w:rPr>
    </w:lvl>
    <w:lvl w:ilvl="8" w:tplc="140A0005" w:tentative="1">
      <w:start w:val="1"/>
      <w:numFmt w:val="bullet"/>
      <w:lvlText w:val=""/>
      <w:lvlJc w:val="left"/>
      <w:pPr>
        <w:ind w:left="6480" w:hanging="360"/>
      </w:pPr>
      <w:rPr>
        <w:rFonts w:hint="default" w:ascii="Wingdings" w:hAnsi="Wingdings"/>
      </w:rPr>
    </w:lvl>
  </w:abstractNum>
  <w:abstractNum w:abstractNumId="25" w15:restartNumberingAfterBreak="0">
    <w:nsid w:val="598728C4"/>
    <w:multiLevelType w:val="hybridMultilevel"/>
    <w:tmpl w:val="FFFFFFFF"/>
    <w:lvl w:ilvl="0" w:tplc="A1720B62">
      <w:start w:val="1"/>
      <w:numFmt w:val="lowerLetter"/>
      <w:lvlText w:val="%1)"/>
      <w:lvlJc w:val="left"/>
      <w:pPr>
        <w:ind w:left="720" w:hanging="360"/>
      </w:pPr>
    </w:lvl>
    <w:lvl w:ilvl="1" w:tplc="17F441A8">
      <w:start w:val="1"/>
      <w:numFmt w:val="lowerLetter"/>
      <w:lvlText w:val="%2."/>
      <w:lvlJc w:val="left"/>
      <w:pPr>
        <w:ind w:left="1440" w:hanging="360"/>
      </w:pPr>
    </w:lvl>
    <w:lvl w:ilvl="2" w:tplc="38F229C6">
      <w:start w:val="1"/>
      <w:numFmt w:val="lowerRoman"/>
      <w:lvlText w:val="%3."/>
      <w:lvlJc w:val="right"/>
      <w:pPr>
        <w:ind w:left="2160" w:hanging="180"/>
      </w:pPr>
    </w:lvl>
    <w:lvl w:ilvl="3" w:tplc="E0048B42">
      <w:start w:val="1"/>
      <w:numFmt w:val="decimal"/>
      <w:lvlText w:val="%4."/>
      <w:lvlJc w:val="left"/>
      <w:pPr>
        <w:ind w:left="2880" w:hanging="360"/>
      </w:pPr>
    </w:lvl>
    <w:lvl w:ilvl="4" w:tplc="CE263F44">
      <w:start w:val="1"/>
      <w:numFmt w:val="lowerLetter"/>
      <w:lvlText w:val="%5."/>
      <w:lvlJc w:val="left"/>
      <w:pPr>
        <w:ind w:left="3600" w:hanging="360"/>
      </w:pPr>
    </w:lvl>
    <w:lvl w:ilvl="5" w:tplc="71704A60">
      <w:start w:val="1"/>
      <w:numFmt w:val="lowerRoman"/>
      <w:lvlText w:val="%6."/>
      <w:lvlJc w:val="right"/>
      <w:pPr>
        <w:ind w:left="4320" w:hanging="180"/>
      </w:pPr>
    </w:lvl>
    <w:lvl w:ilvl="6" w:tplc="9FDADABE">
      <w:start w:val="1"/>
      <w:numFmt w:val="decimal"/>
      <w:lvlText w:val="%7."/>
      <w:lvlJc w:val="left"/>
      <w:pPr>
        <w:ind w:left="5040" w:hanging="360"/>
      </w:pPr>
    </w:lvl>
    <w:lvl w:ilvl="7" w:tplc="62C80AB8">
      <w:start w:val="1"/>
      <w:numFmt w:val="lowerLetter"/>
      <w:lvlText w:val="%8."/>
      <w:lvlJc w:val="left"/>
      <w:pPr>
        <w:ind w:left="5760" w:hanging="360"/>
      </w:pPr>
    </w:lvl>
    <w:lvl w:ilvl="8" w:tplc="7EF8662A">
      <w:start w:val="1"/>
      <w:numFmt w:val="lowerRoman"/>
      <w:lvlText w:val="%9."/>
      <w:lvlJc w:val="right"/>
      <w:pPr>
        <w:ind w:left="6480" w:hanging="180"/>
      </w:pPr>
    </w:lvl>
  </w:abstractNum>
  <w:abstractNum w:abstractNumId="26" w15:restartNumberingAfterBreak="0">
    <w:nsid w:val="59F03AB1"/>
    <w:multiLevelType w:val="hybridMultilevel"/>
    <w:tmpl w:val="FFFFFFFF"/>
    <w:lvl w:ilvl="0" w:tplc="7F74090E">
      <w:start w:val="7"/>
      <w:numFmt w:val="decimal"/>
      <w:lvlText w:val="%1."/>
      <w:lvlJc w:val="left"/>
      <w:pPr>
        <w:ind w:left="720" w:hanging="360"/>
      </w:pPr>
      <w:rPr>
        <w:rFonts w:hint="default" w:ascii="Times New Roman,Arial,Calibri" w:hAnsi="Times New Roman,Arial,Calibri"/>
      </w:rPr>
    </w:lvl>
    <w:lvl w:ilvl="1" w:tplc="A552AF56">
      <w:start w:val="1"/>
      <w:numFmt w:val="lowerLetter"/>
      <w:lvlText w:val="%2."/>
      <w:lvlJc w:val="left"/>
      <w:pPr>
        <w:ind w:left="1440" w:hanging="360"/>
      </w:pPr>
    </w:lvl>
    <w:lvl w:ilvl="2" w:tplc="0A584AA2">
      <w:start w:val="1"/>
      <w:numFmt w:val="lowerRoman"/>
      <w:lvlText w:val="%3."/>
      <w:lvlJc w:val="right"/>
      <w:pPr>
        <w:ind w:left="2160" w:hanging="180"/>
      </w:pPr>
    </w:lvl>
    <w:lvl w:ilvl="3" w:tplc="9D7625B6">
      <w:start w:val="1"/>
      <w:numFmt w:val="decimal"/>
      <w:lvlText w:val="%4."/>
      <w:lvlJc w:val="left"/>
      <w:pPr>
        <w:ind w:left="2880" w:hanging="360"/>
      </w:pPr>
    </w:lvl>
    <w:lvl w:ilvl="4" w:tplc="03E021B8">
      <w:start w:val="1"/>
      <w:numFmt w:val="lowerLetter"/>
      <w:lvlText w:val="%5."/>
      <w:lvlJc w:val="left"/>
      <w:pPr>
        <w:ind w:left="3600" w:hanging="360"/>
      </w:pPr>
    </w:lvl>
    <w:lvl w:ilvl="5" w:tplc="19787420">
      <w:start w:val="1"/>
      <w:numFmt w:val="lowerRoman"/>
      <w:lvlText w:val="%6."/>
      <w:lvlJc w:val="right"/>
      <w:pPr>
        <w:ind w:left="4320" w:hanging="180"/>
      </w:pPr>
    </w:lvl>
    <w:lvl w:ilvl="6" w:tplc="81004E50">
      <w:start w:val="1"/>
      <w:numFmt w:val="decimal"/>
      <w:lvlText w:val="%7."/>
      <w:lvlJc w:val="left"/>
      <w:pPr>
        <w:ind w:left="5040" w:hanging="360"/>
      </w:pPr>
    </w:lvl>
    <w:lvl w:ilvl="7" w:tplc="ADCCF53A">
      <w:start w:val="1"/>
      <w:numFmt w:val="lowerLetter"/>
      <w:lvlText w:val="%8."/>
      <w:lvlJc w:val="left"/>
      <w:pPr>
        <w:ind w:left="5760" w:hanging="360"/>
      </w:pPr>
    </w:lvl>
    <w:lvl w:ilvl="8" w:tplc="4A6EB492">
      <w:start w:val="1"/>
      <w:numFmt w:val="lowerRoman"/>
      <w:lvlText w:val="%9."/>
      <w:lvlJc w:val="right"/>
      <w:pPr>
        <w:ind w:left="6480" w:hanging="180"/>
      </w:pPr>
    </w:lvl>
  </w:abstractNum>
  <w:abstractNum w:abstractNumId="27" w15:restartNumberingAfterBreak="0">
    <w:nsid w:val="5C36CBF0"/>
    <w:multiLevelType w:val="hybridMultilevel"/>
    <w:tmpl w:val="4AEA5830"/>
    <w:lvl w:ilvl="0" w:tplc="A69E738E">
      <w:start w:val="1"/>
      <w:numFmt w:val="decimal"/>
      <w:lvlText w:val="%1."/>
      <w:lvlJc w:val="left"/>
      <w:pPr>
        <w:ind w:left="720" w:hanging="360"/>
      </w:pPr>
    </w:lvl>
    <w:lvl w:ilvl="1" w:tplc="8018A40C">
      <w:start w:val="1"/>
      <w:numFmt w:val="lowerLetter"/>
      <w:lvlText w:val="%2."/>
      <w:lvlJc w:val="left"/>
      <w:pPr>
        <w:ind w:left="1440" w:hanging="360"/>
      </w:pPr>
    </w:lvl>
    <w:lvl w:ilvl="2" w:tplc="07CA0AC0">
      <w:start w:val="1"/>
      <w:numFmt w:val="lowerRoman"/>
      <w:lvlText w:val="%3."/>
      <w:lvlJc w:val="right"/>
      <w:pPr>
        <w:ind w:left="2160" w:hanging="180"/>
      </w:pPr>
    </w:lvl>
    <w:lvl w:ilvl="3" w:tplc="AF66815C">
      <w:start w:val="1"/>
      <w:numFmt w:val="decimal"/>
      <w:lvlText w:val="%4."/>
      <w:lvlJc w:val="left"/>
      <w:pPr>
        <w:ind w:left="2880" w:hanging="360"/>
      </w:pPr>
    </w:lvl>
    <w:lvl w:ilvl="4" w:tplc="3E6402C2">
      <w:start w:val="1"/>
      <w:numFmt w:val="lowerLetter"/>
      <w:lvlText w:val="%5."/>
      <w:lvlJc w:val="left"/>
      <w:pPr>
        <w:ind w:left="3600" w:hanging="360"/>
      </w:pPr>
    </w:lvl>
    <w:lvl w:ilvl="5" w:tplc="476C8266">
      <w:start w:val="1"/>
      <w:numFmt w:val="lowerRoman"/>
      <w:lvlText w:val="%6."/>
      <w:lvlJc w:val="right"/>
      <w:pPr>
        <w:ind w:left="4320" w:hanging="180"/>
      </w:pPr>
    </w:lvl>
    <w:lvl w:ilvl="6" w:tplc="E30AB1E4">
      <w:start w:val="1"/>
      <w:numFmt w:val="decimal"/>
      <w:lvlText w:val="%7."/>
      <w:lvlJc w:val="left"/>
      <w:pPr>
        <w:ind w:left="5040" w:hanging="360"/>
      </w:pPr>
    </w:lvl>
    <w:lvl w:ilvl="7" w:tplc="F09AE37A">
      <w:start w:val="1"/>
      <w:numFmt w:val="lowerLetter"/>
      <w:lvlText w:val="%8."/>
      <w:lvlJc w:val="left"/>
      <w:pPr>
        <w:ind w:left="5760" w:hanging="360"/>
      </w:pPr>
    </w:lvl>
    <w:lvl w:ilvl="8" w:tplc="6FF0DA78">
      <w:start w:val="1"/>
      <w:numFmt w:val="lowerRoman"/>
      <w:lvlText w:val="%9."/>
      <w:lvlJc w:val="right"/>
      <w:pPr>
        <w:ind w:left="6480" w:hanging="180"/>
      </w:pPr>
    </w:lvl>
  </w:abstractNum>
  <w:abstractNum w:abstractNumId="28" w15:restartNumberingAfterBreak="0">
    <w:nsid w:val="5EEBF438"/>
    <w:multiLevelType w:val="hybridMultilevel"/>
    <w:tmpl w:val="FFFFFFFF"/>
    <w:lvl w:ilvl="0" w:tplc="F6B63BC8">
      <w:start w:val="6"/>
      <w:numFmt w:val="decimal"/>
      <w:lvlText w:val="%1."/>
      <w:lvlJc w:val="left"/>
      <w:pPr>
        <w:ind w:left="720" w:hanging="360"/>
      </w:pPr>
      <w:rPr>
        <w:rFonts w:hint="default" w:ascii="Calibri" w:hAnsi="Calibri"/>
      </w:rPr>
    </w:lvl>
    <w:lvl w:ilvl="1" w:tplc="D2D48D36">
      <w:start w:val="1"/>
      <w:numFmt w:val="lowerLetter"/>
      <w:lvlText w:val="%2."/>
      <w:lvlJc w:val="left"/>
      <w:pPr>
        <w:ind w:left="1440" w:hanging="360"/>
      </w:pPr>
    </w:lvl>
    <w:lvl w:ilvl="2" w:tplc="B1489D76">
      <w:start w:val="1"/>
      <w:numFmt w:val="lowerRoman"/>
      <w:lvlText w:val="%3."/>
      <w:lvlJc w:val="right"/>
      <w:pPr>
        <w:ind w:left="2160" w:hanging="180"/>
      </w:pPr>
    </w:lvl>
    <w:lvl w:ilvl="3" w:tplc="67A6A298">
      <w:start w:val="1"/>
      <w:numFmt w:val="decimal"/>
      <w:lvlText w:val="%4."/>
      <w:lvlJc w:val="left"/>
      <w:pPr>
        <w:ind w:left="2880" w:hanging="360"/>
      </w:pPr>
    </w:lvl>
    <w:lvl w:ilvl="4" w:tplc="3662C2B4">
      <w:start w:val="1"/>
      <w:numFmt w:val="lowerLetter"/>
      <w:lvlText w:val="%5."/>
      <w:lvlJc w:val="left"/>
      <w:pPr>
        <w:ind w:left="3600" w:hanging="360"/>
      </w:pPr>
    </w:lvl>
    <w:lvl w:ilvl="5" w:tplc="E5AEC3C6">
      <w:start w:val="1"/>
      <w:numFmt w:val="lowerRoman"/>
      <w:lvlText w:val="%6."/>
      <w:lvlJc w:val="right"/>
      <w:pPr>
        <w:ind w:left="4320" w:hanging="180"/>
      </w:pPr>
    </w:lvl>
    <w:lvl w:ilvl="6" w:tplc="10AACB3A">
      <w:start w:val="1"/>
      <w:numFmt w:val="decimal"/>
      <w:lvlText w:val="%7."/>
      <w:lvlJc w:val="left"/>
      <w:pPr>
        <w:ind w:left="5040" w:hanging="360"/>
      </w:pPr>
    </w:lvl>
    <w:lvl w:ilvl="7" w:tplc="13B8B75C">
      <w:start w:val="1"/>
      <w:numFmt w:val="lowerLetter"/>
      <w:lvlText w:val="%8."/>
      <w:lvlJc w:val="left"/>
      <w:pPr>
        <w:ind w:left="5760" w:hanging="360"/>
      </w:pPr>
    </w:lvl>
    <w:lvl w:ilvl="8" w:tplc="DD746AC6">
      <w:start w:val="1"/>
      <w:numFmt w:val="lowerRoman"/>
      <w:lvlText w:val="%9."/>
      <w:lvlJc w:val="right"/>
      <w:pPr>
        <w:ind w:left="6480" w:hanging="180"/>
      </w:pPr>
    </w:lvl>
  </w:abstractNum>
  <w:abstractNum w:abstractNumId="29" w15:restartNumberingAfterBreak="0">
    <w:nsid w:val="69B72F12"/>
    <w:multiLevelType w:val="hybridMultilevel"/>
    <w:tmpl w:val="FFFFFFFF"/>
    <w:lvl w:ilvl="0" w:tplc="3190EA68">
      <w:start w:val="9"/>
      <w:numFmt w:val="decimal"/>
      <w:lvlText w:val="%1."/>
      <w:lvlJc w:val="left"/>
      <w:pPr>
        <w:ind w:left="720" w:hanging="360"/>
      </w:pPr>
      <w:rPr>
        <w:rFonts w:hint="default" w:ascii="Times New Roman,Arial,Calibri" w:hAnsi="Times New Roman,Arial,Calibri"/>
      </w:rPr>
    </w:lvl>
    <w:lvl w:ilvl="1" w:tplc="32B6F0BC">
      <w:start w:val="1"/>
      <w:numFmt w:val="lowerLetter"/>
      <w:lvlText w:val="%2."/>
      <w:lvlJc w:val="left"/>
      <w:pPr>
        <w:ind w:left="1440" w:hanging="360"/>
      </w:pPr>
    </w:lvl>
    <w:lvl w:ilvl="2" w:tplc="F19EDE00">
      <w:start w:val="1"/>
      <w:numFmt w:val="lowerRoman"/>
      <w:lvlText w:val="%3."/>
      <w:lvlJc w:val="right"/>
      <w:pPr>
        <w:ind w:left="2160" w:hanging="180"/>
      </w:pPr>
    </w:lvl>
    <w:lvl w:ilvl="3" w:tplc="6994CC62">
      <w:start w:val="1"/>
      <w:numFmt w:val="decimal"/>
      <w:lvlText w:val="%4."/>
      <w:lvlJc w:val="left"/>
      <w:pPr>
        <w:ind w:left="2880" w:hanging="360"/>
      </w:pPr>
    </w:lvl>
    <w:lvl w:ilvl="4" w:tplc="783C108C">
      <w:start w:val="1"/>
      <w:numFmt w:val="lowerLetter"/>
      <w:lvlText w:val="%5."/>
      <w:lvlJc w:val="left"/>
      <w:pPr>
        <w:ind w:left="3600" w:hanging="360"/>
      </w:pPr>
    </w:lvl>
    <w:lvl w:ilvl="5" w:tplc="45703644">
      <w:start w:val="1"/>
      <w:numFmt w:val="lowerRoman"/>
      <w:lvlText w:val="%6."/>
      <w:lvlJc w:val="right"/>
      <w:pPr>
        <w:ind w:left="4320" w:hanging="180"/>
      </w:pPr>
    </w:lvl>
    <w:lvl w:ilvl="6" w:tplc="4022A1BA">
      <w:start w:val="1"/>
      <w:numFmt w:val="decimal"/>
      <w:lvlText w:val="%7."/>
      <w:lvlJc w:val="left"/>
      <w:pPr>
        <w:ind w:left="5040" w:hanging="360"/>
      </w:pPr>
    </w:lvl>
    <w:lvl w:ilvl="7" w:tplc="E6BC389C">
      <w:start w:val="1"/>
      <w:numFmt w:val="lowerLetter"/>
      <w:lvlText w:val="%8."/>
      <w:lvlJc w:val="left"/>
      <w:pPr>
        <w:ind w:left="5760" w:hanging="360"/>
      </w:pPr>
    </w:lvl>
    <w:lvl w:ilvl="8" w:tplc="47482AF2">
      <w:start w:val="1"/>
      <w:numFmt w:val="lowerRoman"/>
      <w:lvlText w:val="%9."/>
      <w:lvlJc w:val="right"/>
      <w:pPr>
        <w:ind w:left="6480" w:hanging="180"/>
      </w:pPr>
    </w:lvl>
  </w:abstractNum>
  <w:abstractNum w:abstractNumId="30" w15:restartNumberingAfterBreak="0">
    <w:nsid w:val="6BA91D34"/>
    <w:multiLevelType w:val="hybridMultilevel"/>
    <w:tmpl w:val="FFFFFFFF"/>
    <w:lvl w:ilvl="0" w:tplc="A36861B6">
      <w:start w:val="1"/>
      <w:numFmt w:val="bullet"/>
      <w:lvlText w:val=""/>
      <w:lvlJc w:val="left"/>
      <w:pPr>
        <w:ind w:left="720" w:hanging="360"/>
      </w:pPr>
      <w:rPr>
        <w:rFonts w:hint="default" w:ascii="Symbol" w:hAnsi="Symbol"/>
      </w:rPr>
    </w:lvl>
    <w:lvl w:ilvl="1" w:tplc="0F94ED08">
      <w:start w:val="1"/>
      <w:numFmt w:val="bullet"/>
      <w:lvlText w:val="o"/>
      <w:lvlJc w:val="left"/>
      <w:pPr>
        <w:ind w:left="1440" w:hanging="360"/>
      </w:pPr>
      <w:rPr>
        <w:rFonts w:hint="default" w:ascii="Courier New" w:hAnsi="Courier New"/>
      </w:rPr>
    </w:lvl>
    <w:lvl w:ilvl="2" w:tplc="E892B7E4">
      <w:start w:val="1"/>
      <w:numFmt w:val="bullet"/>
      <w:lvlText w:val=""/>
      <w:lvlJc w:val="left"/>
      <w:pPr>
        <w:ind w:left="2160" w:hanging="360"/>
      </w:pPr>
      <w:rPr>
        <w:rFonts w:hint="default" w:ascii="Wingdings" w:hAnsi="Wingdings"/>
      </w:rPr>
    </w:lvl>
    <w:lvl w:ilvl="3" w:tplc="1F160222">
      <w:start w:val="1"/>
      <w:numFmt w:val="bullet"/>
      <w:lvlText w:val=""/>
      <w:lvlJc w:val="left"/>
      <w:pPr>
        <w:ind w:left="2880" w:hanging="360"/>
      </w:pPr>
      <w:rPr>
        <w:rFonts w:hint="default" w:ascii="Symbol" w:hAnsi="Symbol"/>
      </w:rPr>
    </w:lvl>
    <w:lvl w:ilvl="4" w:tplc="0EE6E1AE">
      <w:start w:val="1"/>
      <w:numFmt w:val="bullet"/>
      <w:lvlText w:val="o"/>
      <w:lvlJc w:val="left"/>
      <w:pPr>
        <w:ind w:left="3600" w:hanging="360"/>
      </w:pPr>
      <w:rPr>
        <w:rFonts w:hint="default" w:ascii="Courier New" w:hAnsi="Courier New"/>
      </w:rPr>
    </w:lvl>
    <w:lvl w:ilvl="5" w:tplc="6588B332">
      <w:start w:val="1"/>
      <w:numFmt w:val="bullet"/>
      <w:lvlText w:val=""/>
      <w:lvlJc w:val="left"/>
      <w:pPr>
        <w:ind w:left="4320" w:hanging="360"/>
      </w:pPr>
      <w:rPr>
        <w:rFonts w:hint="default" w:ascii="Wingdings" w:hAnsi="Wingdings"/>
      </w:rPr>
    </w:lvl>
    <w:lvl w:ilvl="6" w:tplc="0F42B5D6">
      <w:start w:val="1"/>
      <w:numFmt w:val="bullet"/>
      <w:lvlText w:val=""/>
      <w:lvlJc w:val="left"/>
      <w:pPr>
        <w:ind w:left="5040" w:hanging="360"/>
      </w:pPr>
      <w:rPr>
        <w:rFonts w:hint="default" w:ascii="Symbol" w:hAnsi="Symbol"/>
      </w:rPr>
    </w:lvl>
    <w:lvl w:ilvl="7" w:tplc="60B45224">
      <w:start w:val="1"/>
      <w:numFmt w:val="bullet"/>
      <w:lvlText w:val="o"/>
      <w:lvlJc w:val="left"/>
      <w:pPr>
        <w:ind w:left="5760" w:hanging="360"/>
      </w:pPr>
      <w:rPr>
        <w:rFonts w:hint="default" w:ascii="Courier New" w:hAnsi="Courier New"/>
      </w:rPr>
    </w:lvl>
    <w:lvl w:ilvl="8" w:tplc="ADB0BCF4">
      <w:start w:val="1"/>
      <w:numFmt w:val="bullet"/>
      <w:lvlText w:val=""/>
      <w:lvlJc w:val="left"/>
      <w:pPr>
        <w:ind w:left="6480" w:hanging="360"/>
      </w:pPr>
      <w:rPr>
        <w:rFonts w:hint="default" w:ascii="Wingdings" w:hAnsi="Wingdings"/>
      </w:rPr>
    </w:lvl>
  </w:abstractNum>
  <w:abstractNum w:abstractNumId="31" w15:restartNumberingAfterBreak="0">
    <w:nsid w:val="6D7CA8E3"/>
    <w:multiLevelType w:val="hybridMultilevel"/>
    <w:tmpl w:val="FFFFFFFF"/>
    <w:lvl w:ilvl="0" w:tplc="010A38B6">
      <w:start w:val="3"/>
      <w:numFmt w:val="decimal"/>
      <w:lvlText w:val="%1."/>
      <w:lvlJc w:val="left"/>
      <w:pPr>
        <w:ind w:left="720" w:hanging="360"/>
      </w:pPr>
      <w:rPr>
        <w:rFonts w:hint="default" w:ascii="Times New Roman,Arial,Calibri" w:hAnsi="Times New Roman,Arial,Calibri"/>
      </w:rPr>
    </w:lvl>
    <w:lvl w:ilvl="1" w:tplc="F08E2D32">
      <w:start w:val="1"/>
      <w:numFmt w:val="lowerLetter"/>
      <w:lvlText w:val="%2."/>
      <w:lvlJc w:val="left"/>
      <w:pPr>
        <w:ind w:left="1440" w:hanging="360"/>
      </w:pPr>
    </w:lvl>
    <w:lvl w:ilvl="2" w:tplc="5866B1EC">
      <w:start w:val="1"/>
      <w:numFmt w:val="lowerRoman"/>
      <w:lvlText w:val="%3."/>
      <w:lvlJc w:val="right"/>
      <w:pPr>
        <w:ind w:left="2160" w:hanging="180"/>
      </w:pPr>
    </w:lvl>
    <w:lvl w:ilvl="3" w:tplc="256A9D6E">
      <w:start w:val="1"/>
      <w:numFmt w:val="decimal"/>
      <w:lvlText w:val="%4."/>
      <w:lvlJc w:val="left"/>
      <w:pPr>
        <w:ind w:left="2880" w:hanging="360"/>
      </w:pPr>
    </w:lvl>
    <w:lvl w:ilvl="4" w:tplc="EB640860">
      <w:start w:val="1"/>
      <w:numFmt w:val="lowerLetter"/>
      <w:lvlText w:val="%5."/>
      <w:lvlJc w:val="left"/>
      <w:pPr>
        <w:ind w:left="3600" w:hanging="360"/>
      </w:pPr>
    </w:lvl>
    <w:lvl w:ilvl="5" w:tplc="C8528FD2">
      <w:start w:val="1"/>
      <w:numFmt w:val="lowerRoman"/>
      <w:lvlText w:val="%6."/>
      <w:lvlJc w:val="right"/>
      <w:pPr>
        <w:ind w:left="4320" w:hanging="180"/>
      </w:pPr>
    </w:lvl>
    <w:lvl w:ilvl="6" w:tplc="ED00A51E">
      <w:start w:val="1"/>
      <w:numFmt w:val="decimal"/>
      <w:lvlText w:val="%7."/>
      <w:lvlJc w:val="left"/>
      <w:pPr>
        <w:ind w:left="5040" w:hanging="360"/>
      </w:pPr>
    </w:lvl>
    <w:lvl w:ilvl="7" w:tplc="DF2AD090">
      <w:start w:val="1"/>
      <w:numFmt w:val="lowerLetter"/>
      <w:lvlText w:val="%8."/>
      <w:lvlJc w:val="left"/>
      <w:pPr>
        <w:ind w:left="5760" w:hanging="360"/>
      </w:pPr>
    </w:lvl>
    <w:lvl w:ilvl="8" w:tplc="E3CA7BC8">
      <w:start w:val="1"/>
      <w:numFmt w:val="lowerRoman"/>
      <w:lvlText w:val="%9."/>
      <w:lvlJc w:val="right"/>
      <w:pPr>
        <w:ind w:left="6480" w:hanging="180"/>
      </w:pPr>
    </w:lvl>
  </w:abstractNum>
  <w:abstractNum w:abstractNumId="32" w15:restartNumberingAfterBreak="0">
    <w:nsid w:val="71962FE0"/>
    <w:multiLevelType w:val="hybridMultilevel"/>
    <w:tmpl w:val="FFFFFFFF"/>
    <w:lvl w:ilvl="0" w:tplc="9E6AEA1A">
      <w:start w:val="16"/>
      <w:numFmt w:val="decimal"/>
      <w:lvlText w:val="%1."/>
      <w:lvlJc w:val="left"/>
      <w:pPr>
        <w:ind w:left="720" w:hanging="360"/>
      </w:pPr>
      <w:rPr>
        <w:rFonts w:hint="default" w:ascii="Times New Roman,Arial,Calibri" w:hAnsi="Times New Roman,Arial,Calibri"/>
      </w:rPr>
    </w:lvl>
    <w:lvl w:ilvl="1" w:tplc="727C6D58">
      <w:start w:val="1"/>
      <w:numFmt w:val="lowerLetter"/>
      <w:lvlText w:val="%2."/>
      <w:lvlJc w:val="left"/>
      <w:pPr>
        <w:ind w:left="1440" w:hanging="360"/>
      </w:pPr>
    </w:lvl>
    <w:lvl w:ilvl="2" w:tplc="4832F9AE">
      <w:start w:val="1"/>
      <w:numFmt w:val="lowerRoman"/>
      <w:lvlText w:val="%3."/>
      <w:lvlJc w:val="right"/>
      <w:pPr>
        <w:ind w:left="2160" w:hanging="180"/>
      </w:pPr>
    </w:lvl>
    <w:lvl w:ilvl="3" w:tplc="45540064">
      <w:start w:val="1"/>
      <w:numFmt w:val="decimal"/>
      <w:lvlText w:val="%4."/>
      <w:lvlJc w:val="left"/>
      <w:pPr>
        <w:ind w:left="2880" w:hanging="360"/>
      </w:pPr>
    </w:lvl>
    <w:lvl w:ilvl="4" w:tplc="369C8A34">
      <w:start w:val="1"/>
      <w:numFmt w:val="lowerLetter"/>
      <w:lvlText w:val="%5."/>
      <w:lvlJc w:val="left"/>
      <w:pPr>
        <w:ind w:left="3600" w:hanging="360"/>
      </w:pPr>
    </w:lvl>
    <w:lvl w:ilvl="5" w:tplc="68B0B1D6">
      <w:start w:val="1"/>
      <w:numFmt w:val="lowerRoman"/>
      <w:lvlText w:val="%6."/>
      <w:lvlJc w:val="right"/>
      <w:pPr>
        <w:ind w:left="4320" w:hanging="180"/>
      </w:pPr>
    </w:lvl>
    <w:lvl w:ilvl="6" w:tplc="07CEC65E">
      <w:start w:val="1"/>
      <w:numFmt w:val="decimal"/>
      <w:lvlText w:val="%7."/>
      <w:lvlJc w:val="left"/>
      <w:pPr>
        <w:ind w:left="5040" w:hanging="360"/>
      </w:pPr>
    </w:lvl>
    <w:lvl w:ilvl="7" w:tplc="7BA03CEA">
      <w:start w:val="1"/>
      <w:numFmt w:val="lowerLetter"/>
      <w:lvlText w:val="%8."/>
      <w:lvlJc w:val="left"/>
      <w:pPr>
        <w:ind w:left="5760" w:hanging="360"/>
      </w:pPr>
    </w:lvl>
    <w:lvl w:ilvl="8" w:tplc="26669D2C">
      <w:start w:val="1"/>
      <w:numFmt w:val="lowerRoman"/>
      <w:lvlText w:val="%9."/>
      <w:lvlJc w:val="right"/>
      <w:pPr>
        <w:ind w:left="6480" w:hanging="180"/>
      </w:pPr>
    </w:lvl>
  </w:abstractNum>
  <w:abstractNum w:abstractNumId="33" w15:restartNumberingAfterBreak="0">
    <w:nsid w:val="72C387B2"/>
    <w:multiLevelType w:val="hybridMultilevel"/>
    <w:tmpl w:val="FFFFFFFF"/>
    <w:lvl w:ilvl="0" w:tplc="6A386376">
      <w:start w:val="10"/>
      <w:numFmt w:val="decimal"/>
      <w:lvlText w:val="%1."/>
      <w:lvlJc w:val="left"/>
      <w:pPr>
        <w:ind w:left="720" w:hanging="360"/>
      </w:pPr>
      <w:rPr>
        <w:rFonts w:hint="default" w:ascii="Times New Roman,Arial,Calibri" w:hAnsi="Times New Roman,Arial,Calibri"/>
      </w:rPr>
    </w:lvl>
    <w:lvl w:ilvl="1" w:tplc="1A06C1A2">
      <w:start w:val="1"/>
      <w:numFmt w:val="lowerLetter"/>
      <w:lvlText w:val="%2."/>
      <w:lvlJc w:val="left"/>
      <w:pPr>
        <w:ind w:left="1440" w:hanging="360"/>
      </w:pPr>
    </w:lvl>
    <w:lvl w:ilvl="2" w:tplc="F9FCBA3C">
      <w:start w:val="1"/>
      <w:numFmt w:val="lowerRoman"/>
      <w:lvlText w:val="%3."/>
      <w:lvlJc w:val="right"/>
      <w:pPr>
        <w:ind w:left="2160" w:hanging="180"/>
      </w:pPr>
    </w:lvl>
    <w:lvl w:ilvl="3" w:tplc="1A84B94E">
      <w:start w:val="1"/>
      <w:numFmt w:val="decimal"/>
      <w:lvlText w:val="%4."/>
      <w:lvlJc w:val="left"/>
      <w:pPr>
        <w:ind w:left="2880" w:hanging="360"/>
      </w:pPr>
    </w:lvl>
    <w:lvl w:ilvl="4" w:tplc="8B6A0D80">
      <w:start w:val="1"/>
      <w:numFmt w:val="lowerLetter"/>
      <w:lvlText w:val="%5."/>
      <w:lvlJc w:val="left"/>
      <w:pPr>
        <w:ind w:left="3600" w:hanging="360"/>
      </w:pPr>
    </w:lvl>
    <w:lvl w:ilvl="5" w:tplc="58AAFF4C">
      <w:start w:val="1"/>
      <w:numFmt w:val="lowerRoman"/>
      <w:lvlText w:val="%6."/>
      <w:lvlJc w:val="right"/>
      <w:pPr>
        <w:ind w:left="4320" w:hanging="180"/>
      </w:pPr>
    </w:lvl>
    <w:lvl w:ilvl="6" w:tplc="A5E8275C">
      <w:start w:val="1"/>
      <w:numFmt w:val="decimal"/>
      <w:lvlText w:val="%7."/>
      <w:lvlJc w:val="left"/>
      <w:pPr>
        <w:ind w:left="5040" w:hanging="360"/>
      </w:pPr>
    </w:lvl>
    <w:lvl w:ilvl="7" w:tplc="630EAFAC">
      <w:start w:val="1"/>
      <w:numFmt w:val="lowerLetter"/>
      <w:lvlText w:val="%8."/>
      <w:lvlJc w:val="left"/>
      <w:pPr>
        <w:ind w:left="5760" w:hanging="360"/>
      </w:pPr>
    </w:lvl>
    <w:lvl w:ilvl="8" w:tplc="E11CA318">
      <w:start w:val="1"/>
      <w:numFmt w:val="lowerRoman"/>
      <w:lvlText w:val="%9."/>
      <w:lvlJc w:val="right"/>
      <w:pPr>
        <w:ind w:left="6480" w:hanging="180"/>
      </w:pPr>
    </w:lvl>
  </w:abstractNum>
  <w:abstractNum w:abstractNumId="34" w15:restartNumberingAfterBreak="0">
    <w:nsid w:val="7C6C7856"/>
    <w:multiLevelType w:val="hybridMultilevel"/>
    <w:tmpl w:val="FFFFFFFF"/>
    <w:lvl w:ilvl="0" w:tplc="E8AE1F4C">
      <w:start w:val="1"/>
      <w:numFmt w:val="lowerLetter"/>
      <w:lvlText w:val="%1."/>
      <w:lvlJc w:val="left"/>
      <w:pPr>
        <w:ind w:left="720" w:hanging="360"/>
      </w:pPr>
    </w:lvl>
    <w:lvl w:ilvl="1" w:tplc="F3C4278E">
      <w:start w:val="1"/>
      <w:numFmt w:val="lowerLetter"/>
      <w:lvlText w:val="%2."/>
      <w:lvlJc w:val="left"/>
      <w:pPr>
        <w:ind w:left="1440" w:hanging="360"/>
      </w:pPr>
    </w:lvl>
    <w:lvl w:ilvl="2" w:tplc="CFA47586">
      <w:start w:val="1"/>
      <w:numFmt w:val="lowerRoman"/>
      <w:lvlText w:val="%3."/>
      <w:lvlJc w:val="right"/>
      <w:pPr>
        <w:ind w:left="2160" w:hanging="180"/>
      </w:pPr>
    </w:lvl>
    <w:lvl w:ilvl="3" w:tplc="F868338A">
      <w:start w:val="1"/>
      <w:numFmt w:val="decimal"/>
      <w:lvlText w:val="%4."/>
      <w:lvlJc w:val="left"/>
      <w:pPr>
        <w:ind w:left="2880" w:hanging="360"/>
      </w:pPr>
    </w:lvl>
    <w:lvl w:ilvl="4" w:tplc="C630B118">
      <w:start w:val="1"/>
      <w:numFmt w:val="lowerLetter"/>
      <w:lvlText w:val="%5."/>
      <w:lvlJc w:val="left"/>
      <w:pPr>
        <w:ind w:left="3600" w:hanging="360"/>
      </w:pPr>
    </w:lvl>
    <w:lvl w:ilvl="5" w:tplc="901A9FEE">
      <w:start w:val="1"/>
      <w:numFmt w:val="lowerRoman"/>
      <w:lvlText w:val="%6."/>
      <w:lvlJc w:val="right"/>
      <w:pPr>
        <w:ind w:left="4320" w:hanging="180"/>
      </w:pPr>
    </w:lvl>
    <w:lvl w:ilvl="6" w:tplc="1458DC18">
      <w:start w:val="1"/>
      <w:numFmt w:val="decimal"/>
      <w:lvlText w:val="%7."/>
      <w:lvlJc w:val="left"/>
      <w:pPr>
        <w:ind w:left="5040" w:hanging="360"/>
      </w:pPr>
    </w:lvl>
    <w:lvl w:ilvl="7" w:tplc="2F5C3E1C">
      <w:start w:val="1"/>
      <w:numFmt w:val="lowerLetter"/>
      <w:lvlText w:val="%8."/>
      <w:lvlJc w:val="left"/>
      <w:pPr>
        <w:ind w:left="5760" w:hanging="360"/>
      </w:pPr>
    </w:lvl>
    <w:lvl w:ilvl="8" w:tplc="4B22D606">
      <w:start w:val="1"/>
      <w:numFmt w:val="lowerRoman"/>
      <w:lvlText w:val="%9."/>
      <w:lvlJc w:val="right"/>
      <w:pPr>
        <w:ind w:left="6480" w:hanging="180"/>
      </w:pPr>
    </w:lvl>
  </w:abstractNum>
  <w:abstractNum w:abstractNumId="35" w15:restartNumberingAfterBreak="0">
    <w:nsid w:val="7F35BF0A"/>
    <w:multiLevelType w:val="hybridMultilevel"/>
    <w:tmpl w:val="FFFFFFFF"/>
    <w:lvl w:ilvl="0" w:tplc="72AA6BE8">
      <w:start w:val="1"/>
      <w:numFmt w:val="decimal"/>
      <w:lvlText w:val="%1."/>
      <w:lvlJc w:val="left"/>
      <w:pPr>
        <w:ind w:left="720" w:hanging="360"/>
      </w:pPr>
      <w:rPr>
        <w:rFonts w:hint="default" w:ascii="Times New Roman,Arial,Calibri" w:hAnsi="Times New Roman,Arial,Calibri"/>
      </w:rPr>
    </w:lvl>
    <w:lvl w:ilvl="1" w:tplc="0CD82E20">
      <w:start w:val="1"/>
      <w:numFmt w:val="lowerLetter"/>
      <w:lvlText w:val="%2."/>
      <w:lvlJc w:val="left"/>
      <w:pPr>
        <w:ind w:left="1440" w:hanging="360"/>
      </w:pPr>
    </w:lvl>
    <w:lvl w:ilvl="2" w:tplc="DBEECA2E">
      <w:start w:val="1"/>
      <w:numFmt w:val="lowerRoman"/>
      <w:lvlText w:val="%3."/>
      <w:lvlJc w:val="right"/>
      <w:pPr>
        <w:ind w:left="2160" w:hanging="180"/>
      </w:pPr>
    </w:lvl>
    <w:lvl w:ilvl="3" w:tplc="EB0CD96A">
      <w:start w:val="1"/>
      <w:numFmt w:val="decimal"/>
      <w:lvlText w:val="%4."/>
      <w:lvlJc w:val="left"/>
      <w:pPr>
        <w:ind w:left="2880" w:hanging="360"/>
      </w:pPr>
    </w:lvl>
    <w:lvl w:ilvl="4" w:tplc="3064CCE2">
      <w:start w:val="1"/>
      <w:numFmt w:val="lowerLetter"/>
      <w:lvlText w:val="%5."/>
      <w:lvlJc w:val="left"/>
      <w:pPr>
        <w:ind w:left="3600" w:hanging="360"/>
      </w:pPr>
    </w:lvl>
    <w:lvl w:ilvl="5" w:tplc="97C61AF6">
      <w:start w:val="1"/>
      <w:numFmt w:val="lowerRoman"/>
      <w:lvlText w:val="%6."/>
      <w:lvlJc w:val="right"/>
      <w:pPr>
        <w:ind w:left="4320" w:hanging="180"/>
      </w:pPr>
    </w:lvl>
    <w:lvl w:ilvl="6" w:tplc="B3DE026E">
      <w:start w:val="1"/>
      <w:numFmt w:val="decimal"/>
      <w:lvlText w:val="%7."/>
      <w:lvlJc w:val="left"/>
      <w:pPr>
        <w:ind w:left="5040" w:hanging="360"/>
      </w:pPr>
    </w:lvl>
    <w:lvl w:ilvl="7" w:tplc="8B46A8D0">
      <w:start w:val="1"/>
      <w:numFmt w:val="lowerLetter"/>
      <w:lvlText w:val="%8."/>
      <w:lvlJc w:val="left"/>
      <w:pPr>
        <w:ind w:left="5760" w:hanging="360"/>
      </w:pPr>
    </w:lvl>
    <w:lvl w:ilvl="8" w:tplc="A156E9AA">
      <w:start w:val="1"/>
      <w:numFmt w:val="lowerRoman"/>
      <w:lvlText w:val="%9."/>
      <w:lvlJc w:val="right"/>
      <w:pPr>
        <w:ind w:left="6480" w:hanging="180"/>
      </w:pPr>
    </w:lvl>
  </w:abstractNum>
  <w:num w:numId="37">
    <w:abstractNumId w:val="36"/>
  </w:num>
  <w:num w:numId="1" w16cid:durableId="1097406248">
    <w:abstractNumId w:val="30"/>
  </w:num>
  <w:num w:numId="2" w16cid:durableId="1868833386">
    <w:abstractNumId w:val="14"/>
  </w:num>
  <w:num w:numId="3" w16cid:durableId="750156976">
    <w:abstractNumId w:val="11"/>
  </w:num>
  <w:num w:numId="4" w16cid:durableId="1317563427">
    <w:abstractNumId w:val="2"/>
  </w:num>
  <w:num w:numId="5" w16cid:durableId="2032994500">
    <w:abstractNumId w:val="34"/>
  </w:num>
  <w:num w:numId="6" w16cid:durableId="560215783">
    <w:abstractNumId w:val="25"/>
  </w:num>
  <w:num w:numId="7" w16cid:durableId="355733921">
    <w:abstractNumId w:val="5"/>
  </w:num>
  <w:num w:numId="8" w16cid:durableId="1435512722">
    <w:abstractNumId w:val="19"/>
  </w:num>
  <w:num w:numId="9" w16cid:durableId="198322861">
    <w:abstractNumId w:val="10"/>
  </w:num>
  <w:num w:numId="10" w16cid:durableId="1881744821">
    <w:abstractNumId w:val="27"/>
  </w:num>
  <w:num w:numId="11" w16cid:durableId="1598829703">
    <w:abstractNumId w:val="20"/>
  </w:num>
  <w:num w:numId="12" w16cid:durableId="309873523">
    <w:abstractNumId w:val="24"/>
  </w:num>
  <w:num w:numId="13" w16cid:durableId="1838643084">
    <w:abstractNumId w:val="9"/>
  </w:num>
  <w:num w:numId="14" w16cid:durableId="1249846811">
    <w:abstractNumId w:val="4"/>
  </w:num>
  <w:num w:numId="15" w16cid:durableId="557978960">
    <w:abstractNumId w:val="32"/>
  </w:num>
  <w:num w:numId="16" w16cid:durableId="1311447360">
    <w:abstractNumId w:val="22"/>
  </w:num>
  <w:num w:numId="17" w16cid:durableId="1384450091">
    <w:abstractNumId w:val="21"/>
  </w:num>
  <w:num w:numId="18" w16cid:durableId="2072387085">
    <w:abstractNumId w:val="8"/>
  </w:num>
  <w:num w:numId="19" w16cid:durableId="514462890">
    <w:abstractNumId w:val="7"/>
  </w:num>
  <w:num w:numId="20" w16cid:durableId="1825199371">
    <w:abstractNumId w:val="15"/>
  </w:num>
  <w:num w:numId="21" w16cid:durableId="1118138726">
    <w:abstractNumId w:val="33"/>
  </w:num>
  <w:num w:numId="22" w16cid:durableId="801579264">
    <w:abstractNumId w:val="29"/>
  </w:num>
  <w:num w:numId="23" w16cid:durableId="1063137754">
    <w:abstractNumId w:val="16"/>
  </w:num>
  <w:num w:numId="24" w16cid:durableId="973409538">
    <w:abstractNumId w:val="26"/>
  </w:num>
  <w:num w:numId="25" w16cid:durableId="911739817">
    <w:abstractNumId w:val="28"/>
  </w:num>
  <w:num w:numId="26" w16cid:durableId="1970745250">
    <w:abstractNumId w:val="23"/>
  </w:num>
  <w:num w:numId="27" w16cid:durableId="112526491">
    <w:abstractNumId w:val="3"/>
  </w:num>
  <w:num w:numId="28" w16cid:durableId="1890606393">
    <w:abstractNumId w:val="31"/>
  </w:num>
  <w:num w:numId="29" w16cid:durableId="696542848">
    <w:abstractNumId w:val="1"/>
  </w:num>
  <w:num w:numId="30" w16cid:durableId="1996058379">
    <w:abstractNumId w:val="35"/>
  </w:num>
  <w:num w:numId="31" w16cid:durableId="1496873651">
    <w:abstractNumId w:val="17"/>
  </w:num>
  <w:num w:numId="32" w16cid:durableId="1663045748">
    <w:abstractNumId w:val="18"/>
  </w:num>
  <w:num w:numId="33" w16cid:durableId="1143699458">
    <w:abstractNumId w:val="0"/>
  </w:num>
  <w:num w:numId="34" w16cid:durableId="255209167">
    <w:abstractNumId w:val="6"/>
  </w:num>
  <w:num w:numId="35" w16cid:durableId="1627352688">
    <w:abstractNumId w:val="13"/>
  </w:num>
  <w:num w:numId="36" w16cid:durableId="57301304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D00"/>
    <w:rsid w:val="00000F96"/>
    <w:rsid w:val="0000466C"/>
    <w:rsid w:val="0001099D"/>
    <w:rsid w:val="00017209"/>
    <w:rsid w:val="000212BE"/>
    <w:rsid w:val="00024B8B"/>
    <w:rsid w:val="000269E2"/>
    <w:rsid w:val="00027710"/>
    <w:rsid w:val="00032D7A"/>
    <w:rsid w:val="000344C0"/>
    <w:rsid w:val="0004396B"/>
    <w:rsid w:val="00043F0F"/>
    <w:rsid w:val="00046BE7"/>
    <w:rsid w:val="00050C47"/>
    <w:rsid w:val="00057D4B"/>
    <w:rsid w:val="00066C9B"/>
    <w:rsid w:val="00081463"/>
    <w:rsid w:val="0008295F"/>
    <w:rsid w:val="00096671"/>
    <w:rsid w:val="000B5FA8"/>
    <w:rsid w:val="000B6578"/>
    <w:rsid w:val="000D163A"/>
    <w:rsid w:val="000D1C43"/>
    <w:rsid w:val="000D2068"/>
    <w:rsid w:val="000D296B"/>
    <w:rsid w:val="000D6E00"/>
    <w:rsid w:val="000E5FEF"/>
    <w:rsid w:val="000E7F4B"/>
    <w:rsid w:val="000F29DE"/>
    <w:rsid w:val="000F7F65"/>
    <w:rsid w:val="001014ED"/>
    <w:rsid w:val="0011024D"/>
    <w:rsid w:val="00117B69"/>
    <w:rsid w:val="00120524"/>
    <w:rsid w:val="001269C8"/>
    <w:rsid w:val="00127C06"/>
    <w:rsid w:val="001362C0"/>
    <w:rsid w:val="00137307"/>
    <w:rsid w:val="00140664"/>
    <w:rsid w:val="0014123D"/>
    <w:rsid w:val="0014220B"/>
    <w:rsid w:val="00144255"/>
    <w:rsid w:val="001442E6"/>
    <w:rsid w:val="0014720F"/>
    <w:rsid w:val="001511B3"/>
    <w:rsid w:val="00154BB1"/>
    <w:rsid w:val="00155B5A"/>
    <w:rsid w:val="00155FCF"/>
    <w:rsid w:val="00160000"/>
    <w:rsid w:val="00172610"/>
    <w:rsid w:val="00176CF4"/>
    <w:rsid w:val="00181866"/>
    <w:rsid w:val="0018332E"/>
    <w:rsid w:val="00183F81"/>
    <w:rsid w:val="00184E98"/>
    <w:rsid w:val="0019189B"/>
    <w:rsid w:val="001A48A0"/>
    <w:rsid w:val="001A68C6"/>
    <w:rsid w:val="001A7C3A"/>
    <w:rsid w:val="001B263B"/>
    <w:rsid w:val="001B5A86"/>
    <w:rsid w:val="001C2FBB"/>
    <w:rsid w:val="001C304D"/>
    <w:rsid w:val="001C3802"/>
    <w:rsid w:val="001D1DDF"/>
    <w:rsid w:val="001D400B"/>
    <w:rsid w:val="001E4570"/>
    <w:rsid w:val="001E5829"/>
    <w:rsid w:val="001F7C7F"/>
    <w:rsid w:val="00200C51"/>
    <w:rsid w:val="002054BC"/>
    <w:rsid w:val="00214B24"/>
    <w:rsid w:val="002210E5"/>
    <w:rsid w:val="00222F26"/>
    <w:rsid w:val="002240CC"/>
    <w:rsid w:val="00230B41"/>
    <w:rsid w:val="002325A4"/>
    <w:rsid w:val="00233387"/>
    <w:rsid w:val="002333D9"/>
    <w:rsid w:val="00236412"/>
    <w:rsid w:val="002371FC"/>
    <w:rsid w:val="0027242F"/>
    <w:rsid w:val="0027318A"/>
    <w:rsid w:val="00275F7B"/>
    <w:rsid w:val="00280C37"/>
    <w:rsid w:val="002952E5"/>
    <w:rsid w:val="002A311F"/>
    <w:rsid w:val="002B06D6"/>
    <w:rsid w:val="002B345E"/>
    <w:rsid w:val="002D4A1F"/>
    <w:rsid w:val="002D610A"/>
    <w:rsid w:val="002E2CBB"/>
    <w:rsid w:val="002E3C0C"/>
    <w:rsid w:val="002E430E"/>
    <w:rsid w:val="002F4694"/>
    <w:rsid w:val="00303ED4"/>
    <w:rsid w:val="0030534F"/>
    <w:rsid w:val="00306110"/>
    <w:rsid w:val="0031482A"/>
    <w:rsid w:val="00324830"/>
    <w:rsid w:val="00326BD8"/>
    <w:rsid w:val="00326D8F"/>
    <w:rsid w:val="00341951"/>
    <w:rsid w:val="00342F52"/>
    <w:rsid w:val="00345A64"/>
    <w:rsid w:val="00345AD8"/>
    <w:rsid w:val="003500F8"/>
    <w:rsid w:val="0036356F"/>
    <w:rsid w:val="003700EB"/>
    <w:rsid w:val="00370EB2"/>
    <w:rsid w:val="00373FD7"/>
    <w:rsid w:val="00376902"/>
    <w:rsid w:val="00381F52"/>
    <w:rsid w:val="0038528D"/>
    <w:rsid w:val="003852BE"/>
    <w:rsid w:val="003A25C1"/>
    <w:rsid w:val="003A2C69"/>
    <w:rsid w:val="003A4E29"/>
    <w:rsid w:val="003B794A"/>
    <w:rsid w:val="003C2C22"/>
    <w:rsid w:val="003C3935"/>
    <w:rsid w:val="003C5FB2"/>
    <w:rsid w:val="003C7E54"/>
    <w:rsid w:val="003D3F65"/>
    <w:rsid w:val="003E55B7"/>
    <w:rsid w:val="003E655A"/>
    <w:rsid w:val="003F1CB2"/>
    <w:rsid w:val="0040660E"/>
    <w:rsid w:val="004104AF"/>
    <w:rsid w:val="004104C8"/>
    <w:rsid w:val="0041436D"/>
    <w:rsid w:val="004150C6"/>
    <w:rsid w:val="0042191D"/>
    <w:rsid w:val="00423164"/>
    <w:rsid w:val="00423C4D"/>
    <w:rsid w:val="00432FAE"/>
    <w:rsid w:val="004443A8"/>
    <w:rsid w:val="00454EFC"/>
    <w:rsid w:val="004632D9"/>
    <w:rsid w:val="00467A47"/>
    <w:rsid w:val="00477BA8"/>
    <w:rsid w:val="00481DFE"/>
    <w:rsid w:val="0048382B"/>
    <w:rsid w:val="00493A9A"/>
    <w:rsid w:val="004A10C9"/>
    <w:rsid w:val="004A2CC5"/>
    <w:rsid w:val="004A3E4C"/>
    <w:rsid w:val="004B17BA"/>
    <w:rsid w:val="004B4471"/>
    <w:rsid w:val="004B5F69"/>
    <w:rsid w:val="004C3CB7"/>
    <w:rsid w:val="004C3FA1"/>
    <w:rsid w:val="004C4D60"/>
    <w:rsid w:val="004C71E1"/>
    <w:rsid w:val="004D3506"/>
    <w:rsid w:val="004E5F98"/>
    <w:rsid w:val="004E74BE"/>
    <w:rsid w:val="004E8C55"/>
    <w:rsid w:val="00517E64"/>
    <w:rsid w:val="0052413E"/>
    <w:rsid w:val="00527C62"/>
    <w:rsid w:val="00543721"/>
    <w:rsid w:val="005503FD"/>
    <w:rsid w:val="0055335F"/>
    <w:rsid w:val="00554938"/>
    <w:rsid w:val="00554EB8"/>
    <w:rsid w:val="00570C67"/>
    <w:rsid w:val="0057101D"/>
    <w:rsid w:val="005748EB"/>
    <w:rsid w:val="00580390"/>
    <w:rsid w:val="00580CEF"/>
    <w:rsid w:val="00580EF1"/>
    <w:rsid w:val="00596627"/>
    <w:rsid w:val="005A2932"/>
    <w:rsid w:val="005B3C54"/>
    <w:rsid w:val="005B5D58"/>
    <w:rsid w:val="005C10C0"/>
    <w:rsid w:val="005C1EA6"/>
    <w:rsid w:val="005D0F6A"/>
    <w:rsid w:val="005D17DC"/>
    <w:rsid w:val="005D37DC"/>
    <w:rsid w:val="005E7185"/>
    <w:rsid w:val="005F007F"/>
    <w:rsid w:val="005F3449"/>
    <w:rsid w:val="005F3D96"/>
    <w:rsid w:val="006144D7"/>
    <w:rsid w:val="00620202"/>
    <w:rsid w:val="00631496"/>
    <w:rsid w:val="00632C3E"/>
    <w:rsid w:val="006333F2"/>
    <w:rsid w:val="006365EF"/>
    <w:rsid w:val="00645B1B"/>
    <w:rsid w:val="006608DC"/>
    <w:rsid w:val="0067459D"/>
    <w:rsid w:val="006759B4"/>
    <w:rsid w:val="00675D66"/>
    <w:rsid w:val="006774CA"/>
    <w:rsid w:val="00681629"/>
    <w:rsid w:val="0068267D"/>
    <w:rsid w:val="006866F0"/>
    <w:rsid w:val="00687C77"/>
    <w:rsid w:val="00692260"/>
    <w:rsid w:val="0069678E"/>
    <w:rsid w:val="006A0BEC"/>
    <w:rsid w:val="006A2243"/>
    <w:rsid w:val="006A70E9"/>
    <w:rsid w:val="006B1D94"/>
    <w:rsid w:val="006B405E"/>
    <w:rsid w:val="006C2730"/>
    <w:rsid w:val="006C341A"/>
    <w:rsid w:val="006C4DBA"/>
    <w:rsid w:val="006D6D16"/>
    <w:rsid w:val="006E24DA"/>
    <w:rsid w:val="006E3C71"/>
    <w:rsid w:val="006F5AFD"/>
    <w:rsid w:val="007041AD"/>
    <w:rsid w:val="007111C0"/>
    <w:rsid w:val="00713D43"/>
    <w:rsid w:val="00715611"/>
    <w:rsid w:val="00717734"/>
    <w:rsid w:val="007222CE"/>
    <w:rsid w:val="00724A88"/>
    <w:rsid w:val="007261EC"/>
    <w:rsid w:val="00726533"/>
    <w:rsid w:val="00726CB6"/>
    <w:rsid w:val="0073349A"/>
    <w:rsid w:val="00736FF5"/>
    <w:rsid w:val="007376BA"/>
    <w:rsid w:val="007402A1"/>
    <w:rsid w:val="00742A11"/>
    <w:rsid w:val="00743A7F"/>
    <w:rsid w:val="00744C7F"/>
    <w:rsid w:val="007479A9"/>
    <w:rsid w:val="0075064C"/>
    <w:rsid w:val="007516B2"/>
    <w:rsid w:val="00751F70"/>
    <w:rsid w:val="00755483"/>
    <w:rsid w:val="00755B72"/>
    <w:rsid w:val="00757CCF"/>
    <w:rsid w:val="00764633"/>
    <w:rsid w:val="00766B23"/>
    <w:rsid w:val="007766E1"/>
    <w:rsid w:val="00785A3E"/>
    <w:rsid w:val="007918D5"/>
    <w:rsid w:val="007A36D5"/>
    <w:rsid w:val="007B070A"/>
    <w:rsid w:val="007B0C8A"/>
    <w:rsid w:val="007B1DF2"/>
    <w:rsid w:val="007B7A4E"/>
    <w:rsid w:val="007C10C2"/>
    <w:rsid w:val="007D1001"/>
    <w:rsid w:val="007D22A6"/>
    <w:rsid w:val="007E3AA6"/>
    <w:rsid w:val="007F1084"/>
    <w:rsid w:val="007F32B9"/>
    <w:rsid w:val="007F38D9"/>
    <w:rsid w:val="007F6485"/>
    <w:rsid w:val="00802954"/>
    <w:rsid w:val="00802BC5"/>
    <w:rsid w:val="00803663"/>
    <w:rsid w:val="00803D0F"/>
    <w:rsid w:val="00804027"/>
    <w:rsid w:val="00810375"/>
    <w:rsid w:val="008153AA"/>
    <w:rsid w:val="00817907"/>
    <w:rsid w:val="008254D4"/>
    <w:rsid w:val="00826850"/>
    <w:rsid w:val="00826D22"/>
    <w:rsid w:val="00827F5A"/>
    <w:rsid w:val="00830582"/>
    <w:rsid w:val="008337B7"/>
    <w:rsid w:val="008351A4"/>
    <w:rsid w:val="0083553B"/>
    <w:rsid w:val="00842BD4"/>
    <w:rsid w:val="008432B3"/>
    <w:rsid w:val="00846280"/>
    <w:rsid w:val="00852AF4"/>
    <w:rsid w:val="00855753"/>
    <w:rsid w:val="008623BD"/>
    <w:rsid w:val="00867C52"/>
    <w:rsid w:val="00872226"/>
    <w:rsid w:val="008745D4"/>
    <w:rsid w:val="00875A96"/>
    <w:rsid w:val="00882B90"/>
    <w:rsid w:val="00893C79"/>
    <w:rsid w:val="00893D76"/>
    <w:rsid w:val="00897125"/>
    <w:rsid w:val="008B0ED5"/>
    <w:rsid w:val="008B128E"/>
    <w:rsid w:val="008B19CD"/>
    <w:rsid w:val="008B481F"/>
    <w:rsid w:val="008C3740"/>
    <w:rsid w:val="008C40F6"/>
    <w:rsid w:val="008C602E"/>
    <w:rsid w:val="008D0B5B"/>
    <w:rsid w:val="008D38F9"/>
    <w:rsid w:val="008E16D3"/>
    <w:rsid w:val="008F4908"/>
    <w:rsid w:val="009006A4"/>
    <w:rsid w:val="00903736"/>
    <w:rsid w:val="00904005"/>
    <w:rsid w:val="0090636A"/>
    <w:rsid w:val="00916A19"/>
    <w:rsid w:val="00932480"/>
    <w:rsid w:val="00941A43"/>
    <w:rsid w:val="00944AB7"/>
    <w:rsid w:val="009521FB"/>
    <w:rsid w:val="009536E9"/>
    <w:rsid w:val="00954568"/>
    <w:rsid w:val="009546F0"/>
    <w:rsid w:val="009550C3"/>
    <w:rsid w:val="00956F3C"/>
    <w:rsid w:val="00962140"/>
    <w:rsid w:val="00964899"/>
    <w:rsid w:val="009712FA"/>
    <w:rsid w:val="00973BA8"/>
    <w:rsid w:val="00981DF6"/>
    <w:rsid w:val="00987947"/>
    <w:rsid w:val="009907FE"/>
    <w:rsid w:val="009A21FF"/>
    <w:rsid w:val="009C2EBA"/>
    <w:rsid w:val="009C6D00"/>
    <w:rsid w:val="009C73A2"/>
    <w:rsid w:val="009D3667"/>
    <w:rsid w:val="009D3F76"/>
    <w:rsid w:val="009E5B05"/>
    <w:rsid w:val="009E5FD2"/>
    <w:rsid w:val="009F0FFC"/>
    <w:rsid w:val="009F3502"/>
    <w:rsid w:val="009F7A86"/>
    <w:rsid w:val="00A01C8A"/>
    <w:rsid w:val="00A06BEE"/>
    <w:rsid w:val="00A07CE2"/>
    <w:rsid w:val="00A10AA3"/>
    <w:rsid w:val="00A11430"/>
    <w:rsid w:val="00A16D46"/>
    <w:rsid w:val="00A22EAA"/>
    <w:rsid w:val="00A24537"/>
    <w:rsid w:val="00A3756B"/>
    <w:rsid w:val="00A4787E"/>
    <w:rsid w:val="00A5377F"/>
    <w:rsid w:val="00A770FD"/>
    <w:rsid w:val="00A77B2C"/>
    <w:rsid w:val="00A81DAE"/>
    <w:rsid w:val="00A8252B"/>
    <w:rsid w:val="00A841AA"/>
    <w:rsid w:val="00A860B8"/>
    <w:rsid w:val="00A8642E"/>
    <w:rsid w:val="00A86DEF"/>
    <w:rsid w:val="00A92059"/>
    <w:rsid w:val="00A93C43"/>
    <w:rsid w:val="00AA4563"/>
    <w:rsid w:val="00AA475B"/>
    <w:rsid w:val="00AA6188"/>
    <w:rsid w:val="00AB318F"/>
    <w:rsid w:val="00AB79FF"/>
    <w:rsid w:val="00AC0411"/>
    <w:rsid w:val="00AD0400"/>
    <w:rsid w:val="00AD6646"/>
    <w:rsid w:val="00AE474B"/>
    <w:rsid w:val="00AF0C3F"/>
    <w:rsid w:val="00AF3174"/>
    <w:rsid w:val="00AF434D"/>
    <w:rsid w:val="00B02676"/>
    <w:rsid w:val="00B10507"/>
    <w:rsid w:val="00B15022"/>
    <w:rsid w:val="00B15DA8"/>
    <w:rsid w:val="00B1777C"/>
    <w:rsid w:val="00B24C0D"/>
    <w:rsid w:val="00B32F30"/>
    <w:rsid w:val="00B4142C"/>
    <w:rsid w:val="00B4161C"/>
    <w:rsid w:val="00B4530C"/>
    <w:rsid w:val="00B51DC7"/>
    <w:rsid w:val="00B552F3"/>
    <w:rsid w:val="00B65A2F"/>
    <w:rsid w:val="00B704F3"/>
    <w:rsid w:val="00B74571"/>
    <w:rsid w:val="00B81D43"/>
    <w:rsid w:val="00B87897"/>
    <w:rsid w:val="00B920B5"/>
    <w:rsid w:val="00BA29A5"/>
    <w:rsid w:val="00BA333E"/>
    <w:rsid w:val="00BA426B"/>
    <w:rsid w:val="00BA4C8B"/>
    <w:rsid w:val="00BB3266"/>
    <w:rsid w:val="00BB4452"/>
    <w:rsid w:val="00BC11FE"/>
    <w:rsid w:val="00BC196D"/>
    <w:rsid w:val="00BC21AE"/>
    <w:rsid w:val="00BC34EE"/>
    <w:rsid w:val="00BC3F2A"/>
    <w:rsid w:val="00BC4F77"/>
    <w:rsid w:val="00BD14D4"/>
    <w:rsid w:val="00BE0674"/>
    <w:rsid w:val="00BE10B3"/>
    <w:rsid w:val="00BE211A"/>
    <w:rsid w:val="00BE7116"/>
    <w:rsid w:val="00BF3381"/>
    <w:rsid w:val="00BF7B2B"/>
    <w:rsid w:val="00C02FD1"/>
    <w:rsid w:val="00C21084"/>
    <w:rsid w:val="00C21C6A"/>
    <w:rsid w:val="00C22C62"/>
    <w:rsid w:val="00C31C37"/>
    <w:rsid w:val="00C3400D"/>
    <w:rsid w:val="00C36DCD"/>
    <w:rsid w:val="00C46780"/>
    <w:rsid w:val="00C56C0E"/>
    <w:rsid w:val="00C61A91"/>
    <w:rsid w:val="00C61BE7"/>
    <w:rsid w:val="00C67092"/>
    <w:rsid w:val="00C678DA"/>
    <w:rsid w:val="00C7629F"/>
    <w:rsid w:val="00C85FB5"/>
    <w:rsid w:val="00C90B3A"/>
    <w:rsid w:val="00CA65A4"/>
    <w:rsid w:val="00CA65E5"/>
    <w:rsid w:val="00CB0493"/>
    <w:rsid w:val="00CB1414"/>
    <w:rsid w:val="00CC0DAB"/>
    <w:rsid w:val="00CE07DF"/>
    <w:rsid w:val="00CE1DDF"/>
    <w:rsid w:val="00CF465D"/>
    <w:rsid w:val="00D00A78"/>
    <w:rsid w:val="00D0231E"/>
    <w:rsid w:val="00D158B0"/>
    <w:rsid w:val="00D15F34"/>
    <w:rsid w:val="00D16D1B"/>
    <w:rsid w:val="00D2114D"/>
    <w:rsid w:val="00D36A64"/>
    <w:rsid w:val="00D478B1"/>
    <w:rsid w:val="00D50347"/>
    <w:rsid w:val="00D527A5"/>
    <w:rsid w:val="00D52DFB"/>
    <w:rsid w:val="00D609B0"/>
    <w:rsid w:val="00D61F58"/>
    <w:rsid w:val="00D63C67"/>
    <w:rsid w:val="00D722FE"/>
    <w:rsid w:val="00D7281F"/>
    <w:rsid w:val="00D76DDA"/>
    <w:rsid w:val="00D776B5"/>
    <w:rsid w:val="00D86731"/>
    <w:rsid w:val="00D86F7C"/>
    <w:rsid w:val="00D8717F"/>
    <w:rsid w:val="00D925AB"/>
    <w:rsid w:val="00D934DC"/>
    <w:rsid w:val="00DA40D9"/>
    <w:rsid w:val="00DA498C"/>
    <w:rsid w:val="00DB5DD2"/>
    <w:rsid w:val="00DB60C7"/>
    <w:rsid w:val="00DC2CFB"/>
    <w:rsid w:val="00DC5DF8"/>
    <w:rsid w:val="00DC73DB"/>
    <w:rsid w:val="00DC7AAC"/>
    <w:rsid w:val="00DD03C6"/>
    <w:rsid w:val="00DD3AD0"/>
    <w:rsid w:val="00DD6B2F"/>
    <w:rsid w:val="00DE0606"/>
    <w:rsid w:val="00DE64C7"/>
    <w:rsid w:val="00DF13C2"/>
    <w:rsid w:val="00E12ECC"/>
    <w:rsid w:val="00E200B9"/>
    <w:rsid w:val="00E36BFA"/>
    <w:rsid w:val="00E36BFF"/>
    <w:rsid w:val="00E41145"/>
    <w:rsid w:val="00E41972"/>
    <w:rsid w:val="00E5038F"/>
    <w:rsid w:val="00E51631"/>
    <w:rsid w:val="00E5654B"/>
    <w:rsid w:val="00E601DD"/>
    <w:rsid w:val="00E61233"/>
    <w:rsid w:val="00E64257"/>
    <w:rsid w:val="00E65D1E"/>
    <w:rsid w:val="00E91EFE"/>
    <w:rsid w:val="00E9789D"/>
    <w:rsid w:val="00EA0276"/>
    <w:rsid w:val="00EA2715"/>
    <w:rsid w:val="00EA5097"/>
    <w:rsid w:val="00EB3BE3"/>
    <w:rsid w:val="00EC1157"/>
    <w:rsid w:val="00ED4324"/>
    <w:rsid w:val="00ED5412"/>
    <w:rsid w:val="00ED6B60"/>
    <w:rsid w:val="00EE211D"/>
    <w:rsid w:val="00EE25CE"/>
    <w:rsid w:val="00EE400D"/>
    <w:rsid w:val="00EF1EEE"/>
    <w:rsid w:val="00EF31B7"/>
    <w:rsid w:val="00EF3236"/>
    <w:rsid w:val="00EF5F6C"/>
    <w:rsid w:val="00F0110D"/>
    <w:rsid w:val="00F0176C"/>
    <w:rsid w:val="00F051A1"/>
    <w:rsid w:val="00F128A6"/>
    <w:rsid w:val="00F1473F"/>
    <w:rsid w:val="00F15C95"/>
    <w:rsid w:val="00F2256D"/>
    <w:rsid w:val="00F24C65"/>
    <w:rsid w:val="00F254C9"/>
    <w:rsid w:val="00F33122"/>
    <w:rsid w:val="00F3380C"/>
    <w:rsid w:val="00F340A1"/>
    <w:rsid w:val="00F400E1"/>
    <w:rsid w:val="00F456BC"/>
    <w:rsid w:val="00F656E4"/>
    <w:rsid w:val="00F679FD"/>
    <w:rsid w:val="00F72605"/>
    <w:rsid w:val="00F80557"/>
    <w:rsid w:val="00F85026"/>
    <w:rsid w:val="00F9359F"/>
    <w:rsid w:val="00F96040"/>
    <w:rsid w:val="00FA0A8C"/>
    <w:rsid w:val="00FA1530"/>
    <w:rsid w:val="00FA52D5"/>
    <w:rsid w:val="00FA5798"/>
    <w:rsid w:val="00FA5842"/>
    <w:rsid w:val="00FC490C"/>
    <w:rsid w:val="00FC50BA"/>
    <w:rsid w:val="00FC7CDC"/>
    <w:rsid w:val="00FD3305"/>
    <w:rsid w:val="00FD7C91"/>
    <w:rsid w:val="00FE32D7"/>
    <w:rsid w:val="00FE4B49"/>
    <w:rsid w:val="00FF4F70"/>
    <w:rsid w:val="016258A7"/>
    <w:rsid w:val="023FB5C4"/>
    <w:rsid w:val="03872A02"/>
    <w:rsid w:val="0435E5D0"/>
    <w:rsid w:val="045D6E66"/>
    <w:rsid w:val="05228586"/>
    <w:rsid w:val="0609A126"/>
    <w:rsid w:val="06312BAB"/>
    <w:rsid w:val="064A9505"/>
    <w:rsid w:val="070CC260"/>
    <w:rsid w:val="074BF7D3"/>
    <w:rsid w:val="07E8C94F"/>
    <w:rsid w:val="0927545A"/>
    <w:rsid w:val="095D907B"/>
    <w:rsid w:val="0A6D1A33"/>
    <w:rsid w:val="0A872C5E"/>
    <w:rsid w:val="0A8E5CD7"/>
    <w:rsid w:val="0CB41B16"/>
    <w:rsid w:val="0D9BCDBC"/>
    <w:rsid w:val="0DAB14E4"/>
    <w:rsid w:val="0E420A9F"/>
    <w:rsid w:val="0EC3505B"/>
    <w:rsid w:val="0F01155B"/>
    <w:rsid w:val="0F78CB48"/>
    <w:rsid w:val="10282EC4"/>
    <w:rsid w:val="11A3B38B"/>
    <w:rsid w:val="122A7C6C"/>
    <w:rsid w:val="123AEFDE"/>
    <w:rsid w:val="1328BE84"/>
    <w:rsid w:val="1352249E"/>
    <w:rsid w:val="152817A3"/>
    <w:rsid w:val="163A8501"/>
    <w:rsid w:val="16B3C367"/>
    <w:rsid w:val="17360C03"/>
    <w:rsid w:val="17A26CF4"/>
    <w:rsid w:val="1887DED8"/>
    <w:rsid w:val="190B9F47"/>
    <w:rsid w:val="196C0AD2"/>
    <w:rsid w:val="1A6086CC"/>
    <w:rsid w:val="1AB1982B"/>
    <w:rsid w:val="1AD7BF00"/>
    <w:rsid w:val="1B0F1FFF"/>
    <w:rsid w:val="1C1321AA"/>
    <w:rsid w:val="1D4479EB"/>
    <w:rsid w:val="1DCA5429"/>
    <w:rsid w:val="1E88C258"/>
    <w:rsid w:val="1E93E2F3"/>
    <w:rsid w:val="1E955F10"/>
    <w:rsid w:val="1EA3F2A0"/>
    <w:rsid w:val="1EACB3C9"/>
    <w:rsid w:val="1F0684EE"/>
    <w:rsid w:val="222717AB"/>
    <w:rsid w:val="228EC221"/>
    <w:rsid w:val="2307CCC0"/>
    <w:rsid w:val="2321EC99"/>
    <w:rsid w:val="2402959A"/>
    <w:rsid w:val="24EA2304"/>
    <w:rsid w:val="25544F84"/>
    <w:rsid w:val="2558B672"/>
    <w:rsid w:val="2608EF55"/>
    <w:rsid w:val="26443351"/>
    <w:rsid w:val="267F02F9"/>
    <w:rsid w:val="26B493E8"/>
    <w:rsid w:val="27B99331"/>
    <w:rsid w:val="297B3C9B"/>
    <w:rsid w:val="29FA764F"/>
    <w:rsid w:val="2A0BB63E"/>
    <w:rsid w:val="2AE815D4"/>
    <w:rsid w:val="2B5D015C"/>
    <w:rsid w:val="2D22C9E3"/>
    <w:rsid w:val="2E790BDD"/>
    <w:rsid w:val="2F39DD01"/>
    <w:rsid w:val="30B608AA"/>
    <w:rsid w:val="31880B2D"/>
    <w:rsid w:val="31E994EC"/>
    <w:rsid w:val="32D80CA6"/>
    <w:rsid w:val="331BF7C3"/>
    <w:rsid w:val="331F7F7E"/>
    <w:rsid w:val="33574306"/>
    <w:rsid w:val="34E55D1E"/>
    <w:rsid w:val="36384952"/>
    <w:rsid w:val="36A02A89"/>
    <w:rsid w:val="37BE0694"/>
    <w:rsid w:val="37E681E5"/>
    <w:rsid w:val="394A945C"/>
    <w:rsid w:val="397533FE"/>
    <w:rsid w:val="39EB2950"/>
    <w:rsid w:val="3A988429"/>
    <w:rsid w:val="3B51455B"/>
    <w:rsid w:val="3B8523DF"/>
    <w:rsid w:val="3B9ED821"/>
    <w:rsid w:val="3BD9F4DF"/>
    <w:rsid w:val="3CAE98A0"/>
    <w:rsid w:val="3D400557"/>
    <w:rsid w:val="3E03AE32"/>
    <w:rsid w:val="3EB9ACDD"/>
    <w:rsid w:val="3FDEF589"/>
    <w:rsid w:val="3FECC7AF"/>
    <w:rsid w:val="4013D0E4"/>
    <w:rsid w:val="40736AF8"/>
    <w:rsid w:val="40F04BA1"/>
    <w:rsid w:val="42799C96"/>
    <w:rsid w:val="433DC5F5"/>
    <w:rsid w:val="43AB66D8"/>
    <w:rsid w:val="43F457A2"/>
    <w:rsid w:val="456384D6"/>
    <w:rsid w:val="4595DB3A"/>
    <w:rsid w:val="45B39623"/>
    <w:rsid w:val="4659ED8E"/>
    <w:rsid w:val="465ADF58"/>
    <w:rsid w:val="4700FEDD"/>
    <w:rsid w:val="485D379E"/>
    <w:rsid w:val="48661098"/>
    <w:rsid w:val="49EC1677"/>
    <w:rsid w:val="4A339807"/>
    <w:rsid w:val="4B562D96"/>
    <w:rsid w:val="4C65376F"/>
    <w:rsid w:val="4D3EC583"/>
    <w:rsid w:val="4DDCE252"/>
    <w:rsid w:val="4E1F33E6"/>
    <w:rsid w:val="4E2CFA79"/>
    <w:rsid w:val="4E415AD5"/>
    <w:rsid w:val="4E9C6AC7"/>
    <w:rsid w:val="52076714"/>
    <w:rsid w:val="52A62636"/>
    <w:rsid w:val="5412D85B"/>
    <w:rsid w:val="55207D8F"/>
    <w:rsid w:val="55D1F403"/>
    <w:rsid w:val="55DD13BF"/>
    <w:rsid w:val="55ED0991"/>
    <w:rsid w:val="55FE7224"/>
    <w:rsid w:val="56375D55"/>
    <w:rsid w:val="568634F3"/>
    <w:rsid w:val="569DD828"/>
    <w:rsid w:val="56B22F52"/>
    <w:rsid w:val="5717326B"/>
    <w:rsid w:val="58DC71F1"/>
    <w:rsid w:val="594A5D17"/>
    <w:rsid w:val="5A09CEC2"/>
    <w:rsid w:val="5A2B5C34"/>
    <w:rsid w:val="5AB8F2D0"/>
    <w:rsid w:val="5B5AA235"/>
    <w:rsid w:val="5B65F86C"/>
    <w:rsid w:val="5B66CD0A"/>
    <w:rsid w:val="5B790400"/>
    <w:rsid w:val="5C09734E"/>
    <w:rsid w:val="5C6EF245"/>
    <w:rsid w:val="5C8C38DA"/>
    <w:rsid w:val="5E2AB2F3"/>
    <w:rsid w:val="5F279352"/>
    <w:rsid w:val="60D29A06"/>
    <w:rsid w:val="60F6B933"/>
    <w:rsid w:val="611F0C53"/>
    <w:rsid w:val="6161EF0E"/>
    <w:rsid w:val="61C25BD5"/>
    <w:rsid w:val="61F29A87"/>
    <w:rsid w:val="620656A5"/>
    <w:rsid w:val="630E8866"/>
    <w:rsid w:val="63881F30"/>
    <w:rsid w:val="63CF0121"/>
    <w:rsid w:val="63D8D302"/>
    <w:rsid w:val="65EB0C6D"/>
    <w:rsid w:val="66BCA457"/>
    <w:rsid w:val="6781D536"/>
    <w:rsid w:val="679517F8"/>
    <w:rsid w:val="682C3A33"/>
    <w:rsid w:val="69BE5DF2"/>
    <w:rsid w:val="6B1853FA"/>
    <w:rsid w:val="6BC3F332"/>
    <w:rsid w:val="6CA19356"/>
    <w:rsid w:val="6CB6ED01"/>
    <w:rsid w:val="6E069818"/>
    <w:rsid w:val="6E3B6A7E"/>
    <w:rsid w:val="6E519D83"/>
    <w:rsid w:val="6E89AFB9"/>
    <w:rsid w:val="6EAFB13C"/>
    <w:rsid w:val="6F9E6470"/>
    <w:rsid w:val="717F1080"/>
    <w:rsid w:val="71EE80CE"/>
    <w:rsid w:val="7259C574"/>
    <w:rsid w:val="730F2831"/>
    <w:rsid w:val="7432A020"/>
    <w:rsid w:val="7462C4D0"/>
    <w:rsid w:val="74FF599B"/>
    <w:rsid w:val="75C5A748"/>
    <w:rsid w:val="763EC6F0"/>
    <w:rsid w:val="765E35C3"/>
    <w:rsid w:val="76CFEA9C"/>
    <w:rsid w:val="773B3B75"/>
    <w:rsid w:val="7779D970"/>
    <w:rsid w:val="782688D4"/>
    <w:rsid w:val="78520B08"/>
    <w:rsid w:val="794154FC"/>
    <w:rsid w:val="7A0DB54A"/>
    <w:rsid w:val="7A6A2563"/>
    <w:rsid w:val="7AFF4F33"/>
    <w:rsid w:val="7BBA65D4"/>
    <w:rsid w:val="7C5B1E2F"/>
    <w:rsid w:val="7D14A9A8"/>
    <w:rsid w:val="7D274DB1"/>
    <w:rsid w:val="7DC8D03C"/>
    <w:rsid w:val="7EBC924D"/>
    <w:rsid w:val="7F013E54"/>
    <w:rsid w:val="7F074AB8"/>
    <w:rsid w:val="7F559F5D"/>
    <w:rsid w:val="7F5B8955"/>
    <w:rsid w:val="7F9A63B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C64F5"/>
  <w15:chartTrackingRefBased/>
  <w15:docId w15:val="{DE1EB29B-C714-4777-A9C0-EC37FE1F0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C6D00"/>
    <w:pPr>
      <w:spacing w:after="0" w:line="240" w:lineRule="auto"/>
      <w:jc w:val="both"/>
    </w:pPr>
    <w:rPr>
      <w:rFonts w:ascii="Times New Roman" w:hAnsi="Times New Roman"/>
      <w:sz w:val="24"/>
    </w:rPr>
  </w:style>
  <w:style w:type="paragraph" w:styleId="Ttulo1">
    <w:name w:val="heading 1"/>
    <w:basedOn w:val="Normal"/>
    <w:next w:val="Normal"/>
    <w:link w:val="Ttulo1Car"/>
    <w:uiPriority w:val="9"/>
    <w:qFormat/>
    <w:rsid w:val="00543721"/>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Ttulo2">
    <w:name w:val="heading 2"/>
    <w:basedOn w:val="Normal"/>
    <w:next w:val="Normal"/>
    <w:link w:val="Ttulo2Car"/>
    <w:uiPriority w:val="9"/>
    <w:unhideWhenUsed/>
    <w:qFormat/>
    <w:rsid w:val="00543721"/>
    <w:pPr>
      <w:keepNext/>
      <w:keepLines/>
      <w:spacing w:before="40"/>
      <w:outlineLvl w:val="1"/>
    </w:pPr>
    <w:rPr>
      <w:rFonts w:asciiTheme="majorHAnsi" w:hAnsiTheme="majorHAnsi" w:eastAsiaTheme="majorEastAsia" w:cstheme="majorBidi"/>
      <w:color w:val="2F5496" w:themeColor="accent1" w:themeShade="BF"/>
      <w:sz w:val="26"/>
      <w:szCs w:val="2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Prrafodelista">
    <w:name w:val="List Paragraph"/>
    <w:basedOn w:val="Normal"/>
    <w:uiPriority w:val="34"/>
    <w:qFormat/>
    <w:rsid w:val="00324830"/>
    <w:pPr>
      <w:ind w:left="720"/>
      <w:contextualSpacing/>
    </w:pPr>
  </w:style>
  <w:style w:type="table" w:styleId="Tablaconcuadrcula">
    <w:name w:val="Table Grid"/>
    <w:basedOn w:val="Tablanormal"/>
    <w:uiPriority w:val="39"/>
    <w:rsid w:val="009C2EB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
    <w:link w:val="EncabezadoCar"/>
    <w:uiPriority w:val="99"/>
    <w:unhideWhenUsed/>
    <w:rsid w:val="004632D9"/>
    <w:pPr>
      <w:tabs>
        <w:tab w:val="center" w:pos="4680"/>
        <w:tab w:val="right" w:pos="9360"/>
      </w:tabs>
    </w:pPr>
  </w:style>
  <w:style w:type="character" w:styleId="EncabezadoCar" w:customStyle="1">
    <w:name w:val="Encabezado Car"/>
    <w:basedOn w:val="Fuentedeprrafopredeter"/>
    <w:link w:val="Encabezado"/>
    <w:uiPriority w:val="99"/>
    <w:rsid w:val="004632D9"/>
    <w:rPr>
      <w:rFonts w:ascii="Times New Roman" w:hAnsi="Times New Roman"/>
      <w:sz w:val="24"/>
    </w:rPr>
  </w:style>
  <w:style w:type="paragraph" w:styleId="Piedepgina">
    <w:name w:val="footer"/>
    <w:basedOn w:val="Normal"/>
    <w:link w:val="PiedepginaCar"/>
    <w:uiPriority w:val="99"/>
    <w:unhideWhenUsed/>
    <w:rsid w:val="004632D9"/>
    <w:pPr>
      <w:tabs>
        <w:tab w:val="center" w:pos="4680"/>
        <w:tab w:val="right" w:pos="9360"/>
      </w:tabs>
    </w:pPr>
  </w:style>
  <w:style w:type="character" w:styleId="PiedepginaCar" w:customStyle="1">
    <w:name w:val="Pie de página Car"/>
    <w:basedOn w:val="Fuentedeprrafopredeter"/>
    <w:link w:val="Piedepgina"/>
    <w:uiPriority w:val="99"/>
    <w:rsid w:val="004632D9"/>
    <w:rPr>
      <w:rFonts w:ascii="Times New Roman" w:hAnsi="Times New Roman"/>
      <w:sz w:val="24"/>
    </w:rPr>
  </w:style>
  <w:style w:type="character" w:styleId="Hipervnculo">
    <w:name w:val="Hyperlink"/>
    <w:basedOn w:val="Fuentedeprrafopredeter"/>
    <w:uiPriority w:val="99"/>
    <w:unhideWhenUsed/>
    <w:rsid w:val="001511B3"/>
    <w:rPr>
      <w:color w:val="0563C1" w:themeColor="hyperlink"/>
      <w:u w:val="single"/>
    </w:rPr>
  </w:style>
  <w:style w:type="character" w:styleId="Mencinsinresolver">
    <w:name w:val="Unresolved Mention"/>
    <w:basedOn w:val="Fuentedeprrafopredeter"/>
    <w:uiPriority w:val="99"/>
    <w:semiHidden/>
    <w:unhideWhenUsed/>
    <w:rsid w:val="001511B3"/>
    <w:rPr>
      <w:color w:val="605E5C"/>
      <w:shd w:val="clear" w:color="auto" w:fill="E1DFDD"/>
    </w:rPr>
  </w:style>
  <w:style w:type="character" w:styleId="Hipervnculovisitado">
    <w:name w:val="FollowedHyperlink"/>
    <w:basedOn w:val="Fuentedeprrafopredeter"/>
    <w:uiPriority w:val="99"/>
    <w:semiHidden/>
    <w:unhideWhenUsed/>
    <w:rsid w:val="007222CE"/>
    <w:rPr>
      <w:color w:val="954F72" w:themeColor="followedHyperlink"/>
      <w:u w:val="single"/>
    </w:rPr>
  </w:style>
  <w:style w:type="paragraph" w:styleId="Revisin">
    <w:name w:val="Revision"/>
    <w:hidden/>
    <w:uiPriority w:val="99"/>
    <w:semiHidden/>
    <w:rsid w:val="00620202"/>
    <w:pPr>
      <w:spacing w:after="0" w:line="240" w:lineRule="auto"/>
    </w:pPr>
    <w:rPr>
      <w:rFonts w:ascii="Times New Roman" w:hAnsi="Times New Roman"/>
      <w:sz w:val="24"/>
    </w:rPr>
  </w:style>
  <w:style w:type="character" w:styleId="Ttulo2Car" w:customStyle="1">
    <w:name w:val="Título 2 Car"/>
    <w:basedOn w:val="Fuentedeprrafopredeter"/>
    <w:link w:val="Ttulo2"/>
    <w:uiPriority w:val="9"/>
    <w:rsid w:val="00543721"/>
    <w:rPr>
      <w:rFonts w:asciiTheme="majorHAnsi" w:hAnsiTheme="majorHAnsi" w:eastAsiaTheme="majorEastAsia" w:cstheme="majorBidi"/>
      <w:color w:val="2F5496" w:themeColor="accent1" w:themeShade="BF"/>
      <w:sz w:val="26"/>
      <w:szCs w:val="26"/>
    </w:rPr>
  </w:style>
  <w:style w:type="character" w:styleId="Ttulo1Car" w:customStyle="1">
    <w:name w:val="Título 1 Car"/>
    <w:basedOn w:val="Fuentedeprrafopredeter"/>
    <w:link w:val="Ttulo1"/>
    <w:uiPriority w:val="9"/>
    <w:rsid w:val="00543721"/>
    <w:rPr>
      <w:rFonts w:asciiTheme="majorHAnsi" w:hAnsiTheme="majorHAnsi" w:eastAsiaTheme="majorEastAsia" w:cstheme="majorBidi"/>
      <w:color w:val="2F5496" w:themeColor="accent1" w:themeShade="BF"/>
      <w:sz w:val="32"/>
      <w:szCs w:val="32"/>
    </w:rPr>
  </w:style>
  <w:style w:type="paragraph" w:styleId="TtuloTDC">
    <w:name w:val="TOC Heading"/>
    <w:basedOn w:val="Ttulo1"/>
    <w:next w:val="Normal"/>
    <w:uiPriority w:val="39"/>
    <w:unhideWhenUsed/>
    <w:qFormat/>
    <w:rsid w:val="00543721"/>
    <w:pPr>
      <w:spacing w:line="259" w:lineRule="auto"/>
      <w:jc w:val="left"/>
      <w:outlineLvl w:val="9"/>
    </w:pPr>
    <w:rPr>
      <w:lang w:val="en-US"/>
    </w:rPr>
  </w:style>
  <w:style w:type="paragraph" w:styleId="TDC1">
    <w:name w:val="toc 1"/>
    <w:basedOn w:val="Normal"/>
    <w:next w:val="Normal"/>
    <w:autoRedefine/>
    <w:uiPriority w:val="39"/>
    <w:unhideWhenUsed/>
    <w:rsid w:val="00543721"/>
    <w:pPr>
      <w:spacing w:after="100"/>
    </w:pPr>
  </w:style>
  <w:style w:type="paragraph" w:styleId="TDC2">
    <w:name w:val="toc 2"/>
    <w:basedOn w:val="Normal"/>
    <w:next w:val="Normal"/>
    <w:autoRedefine/>
    <w:uiPriority w:val="39"/>
    <w:unhideWhenUsed/>
    <w:rsid w:val="00543721"/>
    <w:pPr>
      <w:spacing w:after="100"/>
      <w:ind w:left="240"/>
    </w:pPr>
  </w:style>
  <w:style w:type="paragraph" w:styleId="NormalWeb">
    <w:name w:val="Normal (Web)"/>
    <w:basedOn w:val="Normal"/>
    <w:uiPriority w:val="99"/>
    <w:semiHidden/>
    <w:unhideWhenUsed/>
    <w:rsid w:val="005F3449"/>
    <w:pPr>
      <w:spacing w:before="100" w:beforeAutospacing="1" w:after="100" w:afterAutospacing="1"/>
      <w:jc w:val="left"/>
    </w:pPr>
    <w:rPr>
      <w:rFonts w:eastAsia="Times New Roman" w:cs="Times New Roman"/>
      <w:szCs w:val="24"/>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041160">
      <w:bodyDiv w:val="1"/>
      <w:marLeft w:val="0"/>
      <w:marRight w:val="0"/>
      <w:marTop w:val="0"/>
      <w:marBottom w:val="0"/>
      <w:divBdr>
        <w:top w:val="none" w:sz="0" w:space="0" w:color="auto"/>
        <w:left w:val="none" w:sz="0" w:space="0" w:color="auto"/>
        <w:bottom w:val="none" w:sz="0" w:space="0" w:color="auto"/>
        <w:right w:val="none" w:sz="0" w:space="0" w:color="auto"/>
      </w:divBdr>
      <w:divsChild>
        <w:div w:id="2141610081">
          <w:marLeft w:val="0"/>
          <w:marRight w:val="0"/>
          <w:marTop w:val="0"/>
          <w:marBottom w:val="0"/>
          <w:divBdr>
            <w:top w:val="none" w:sz="0" w:space="0" w:color="auto"/>
            <w:left w:val="none" w:sz="0" w:space="0" w:color="auto"/>
            <w:bottom w:val="none" w:sz="0" w:space="0" w:color="auto"/>
            <w:right w:val="none" w:sz="0" w:space="0" w:color="auto"/>
          </w:divBdr>
          <w:divsChild>
            <w:div w:id="102736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6658">
      <w:bodyDiv w:val="1"/>
      <w:marLeft w:val="0"/>
      <w:marRight w:val="0"/>
      <w:marTop w:val="0"/>
      <w:marBottom w:val="0"/>
      <w:divBdr>
        <w:top w:val="none" w:sz="0" w:space="0" w:color="auto"/>
        <w:left w:val="none" w:sz="0" w:space="0" w:color="auto"/>
        <w:bottom w:val="none" w:sz="0" w:space="0" w:color="auto"/>
        <w:right w:val="none" w:sz="0" w:space="0" w:color="auto"/>
      </w:divBdr>
      <w:divsChild>
        <w:div w:id="99450794">
          <w:marLeft w:val="360"/>
          <w:marRight w:val="0"/>
          <w:marTop w:val="200"/>
          <w:marBottom w:val="0"/>
          <w:divBdr>
            <w:top w:val="none" w:sz="0" w:space="0" w:color="auto"/>
            <w:left w:val="none" w:sz="0" w:space="0" w:color="auto"/>
            <w:bottom w:val="none" w:sz="0" w:space="0" w:color="auto"/>
            <w:right w:val="none" w:sz="0" w:space="0" w:color="auto"/>
          </w:divBdr>
        </w:div>
        <w:div w:id="243690037">
          <w:marLeft w:val="360"/>
          <w:marRight w:val="0"/>
          <w:marTop w:val="200"/>
          <w:marBottom w:val="0"/>
          <w:divBdr>
            <w:top w:val="none" w:sz="0" w:space="0" w:color="auto"/>
            <w:left w:val="none" w:sz="0" w:space="0" w:color="auto"/>
            <w:bottom w:val="none" w:sz="0" w:space="0" w:color="auto"/>
            <w:right w:val="none" w:sz="0" w:space="0" w:color="auto"/>
          </w:divBdr>
        </w:div>
        <w:div w:id="268315727">
          <w:marLeft w:val="360"/>
          <w:marRight w:val="0"/>
          <w:marTop w:val="200"/>
          <w:marBottom w:val="0"/>
          <w:divBdr>
            <w:top w:val="none" w:sz="0" w:space="0" w:color="auto"/>
            <w:left w:val="none" w:sz="0" w:space="0" w:color="auto"/>
            <w:bottom w:val="none" w:sz="0" w:space="0" w:color="auto"/>
            <w:right w:val="none" w:sz="0" w:space="0" w:color="auto"/>
          </w:divBdr>
        </w:div>
        <w:div w:id="352924632">
          <w:marLeft w:val="360"/>
          <w:marRight w:val="0"/>
          <w:marTop w:val="200"/>
          <w:marBottom w:val="0"/>
          <w:divBdr>
            <w:top w:val="none" w:sz="0" w:space="0" w:color="auto"/>
            <w:left w:val="none" w:sz="0" w:space="0" w:color="auto"/>
            <w:bottom w:val="none" w:sz="0" w:space="0" w:color="auto"/>
            <w:right w:val="none" w:sz="0" w:space="0" w:color="auto"/>
          </w:divBdr>
        </w:div>
        <w:div w:id="455173436">
          <w:marLeft w:val="360"/>
          <w:marRight w:val="0"/>
          <w:marTop w:val="200"/>
          <w:marBottom w:val="0"/>
          <w:divBdr>
            <w:top w:val="none" w:sz="0" w:space="0" w:color="auto"/>
            <w:left w:val="none" w:sz="0" w:space="0" w:color="auto"/>
            <w:bottom w:val="none" w:sz="0" w:space="0" w:color="auto"/>
            <w:right w:val="none" w:sz="0" w:space="0" w:color="auto"/>
          </w:divBdr>
        </w:div>
        <w:div w:id="636496186">
          <w:marLeft w:val="360"/>
          <w:marRight w:val="0"/>
          <w:marTop w:val="200"/>
          <w:marBottom w:val="0"/>
          <w:divBdr>
            <w:top w:val="none" w:sz="0" w:space="0" w:color="auto"/>
            <w:left w:val="none" w:sz="0" w:space="0" w:color="auto"/>
            <w:bottom w:val="none" w:sz="0" w:space="0" w:color="auto"/>
            <w:right w:val="none" w:sz="0" w:space="0" w:color="auto"/>
          </w:divBdr>
        </w:div>
        <w:div w:id="656230099">
          <w:marLeft w:val="360"/>
          <w:marRight w:val="0"/>
          <w:marTop w:val="200"/>
          <w:marBottom w:val="0"/>
          <w:divBdr>
            <w:top w:val="none" w:sz="0" w:space="0" w:color="auto"/>
            <w:left w:val="none" w:sz="0" w:space="0" w:color="auto"/>
            <w:bottom w:val="none" w:sz="0" w:space="0" w:color="auto"/>
            <w:right w:val="none" w:sz="0" w:space="0" w:color="auto"/>
          </w:divBdr>
        </w:div>
        <w:div w:id="669337876">
          <w:marLeft w:val="360"/>
          <w:marRight w:val="0"/>
          <w:marTop w:val="200"/>
          <w:marBottom w:val="0"/>
          <w:divBdr>
            <w:top w:val="none" w:sz="0" w:space="0" w:color="auto"/>
            <w:left w:val="none" w:sz="0" w:space="0" w:color="auto"/>
            <w:bottom w:val="none" w:sz="0" w:space="0" w:color="auto"/>
            <w:right w:val="none" w:sz="0" w:space="0" w:color="auto"/>
          </w:divBdr>
        </w:div>
        <w:div w:id="765688214">
          <w:marLeft w:val="360"/>
          <w:marRight w:val="0"/>
          <w:marTop w:val="200"/>
          <w:marBottom w:val="0"/>
          <w:divBdr>
            <w:top w:val="none" w:sz="0" w:space="0" w:color="auto"/>
            <w:left w:val="none" w:sz="0" w:space="0" w:color="auto"/>
            <w:bottom w:val="none" w:sz="0" w:space="0" w:color="auto"/>
            <w:right w:val="none" w:sz="0" w:space="0" w:color="auto"/>
          </w:divBdr>
        </w:div>
        <w:div w:id="803618107">
          <w:marLeft w:val="360"/>
          <w:marRight w:val="0"/>
          <w:marTop w:val="200"/>
          <w:marBottom w:val="0"/>
          <w:divBdr>
            <w:top w:val="none" w:sz="0" w:space="0" w:color="auto"/>
            <w:left w:val="none" w:sz="0" w:space="0" w:color="auto"/>
            <w:bottom w:val="none" w:sz="0" w:space="0" w:color="auto"/>
            <w:right w:val="none" w:sz="0" w:space="0" w:color="auto"/>
          </w:divBdr>
        </w:div>
        <w:div w:id="842627067">
          <w:marLeft w:val="360"/>
          <w:marRight w:val="0"/>
          <w:marTop w:val="200"/>
          <w:marBottom w:val="0"/>
          <w:divBdr>
            <w:top w:val="none" w:sz="0" w:space="0" w:color="auto"/>
            <w:left w:val="none" w:sz="0" w:space="0" w:color="auto"/>
            <w:bottom w:val="none" w:sz="0" w:space="0" w:color="auto"/>
            <w:right w:val="none" w:sz="0" w:space="0" w:color="auto"/>
          </w:divBdr>
        </w:div>
        <w:div w:id="854154430">
          <w:marLeft w:val="360"/>
          <w:marRight w:val="0"/>
          <w:marTop w:val="200"/>
          <w:marBottom w:val="0"/>
          <w:divBdr>
            <w:top w:val="none" w:sz="0" w:space="0" w:color="auto"/>
            <w:left w:val="none" w:sz="0" w:space="0" w:color="auto"/>
            <w:bottom w:val="none" w:sz="0" w:space="0" w:color="auto"/>
            <w:right w:val="none" w:sz="0" w:space="0" w:color="auto"/>
          </w:divBdr>
        </w:div>
        <w:div w:id="1085111641">
          <w:marLeft w:val="360"/>
          <w:marRight w:val="0"/>
          <w:marTop w:val="200"/>
          <w:marBottom w:val="0"/>
          <w:divBdr>
            <w:top w:val="none" w:sz="0" w:space="0" w:color="auto"/>
            <w:left w:val="none" w:sz="0" w:space="0" w:color="auto"/>
            <w:bottom w:val="none" w:sz="0" w:space="0" w:color="auto"/>
            <w:right w:val="none" w:sz="0" w:space="0" w:color="auto"/>
          </w:divBdr>
        </w:div>
        <w:div w:id="1268927391">
          <w:marLeft w:val="360"/>
          <w:marRight w:val="0"/>
          <w:marTop w:val="200"/>
          <w:marBottom w:val="0"/>
          <w:divBdr>
            <w:top w:val="none" w:sz="0" w:space="0" w:color="auto"/>
            <w:left w:val="none" w:sz="0" w:space="0" w:color="auto"/>
            <w:bottom w:val="none" w:sz="0" w:space="0" w:color="auto"/>
            <w:right w:val="none" w:sz="0" w:space="0" w:color="auto"/>
          </w:divBdr>
        </w:div>
        <w:div w:id="1290671482">
          <w:marLeft w:val="360"/>
          <w:marRight w:val="0"/>
          <w:marTop w:val="200"/>
          <w:marBottom w:val="0"/>
          <w:divBdr>
            <w:top w:val="none" w:sz="0" w:space="0" w:color="auto"/>
            <w:left w:val="none" w:sz="0" w:space="0" w:color="auto"/>
            <w:bottom w:val="none" w:sz="0" w:space="0" w:color="auto"/>
            <w:right w:val="none" w:sz="0" w:space="0" w:color="auto"/>
          </w:divBdr>
        </w:div>
        <w:div w:id="1411468654">
          <w:marLeft w:val="360"/>
          <w:marRight w:val="0"/>
          <w:marTop w:val="200"/>
          <w:marBottom w:val="0"/>
          <w:divBdr>
            <w:top w:val="none" w:sz="0" w:space="0" w:color="auto"/>
            <w:left w:val="none" w:sz="0" w:space="0" w:color="auto"/>
            <w:bottom w:val="none" w:sz="0" w:space="0" w:color="auto"/>
            <w:right w:val="none" w:sz="0" w:space="0" w:color="auto"/>
          </w:divBdr>
        </w:div>
        <w:div w:id="1583293373">
          <w:marLeft w:val="360"/>
          <w:marRight w:val="0"/>
          <w:marTop w:val="200"/>
          <w:marBottom w:val="0"/>
          <w:divBdr>
            <w:top w:val="none" w:sz="0" w:space="0" w:color="auto"/>
            <w:left w:val="none" w:sz="0" w:space="0" w:color="auto"/>
            <w:bottom w:val="none" w:sz="0" w:space="0" w:color="auto"/>
            <w:right w:val="none" w:sz="0" w:space="0" w:color="auto"/>
          </w:divBdr>
        </w:div>
        <w:div w:id="1638805205">
          <w:marLeft w:val="360"/>
          <w:marRight w:val="0"/>
          <w:marTop w:val="200"/>
          <w:marBottom w:val="0"/>
          <w:divBdr>
            <w:top w:val="none" w:sz="0" w:space="0" w:color="auto"/>
            <w:left w:val="none" w:sz="0" w:space="0" w:color="auto"/>
            <w:bottom w:val="none" w:sz="0" w:space="0" w:color="auto"/>
            <w:right w:val="none" w:sz="0" w:space="0" w:color="auto"/>
          </w:divBdr>
        </w:div>
        <w:div w:id="1677267246">
          <w:marLeft w:val="360"/>
          <w:marRight w:val="0"/>
          <w:marTop w:val="200"/>
          <w:marBottom w:val="0"/>
          <w:divBdr>
            <w:top w:val="none" w:sz="0" w:space="0" w:color="auto"/>
            <w:left w:val="none" w:sz="0" w:space="0" w:color="auto"/>
            <w:bottom w:val="none" w:sz="0" w:space="0" w:color="auto"/>
            <w:right w:val="none" w:sz="0" w:space="0" w:color="auto"/>
          </w:divBdr>
        </w:div>
        <w:div w:id="1724331914">
          <w:marLeft w:val="360"/>
          <w:marRight w:val="0"/>
          <w:marTop w:val="200"/>
          <w:marBottom w:val="0"/>
          <w:divBdr>
            <w:top w:val="none" w:sz="0" w:space="0" w:color="auto"/>
            <w:left w:val="none" w:sz="0" w:space="0" w:color="auto"/>
            <w:bottom w:val="none" w:sz="0" w:space="0" w:color="auto"/>
            <w:right w:val="none" w:sz="0" w:space="0" w:color="auto"/>
          </w:divBdr>
        </w:div>
        <w:div w:id="1790968687">
          <w:marLeft w:val="360"/>
          <w:marRight w:val="0"/>
          <w:marTop w:val="200"/>
          <w:marBottom w:val="0"/>
          <w:divBdr>
            <w:top w:val="none" w:sz="0" w:space="0" w:color="auto"/>
            <w:left w:val="none" w:sz="0" w:space="0" w:color="auto"/>
            <w:bottom w:val="none" w:sz="0" w:space="0" w:color="auto"/>
            <w:right w:val="none" w:sz="0" w:space="0" w:color="auto"/>
          </w:divBdr>
        </w:div>
        <w:div w:id="2004238826">
          <w:marLeft w:val="360"/>
          <w:marRight w:val="0"/>
          <w:marTop w:val="200"/>
          <w:marBottom w:val="0"/>
          <w:divBdr>
            <w:top w:val="none" w:sz="0" w:space="0" w:color="auto"/>
            <w:left w:val="none" w:sz="0" w:space="0" w:color="auto"/>
            <w:bottom w:val="none" w:sz="0" w:space="0" w:color="auto"/>
            <w:right w:val="none" w:sz="0" w:space="0" w:color="auto"/>
          </w:divBdr>
        </w:div>
      </w:divsChild>
    </w:div>
    <w:div w:id="1483815056">
      <w:bodyDiv w:val="1"/>
      <w:marLeft w:val="0"/>
      <w:marRight w:val="0"/>
      <w:marTop w:val="0"/>
      <w:marBottom w:val="0"/>
      <w:divBdr>
        <w:top w:val="none" w:sz="0" w:space="0" w:color="auto"/>
        <w:left w:val="none" w:sz="0" w:space="0" w:color="auto"/>
        <w:bottom w:val="none" w:sz="0" w:space="0" w:color="auto"/>
        <w:right w:val="none" w:sz="0" w:space="0" w:color="auto"/>
      </w:divBdr>
      <w:divsChild>
        <w:div w:id="1619792716">
          <w:marLeft w:val="0"/>
          <w:marRight w:val="0"/>
          <w:marTop w:val="0"/>
          <w:marBottom w:val="0"/>
          <w:divBdr>
            <w:top w:val="none" w:sz="0" w:space="0" w:color="auto"/>
            <w:left w:val="none" w:sz="0" w:space="0" w:color="auto"/>
            <w:bottom w:val="none" w:sz="0" w:space="0" w:color="auto"/>
            <w:right w:val="none" w:sz="0" w:space="0" w:color="auto"/>
          </w:divBdr>
          <w:divsChild>
            <w:div w:id="178750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9.jpg" Id="rId26"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56.jpg" Id="rId63" /><Relationship Type="http://schemas.openxmlformats.org/officeDocument/2006/relationships/image" Target="media/image61.png" Id="rId68"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59.png" Id="rId66" /><Relationship Type="http://schemas.openxmlformats.org/officeDocument/2006/relationships/theme" Target="theme/theme1.xml" Id="rId74" /><Relationship Type="http://schemas.openxmlformats.org/officeDocument/2006/relationships/webSettings" Target="webSettings.xml" Id="rId5" /><Relationship Type="http://schemas.openxmlformats.org/officeDocument/2006/relationships/image" Target="media/image54.png"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20.jpg" Id="rId27" /><Relationship Type="http://schemas.openxmlformats.org/officeDocument/2006/relationships/image" Target="media/image23.png" Id="rId30"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57.png" Id="rId64" /><Relationship Type="http://schemas.openxmlformats.org/officeDocument/2006/relationships/image" Target="media/image62.jpg" Id="rId69" /><Relationship Type="http://schemas.openxmlformats.org/officeDocument/2006/relationships/image" Target="media/image1.png" Id="rId8" /><Relationship Type="http://schemas.openxmlformats.org/officeDocument/2006/relationships/image" Target="media/image44.png" Id="rId51" /><Relationship Type="http://schemas.openxmlformats.org/officeDocument/2006/relationships/header" Target="header1.xml" Id="rId72"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jp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jpg" Id="rId59" /><Relationship Type="http://schemas.openxmlformats.org/officeDocument/2006/relationships/image" Target="media/image60.png" Id="rId67"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image" Target="media/image55.png" Id="rId62" /><Relationship Type="http://schemas.openxmlformats.org/officeDocument/2006/relationships/image" Target="media/image63.png" Id="rId70" /><Relationship Type="http://schemas.microsoft.com/office/2020/10/relationships/intelligence" Target="intelligence2.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21.jpg" Id="rId28" /><Relationship Type="http://schemas.openxmlformats.org/officeDocument/2006/relationships/image" Target="media/image42.png" Id="rId49" /><Relationship Type="http://schemas.openxmlformats.org/officeDocument/2006/relationships/image" Target="media/image50.jpg" Id="rId57"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8.png" Id="rId65" /><Relationship Type="http://schemas.openxmlformats.org/officeDocument/2006/relationships/fontTable" Target="fontTable.xml" Id="rId73"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image" Target="media/image6.png" Id="rId13" /><Relationship Type="http://schemas.openxmlformats.org/officeDocument/2006/relationships/image" Target="media/image11.jpg" Id="rId18" /><Relationship Type="http://schemas.openxmlformats.org/officeDocument/2006/relationships/image" Target="media/image32.png" Id="rId39"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endnotes" Target="endnotes.xml" Id="rId7" /><Relationship Type="http://schemas.openxmlformats.org/officeDocument/2006/relationships/image" Target="media/image64.png" Id="rId71" /><Relationship Type="http://schemas.openxmlformats.org/officeDocument/2006/relationships/image" Target="/media/image37.png" Id="Rbe11f0b96b5d43b2" /><Relationship Type="http://schemas.openxmlformats.org/officeDocument/2006/relationships/image" Target="/media/image38.png" Id="R130307f7a3324039" /><Relationship Type="http://schemas.openxmlformats.org/officeDocument/2006/relationships/image" Target="/media/image39.png" Id="R40dda1605feb492a" /><Relationship Type="http://schemas.openxmlformats.org/officeDocument/2006/relationships/image" Target="/media/image3a.png" Id="R730f148df20045d6" /><Relationship Type="http://schemas.openxmlformats.org/officeDocument/2006/relationships/image" Target="/media/image3b.png" Id="R00d6b1bafbd34574" /><Relationship Type="http://schemas.openxmlformats.org/officeDocument/2006/relationships/image" Target="/media/image3c.png" Id="R127090a5bc184c1f" /><Relationship Type="http://schemas.openxmlformats.org/officeDocument/2006/relationships/image" Target="/media/image36.png" Id="Raabf501282a3446a" /></Relationships>
</file>

<file path=word/_rels/header1.xml.rels><?xml version="1.0" encoding="UTF-8" standalone="yes"?>
<Relationships xmlns="http://schemas.openxmlformats.org/package/2006/relationships"><Relationship Id="rId2" Type="http://schemas.openxmlformats.org/officeDocument/2006/relationships/image" Target="media/image66.jpeg"/><Relationship Id="rId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6F02B-0808-499A-8C45-1F365D0D8DA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Carlos Morales Castro</dc:creator>
  <keywords/>
  <dc:description/>
  <lastModifiedBy>Ana Aguilar</lastModifiedBy>
  <revision>332</revision>
  <lastPrinted>2022-10-01T18:41:00.0000000Z</lastPrinted>
  <dcterms:created xsi:type="dcterms:W3CDTF">2022-09-24T22:53:00.0000000Z</dcterms:created>
  <dcterms:modified xsi:type="dcterms:W3CDTF">2023-07-05T05:57:17.6689934Z</dcterms:modified>
</coreProperties>
</file>